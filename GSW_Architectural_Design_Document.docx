
<file path=[Content_Types].xml><?xml version="1.0" encoding="utf-8"?>
<Types xmlns="http://schemas.openxmlformats.org/package/2006/content-types">
  <Default Extension="bin" ContentType="application/vnd.openxmlformats-officedocument.oleObject"/>
  <Default Extension="png" ContentType="image/png"/>
  <Override PartName="/word/footnotes.xml" ContentType="application/vnd.openxmlformats-officedocument.wordprocessingml.footnotes+xml"/>
  <Override PartName="/customXml/itemProps2.xml" ContentType="application/vnd.openxmlformats-officedocument.customXmlProperties+xml"/>
  <Override PartName="/customXml/itemProps3.xml" ContentType="application/vnd.openxmlformats-officedocument.customXmlProperties+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Override PartName="/word/comments.xml" ContentType="application/vnd.openxmlformats-officedocument.wordprocessingml.comments+xml"/>
  <Default Extension="xml" ContentType="application/xml"/>
  <Default Extension="vsdx" ContentType="application/vnd.ms-visio.drawing"/>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46487A" w14:textId="77777777" w:rsidR="000F5840" w:rsidRPr="00140956" w:rsidRDefault="000F5840">
      <w:pPr>
        <w:pStyle w:val="Header"/>
        <w:tabs>
          <w:tab w:val="clear" w:pos="4320"/>
          <w:tab w:val="clear" w:pos="8640"/>
        </w:tabs>
        <w:rPr>
          <w:lang w:val="en-GB"/>
        </w:rPr>
      </w:pPr>
    </w:p>
    <w:p w14:paraId="3A57243F" w14:textId="77777777" w:rsidR="000F5840" w:rsidRPr="00140956" w:rsidRDefault="000F5840">
      <w:pPr>
        <w:pStyle w:val="Header"/>
        <w:tabs>
          <w:tab w:val="clear" w:pos="4320"/>
          <w:tab w:val="clear" w:pos="8640"/>
        </w:tabs>
        <w:rPr>
          <w:lang w:val="en-GB"/>
        </w:rPr>
      </w:pPr>
    </w:p>
    <w:p w14:paraId="3C165A02" w14:textId="77777777" w:rsidR="000F5840" w:rsidRPr="00140956" w:rsidRDefault="000F5840">
      <w:pPr>
        <w:pStyle w:val="Header"/>
        <w:tabs>
          <w:tab w:val="clear" w:pos="4320"/>
          <w:tab w:val="clear" w:pos="8640"/>
        </w:tabs>
        <w:rPr>
          <w:lang w:val="en-GB"/>
        </w:rPr>
      </w:pPr>
    </w:p>
    <w:p w14:paraId="4087D665" w14:textId="77777777" w:rsidR="000F5840" w:rsidRPr="00140956" w:rsidRDefault="000F5840">
      <w:pPr>
        <w:pStyle w:val="Title"/>
        <w:rPr>
          <w:sz w:val="32"/>
          <w:szCs w:val="32"/>
          <w:lang w:val="en-GB"/>
        </w:rPr>
      </w:pPr>
      <w:r w:rsidRPr="00140956">
        <w:rPr>
          <w:sz w:val="32"/>
          <w:szCs w:val="32"/>
          <w:lang w:val="en-GB"/>
        </w:rPr>
        <w:t>Global Solutions Wholesale</w:t>
      </w:r>
    </w:p>
    <w:p w14:paraId="3638A819" w14:textId="77777777" w:rsidR="000F5840" w:rsidRPr="00140956" w:rsidRDefault="000F5840" w:rsidP="00687A8D">
      <w:pPr>
        <w:pStyle w:val="Title"/>
        <w:rPr>
          <w:sz w:val="32"/>
          <w:szCs w:val="32"/>
          <w:lang w:val="en-GB"/>
        </w:rPr>
      </w:pPr>
    </w:p>
    <w:p w14:paraId="3695A4E5" w14:textId="77777777" w:rsidR="000F5840" w:rsidRPr="00140956" w:rsidRDefault="000F5840" w:rsidP="00687A8D">
      <w:pPr>
        <w:pStyle w:val="Title"/>
        <w:rPr>
          <w:sz w:val="32"/>
          <w:szCs w:val="32"/>
          <w:lang w:val="en-GB"/>
        </w:rPr>
      </w:pPr>
      <w:r w:rsidRPr="00140956">
        <w:rPr>
          <w:sz w:val="32"/>
          <w:szCs w:val="32"/>
          <w:lang w:val="en-GB"/>
        </w:rPr>
        <w:t>GEAR ID 102</w:t>
      </w:r>
      <w:r w:rsidR="00811C7E" w:rsidRPr="00140956">
        <w:rPr>
          <w:sz w:val="32"/>
          <w:szCs w:val="32"/>
          <w:lang w:val="en-GB"/>
        </w:rPr>
        <w:t>621</w:t>
      </w:r>
    </w:p>
    <w:p w14:paraId="25E3A88E" w14:textId="77777777" w:rsidR="000F5840" w:rsidRPr="00140956" w:rsidRDefault="000F5840">
      <w:pPr>
        <w:pStyle w:val="Title"/>
        <w:rPr>
          <w:sz w:val="32"/>
          <w:szCs w:val="32"/>
          <w:lang w:val="en-GB"/>
        </w:rPr>
      </w:pPr>
    </w:p>
    <w:p w14:paraId="29C60E61" w14:textId="77777777" w:rsidR="000F5840" w:rsidRPr="00140956" w:rsidRDefault="000F5840">
      <w:pPr>
        <w:pStyle w:val="Title"/>
        <w:rPr>
          <w:sz w:val="32"/>
          <w:szCs w:val="32"/>
          <w:lang w:val="en-GB"/>
        </w:rPr>
      </w:pPr>
      <w:r w:rsidRPr="00140956">
        <w:rPr>
          <w:sz w:val="32"/>
          <w:szCs w:val="32"/>
          <w:lang w:val="en-GB"/>
        </w:rPr>
        <w:t>Architectural Design Document</w:t>
      </w:r>
    </w:p>
    <w:p w14:paraId="2E225AF5" w14:textId="77777777" w:rsidR="000F5840" w:rsidRPr="00140956" w:rsidRDefault="000F5840">
      <w:pPr>
        <w:pStyle w:val="Header"/>
        <w:tabs>
          <w:tab w:val="clear" w:pos="4320"/>
          <w:tab w:val="clear" w:pos="8640"/>
        </w:tabs>
        <w:rPr>
          <w:lang w:val="en-GB"/>
        </w:rPr>
      </w:pPr>
    </w:p>
    <w:p w14:paraId="770839EC" w14:textId="77777777" w:rsidR="00581317" w:rsidRPr="00140956" w:rsidRDefault="00581317">
      <w:pPr>
        <w:pStyle w:val="Header"/>
        <w:tabs>
          <w:tab w:val="clear" w:pos="4320"/>
          <w:tab w:val="clear" w:pos="8640"/>
        </w:tabs>
        <w:rPr>
          <w:lang w:val="en-GB"/>
        </w:rPr>
      </w:pPr>
    </w:p>
    <w:p w14:paraId="11A31989" w14:textId="77777777" w:rsidR="00811C7E" w:rsidRPr="00140956" w:rsidRDefault="00811C7E">
      <w:pPr>
        <w:pStyle w:val="Header"/>
        <w:tabs>
          <w:tab w:val="clear" w:pos="4320"/>
          <w:tab w:val="clear" w:pos="8640"/>
        </w:tabs>
        <w:rPr>
          <w:lang w:val="en-GB"/>
        </w:rPr>
      </w:pPr>
    </w:p>
    <w:p w14:paraId="3917478E" w14:textId="77777777" w:rsidR="00811C7E" w:rsidRPr="00140956" w:rsidRDefault="00811C7E">
      <w:pPr>
        <w:pStyle w:val="Header"/>
        <w:tabs>
          <w:tab w:val="clear" w:pos="4320"/>
          <w:tab w:val="clear" w:pos="8640"/>
        </w:tabs>
        <w:rPr>
          <w:lang w:val="en-GB"/>
        </w:rPr>
      </w:pPr>
    </w:p>
    <w:p w14:paraId="4D20E18F" w14:textId="77777777" w:rsidR="00811C7E" w:rsidRPr="00140956" w:rsidRDefault="00811C7E">
      <w:pPr>
        <w:pStyle w:val="Header"/>
        <w:tabs>
          <w:tab w:val="clear" w:pos="4320"/>
          <w:tab w:val="clear" w:pos="8640"/>
        </w:tabs>
        <w:rPr>
          <w:lang w:val="en-GB"/>
        </w:rPr>
      </w:pPr>
    </w:p>
    <w:p w14:paraId="017A1607" w14:textId="77777777" w:rsidR="00811C7E" w:rsidRPr="00140956" w:rsidRDefault="00811C7E">
      <w:pPr>
        <w:pStyle w:val="Header"/>
        <w:tabs>
          <w:tab w:val="clear" w:pos="4320"/>
          <w:tab w:val="clear" w:pos="8640"/>
        </w:tabs>
        <w:rPr>
          <w:lang w:val="en-GB"/>
        </w:rPr>
      </w:pPr>
    </w:p>
    <w:p w14:paraId="43ABAD4F" w14:textId="77777777" w:rsidR="00811C7E" w:rsidRPr="00140956" w:rsidRDefault="00811C7E">
      <w:pPr>
        <w:pStyle w:val="Header"/>
        <w:tabs>
          <w:tab w:val="clear" w:pos="4320"/>
          <w:tab w:val="clear" w:pos="8640"/>
        </w:tabs>
        <w:rPr>
          <w:lang w:val="en-GB"/>
        </w:rPr>
      </w:pPr>
    </w:p>
    <w:p w14:paraId="2C249455" w14:textId="77777777" w:rsidR="00811C7E" w:rsidRPr="00140956" w:rsidRDefault="00811C7E">
      <w:pPr>
        <w:pStyle w:val="Header"/>
        <w:tabs>
          <w:tab w:val="clear" w:pos="4320"/>
          <w:tab w:val="clear" w:pos="8640"/>
        </w:tabs>
        <w:rPr>
          <w:lang w:val="en-GB"/>
        </w:rPr>
      </w:pPr>
    </w:p>
    <w:p w14:paraId="125B3DA6" w14:textId="77777777" w:rsidR="00811C7E" w:rsidRPr="00140956" w:rsidRDefault="00811C7E">
      <w:pPr>
        <w:pStyle w:val="Header"/>
        <w:tabs>
          <w:tab w:val="clear" w:pos="4320"/>
          <w:tab w:val="clear" w:pos="8640"/>
        </w:tabs>
        <w:rPr>
          <w:lang w:val="en-GB"/>
        </w:rPr>
      </w:pPr>
    </w:p>
    <w:p w14:paraId="5158C8B1" w14:textId="77777777" w:rsidR="000F5840" w:rsidRPr="00140956" w:rsidRDefault="000F5840">
      <w:pPr>
        <w:pStyle w:val="Header"/>
        <w:tabs>
          <w:tab w:val="clear" w:pos="4320"/>
          <w:tab w:val="clear" w:pos="8640"/>
        </w:tabs>
        <w:rPr>
          <w:lang w:val="en-GB"/>
        </w:rPr>
      </w:pPr>
    </w:p>
    <w:p w14:paraId="561821C4" w14:textId="77777777" w:rsidR="000F5840" w:rsidRPr="00140956" w:rsidRDefault="000F5840">
      <w:pPr>
        <w:pStyle w:val="Header"/>
        <w:tabs>
          <w:tab w:val="clear" w:pos="4320"/>
          <w:tab w:val="clear" w:pos="8640"/>
        </w:tabs>
        <w:rPr>
          <w:lang w:val="en-GB"/>
        </w:rPr>
      </w:pPr>
    </w:p>
    <w:tbl>
      <w:tblPr>
        <w:tblW w:w="8100" w:type="dxa"/>
        <w:tblInd w:w="28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90"/>
        <w:gridCol w:w="5310"/>
      </w:tblGrid>
      <w:tr w:rsidR="00AA4A1B" w:rsidRPr="00AA4A1B" w14:paraId="18A0A9BA" w14:textId="77777777">
        <w:trPr>
          <w:trHeight w:val="741"/>
        </w:trPr>
        <w:tc>
          <w:tcPr>
            <w:tcW w:w="2790" w:type="dxa"/>
          </w:tcPr>
          <w:p w14:paraId="76D43284" w14:textId="77777777" w:rsidR="000F5840" w:rsidRPr="00CE6439" w:rsidRDefault="000F5840" w:rsidP="002165A6">
            <w:pPr>
              <w:rPr>
                <w:rFonts w:cs="Arial"/>
                <w:b/>
                <w:i/>
                <w:szCs w:val="20"/>
                <w:lang w:val="en-GB"/>
              </w:rPr>
            </w:pPr>
            <w:r w:rsidRPr="00CE6439">
              <w:rPr>
                <w:rFonts w:cs="Arial"/>
                <w:b/>
                <w:i/>
                <w:szCs w:val="20"/>
                <w:lang w:val="en-GB"/>
              </w:rPr>
              <w:t>Current Version:</w:t>
            </w:r>
          </w:p>
        </w:tc>
        <w:tc>
          <w:tcPr>
            <w:tcW w:w="5310" w:type="dxa"/>
          </w:tcPr>
          <w:p w14:paraId="45A2FBBF" w14:textId="2D786509" w:rsidR="000F5840" w:rsidRPr="00CE6439" w:rsidRDefault="00102A97" w:rsidP="00065BB9">
            <w:pPr>
              <w:pStyle w:val="Table1Input"/>
              <w:ind w:left="342"/>
              <w:rPr>
                <w:i w:val="0"/>
                <w:color w:val="auto"/>
                <w:lang w:val="en-GB"/>
              </w:rPr>
            </w:pPr>
            <w:r>
              <w:rPr>
                <w:i w:val="0"/>
                <w:color w:val="auto"/>
                <w:lang w:val="en-GB"/>
              </w:rPr>
              <w:t>10.0</w:t>
            </w:r>
            <w:ins w:id="0" w:author="Howell, Dan" w:date="2014-07-03T11:47:00Z">
              <w:del w:id="1" w:author="Acosta, Edgardo Javier" w:date="2014-08-21T15:08:00Z">
                <w:r w:rsidR="00065BB9" w:rsidRPr="00CE6439" w:rsidDel="0040297F">
                  <w:rPr>
                    <w:i w:val="0"/>
                    <w:color w:val="auto"/>
                    <w:lang w:val="en-GB"/>
                  </w:rPr>
                  <w:delText>1</w:delText>
                </w:r>
              </w:del>
            </w:ins>
            <w:del w:id="2" w:author="Howell, Dan" w:date="2014-07-03T11:47:00Z">
              <w:r w:rsidR="00CB1674" w:rsidRPr="00CE6439" w:rsidDel="00065BB9">
                <w:rPr>
                  <w:i w:val="0"/>
                  <w:color w:val="auto"/>
                  <w:lang w:val="en-GB"/>
                </w:rPr>
                <w:delText>0</w:delText>
              </w:r>
            </w:del>
          </w:p>
        </w:tc>
      </w:tr>
      <w:tr w:rsidR="00140956" w:rsidRPr="00140956" w14:paraId="77FDCF6D" w14:textId="77777777">
        <w:trPr>
          <w:trHeight w:val="741"/>
        </w:trPr>
        <w:tc>
          <w:tcPr>
            <w:tcW w:w="2790" w:type="dxa"/>
          </w:tcPr>
          <w:p w14:paraId="669C0827" w14:textId="77777777" w:rsidR="000F5840" w:rsidRPr="00140956" w:rsidRDefault="000F5840" w:rsidP="002165A6">
            <w:pPr>
              <w:pStyle w:val="Table1"/>
              <w:ind w:left="0"/>
              <w:rPr>
                <w:rFonts w:cs="Arial"/>
                <w:color w:val="auto"/>
                <w:lang w:val="en-GB"/>
              </w:rPr>
            </w:pPr>
            <w:r w:rsidRPr="00140956">
              <w:rPr>
                <w:rFonts w:cs="Arial"/>
                <w:color w:val="auto"/>
                <w:lang w:val="en-GB"/>
              </w:rPr>
              <w:t xml:space="preserve">Approved By: </w:t>
            </w:r>
          </w:p>
        </w:tc>
        <w:tc>
          <w:tcPr>
            <w:tcW w:w="5310" w:type="dxa"/>
          </w:tcPr>
          <w:p w14:paraId="0AF1BA3B" w14:textId="77777777" w:rsidR="000F5840" w:rsidRPr="00140956" w:rsidRDefault="000F5840" w:rsidP="002165A6">
            <w:pPr>
              <w:pStyle w:val="TOC7"/>
              <w:ind w:left="342"/>
              <w:jc w:val="both"/>
              <w:rPr>
                <w:b/>
                <w:lang w:val="en-GB"/>
              </w:rPr>
            </w:pPr>
            <w:r w:rsidRPr="00140956">
              <w:rPr>
                <w:b/>
                <w:lang w:val="en-GB"/>
              </w:rPr>
              <w:t>APEX Process Owner</w:t>
            </w:r>
          </w:p>
          <w:p w14:paraId="768218C9" w14:textId="77777777" w:rsidR="000F5840" w:rsidRPr="00140956" w:rsidRDefault="000F5840" w:rsidP="002165A6">
            <w:pPr>
              <w:ind w:left="342"/>
              <w:jc w:val="both"/>
              <w:rPr>
                <w:b/>
                <w:lang w:val="en-GB"/>
              </w:rPr>
            </w:pPr>
          </w:p>
        </w:tc>
      </w:tr>
      <w:tr w:rsidR="00140956" w:rsidRPr="00140956" w14:paraId="258AAC64" w14:textId="77777777">
        <w:trPr>
          <w:trHeight w:val="741"/>
        </w:trPr>
        <w:tc>
          <w:tcPr>
            <w:tcW w:w="2790" w:type="dxa"/>
          </w:tcPr>
          <w:p w14:paraId="5F0B84E7" w14:textId="77777777" w:rsidR="000F5840" w:rsidRPr="00140956" w:rsidRDefault="000F5840" w:rsidP="002165A6">
            <w:pPr>
              <w:pStyle w:val="Table1"/>
              <w:ind w:left="0"/>
              <w:rPr>
                <w:rFonts w:cs="Arial"/>
                <w:color w:val="auto"/>
                <w:lang w:val="en-GB"/>
              </w:rPr>
            </w:pPr>
            <w:r w:rsidRPr="00140956">
              <w:rPr>
                <w:rFonts w:cs="Arial"/>
                <w:color w:val="auto"/>
                <w:lang w:val="en-GB"/>
              </w:rPr>
              <w:t>Approval Date:</w:t>
            </w:r>
          </w:p>
        </w:tc>
        <w:tc>
          <w:tcPr>
            <w:tcW w:w="5310" w:type="dxa"/>
          </w:tcPr>
          <w:p w14:paraId="57F678F1" w14:textId="7BBB99A7" w:rsidR="000F5840" w:rsidRPr="00140956" w:rsidRDefault="00102A97" w:rsidP="00E351DD">
            <w:pPr>
              <w:pStyle w:val="TOC7"/>
              <w:ind w:left="342"/>
              <w:jc w:val="both"/>
              <w:rPr>
                <w:b/>
                <w:lang w:val="en-GB"/>
              </w:rPr>
            </w:pPr>
            <w:r>
              <w:rPr>
                <w:b/>
                <w:lang w:val="en-GB"/>
              </w:rPr>
              <w:t>5</w:t>
            </w:r>
            <w:r w:rsidRPr="00102A97">
              <w:rPr>
                <w:b/>
                <w:vertAlign w:val="superscript"/>
                <w:lang w:val="en-GB"/>
              </w:rPr>
              <w:t>th</w:t>
            </w:r>
            <w:r>
              <w:rPr>
                <w:b/>
                <w:lang w:val="en-GB"/>
              </w:rPr>
              <w:t xml:space="preserve"> February 2015</w:t>
            </w:r>
            <w:del w:id="3" w:author="Acosta, Edgardo Javier" w:date="2014-08-21T16:02:00Z">
              <w:r w:rsidR="00CB1674" w:rsidDel="007D30F0">
                <w:rPr>
                  <w:b/>
                  <w:lang w:val="en-GB"/>
                </w:rPr>
                <w:delText>9</w:delText>
              </w:r>
              <w:r w:rsidR="00CB1674" w:rsidRPr="00CB1674" w:rsidDel="007D30F0">
                <w:rPr>
                  <w:b/>
                  <w:vertAlign w:val="superscript"/>
                  <w:lang w:val="en-GB"/>
                </w:rPr>
                <w:delText>th</w:delText>
              </w:r>
              <w:r w:rsidR="00CB1674" w:rsidDel="007D30F0">
                <w:rPr>
                  <w:b/>
                  <w:lang w:val="en-GB"/>
                </w:rPr>
                <w:delText xml:space="preserve"> May 2014</w:delText>
              </w:r>
            </w:del>
          </w:p>
        </w:tc>
      </w:tr>
    </w:tbl>
    <w:p w14:paraId="54042EF3" w14:textId="77777777" w:rsidR="000F5840" w:rsidRPr="00140956" w:rsidRDefault="000F5840">
      <w:pPr>
        <w:pStyle w:val="Header"/>
        <w:tabs>
          <w:tab w:val="clear" w:pos="4320"/>
          <w:tab w:val="clear" w:pos="8640"/>
        </w:tabs>
        <w:rPr>
          <w:lang w:val="en-GB"/>
        </w:rPr>
      </w:pPr>
    </w:p>
    <w:p w14:paraId="3F8A0A14" w14:textId="77777777" w:rsidR="000F5840" w:rsidRPr="00140956" w:rsidRDefault="000F5840">
      <w:pPr>
        <w:pStyle w:val="Header"/>
        <w:tabs>
          <w:tab w:val="clear" w:pos="4320"/>
          <w:tab w:val="clear" w:pos="8640"/>
        </w:tabs>
        <w:rPr>
          <w:lang w:val="en-GB"/>
        </w:rPr>
      </w:pPr>
    </w:p>
    <w:p w14:paraId="2DB16706" w14:textId="77777777" w:rsidR="000F5840" w:rsidRPr="00140956" w:rsidRDefault="000F5840" w:rsidP="000D6F0D">
      <w:pPr>
        <w:rPr>
          <w:vanish/>
          <w:lang w:val="en-GB"/>
        </w:rPr>
      </w:pPr>
      <w:r w:rsidRPr="00140956">
        <w:rPr>
          <w:vanish/>
          <w:lang w:val="en-GB"/>
        </w:rPr>
        <w:t xml:space="preserve">Document Instructions:  </w:t>
      </w:r>
    </w:p>
    <w:p w14:paraId="09CA2F25" w14:textId="77777777" w:rsidR="000F5840" w:rsidRPr="00140956" w:rsidRDefault="000F5840" w:rsidP="000D6F0D">
      <w:pPr>
        <w:rPr>
          <w:vanish/>
          <w:lang w:val="en-GB"/>
        </w:rPr>
      </w:pPr>
    </w:p>
    <w:p w14:paraId="2C7F4960" w14:textId="77777777" w:rsidR="007429BC" w:rsidRDefault="000F5840" w:rsidP="000D6F0D">
      <w:pPr>
        <w:rPr>
          <w:vanish/>
          <w:lang w:val="en-GB"/>
        </w:rPr>
      </w:pPr>
      <w:proofErr w:type="gramStart"/>
      <w:r w:rsidRPr="00140956">
        <w:rPr>
          <w:vanish/>
          <w:lang w:val="en-GB"/>
        </w:rPr>
        <w:t>Replace &lt;text within brackets&gt; and a</w:t>
      </w:r>
      <w:bookmarkStart w:id="4" w:name="_GoBack"/>
      <w:bookmarkEnd w:id="4"/>
      <w:r w:rsidRPr="00140956">
        <w:rPr>
          <w:vanish/>
          <w:lang w:val="en-GB"/>
        </w:rPr>
        <w:t>ny instructions [usually in blue] with project specific information.</w:t>
      </w:r>
      <w:proofErr w:type="gramEnd"/>
      <w:r w:rsidRPr="00140956">
        <w:rPr>
          <w:vanish/>
          <w:lang w:val="en-GB"/>
        </w:rPr>
        <w:t xml:space="preserve"> Some of the topics may not apply to all projects. In the topics where a response is optional, a choice [“N/A for this report”] is included in the instructions.</w:t>
      </w:r>
    </w:p>
    <w:p w14:paraId="2A2EC4CA" w14:textId="77777777" w:rsidR="000F5840" w:rsidRPr="00140956" w:rsidRDefault="007429BC" w:rsidP="000D6F0D">
      <w:pPr>
        <w:rPr>
          <w:vanish/>
          <w:lang w:val="en-GB"/>
        </w:rPr>
      </w:pPr>
      <w:r>
        <w:rPr>
          <w:vanish/>
          <w:lang w:val="en-GB"/>
        </w:rPr>
        <w:t>Please retain hidden (blue) text to assistance to future authors who may be required to revise the document.</w:t>
      </w:r>
      <w:r w:rsidR="000F5840" w:rsidRPr="00140956">
        <w:rPr>
          <w:vanish/>
          <w:lang w:val="en-GB"/>
        </w:rPr>
        <w:t xml:space="preserve"> </w:t>
      </w:r>
    </w:p>
    <w:p w14:paraId="5F4035D9" w14:textId="77777777" w:rsidR="000F5840" w:rsidRPr="00140956" w:rsidRDefault="000F5840" w:rsidP="000D6F0D">
      <w:pPr>
        <w:rPr>
          <w:vanish/>
          <w:lang w:val="en-GB"/>
        </w:rPr>
      </w:pPr>
      <w:r w:rsidRPr="00140956">
        <w:rPr>
          <w:vanish/>
          <w:lang w:val="en-GB"/>
        </w:rPr>
        <w:t>Any fill-in text in black should remain unchanged.</w:t>
      </w:r>
    </w:p>
    <w:p w14:paraId="3D5EB613" w14:textId="77777777" w:rsidR="000F5840" w:rsidRPr="00140956" w:rsidRDefault="000F5840">
      <w:pPr>
        <w:rPr>
          <w:rFonts w:cs="Arial"/>
          <w:lang w:val="en-GB"/>
        </w:rPr>
      </w:pPr>
    </w:p>
    <w:p w14:paraId="757BD47C" w14:textId="77777777" w:rsidR="000F5840" w:rsidRPr="00140956" w:rsidRDefault="000F5840">
      <w:pPr>
        <w:rPr>
          <w:lang w:val="en-GB"/>
        </w:rPr>
      </w:pPr>
    </w:p>
    <w:p w14:paraId="2A93943B" w14:textId="77777777" w:rsidR="000F5840" w:rsidRPr="00140956" w:rsidRDefault="000F5840">
      <w:pPr>
        <w:rPr>
          <w:lang w:val="en-GB"/>
        </w:rPr>
      </w:pPr>
    </w:p>
    <w:p w14:paraId="7AAA6695" w14:textId="77777777" w:rsidR="000F5840" w:rsidRPr="00140956" w:rsidRDefault="000F5840">
      <w:pPr>
        <w:rPr>
          <w:lang w:val="en-GB"/>
        </w:rPr>
        <w:sectPr w:rsidR="000F5840" w:rsidRPr="00140956" w:rsidSect="00B43A5D">
          <w:headerReference w:type="default" r:id="rId9"/>
          <w:footerReference w:type="default" r:id="rId10"/>
          <w:pgSz w:w="11907" w:h="16839" w:code="9"/>
          <w:pgMar w:top="1440" w:right="1800" w:bottom="1440" w:left="1800" w:header="720" w:footer="315" w:gutter="0"/>
          <w:cols w:space="720"/>
          <w:docGrid w:linePitch="360"/>
        </w:sectPr>
      </w:pPr>
    </w:p>
    <w:p w14:paraId="762E6972" w14:textId="77777777" w:rsidR="000F5840" w:rsidRPr="00140956" w:rsidRDefault="000F5840">
      <w:pPr>
        <w:pStyle w:val="Header"/>
        <w:tabs>
          <w:tab w:val="clear" w:pos="4320"/>
          <w:tab w:val="clear" w:pos="8640"/>
        </w:tabs>
        <w:rPr>
          <w:lang w:val="en-GB"/>
        </w:rPr>
      </w:pPr>
    </w:p>
    <w:p w14:paraId="6D903C6A" w14:textId="77777777" w:rsidR="000F5840" w:rsidRPr="00140956" w:rsidRDefault="000F5840">
      <w:pPr>
        <w:pStyle w:val="Header"/>
        <w:tabs>
          <w:tab w:val="clear" w:pos="4320"/>
          <w:tab w:val="clear" w:pos="8640"/>
        </w:tabs>
        <w:rPr>
          <w:lang w:val="en-GB"/>
        </w:rPr>
      </w:pPr>
    </w:p>
    <w:p w14:paraId="516A8E0A" w14:textId="77777777" w:rsidR="000F5840" w:rsidRPr="00140956" w:rsidRDefault="000F5840" w:rsidP="00B60C41">
      <w:pPr>
        <w:pStyle w:val="Title"/>
        <w:rPr>
          <w:sz w:val="32"/>
          <w:szCs w:val="32"/>
          <w:lang w:val="en-GB"/>
        </w:rPr>
      </w:pPr>
      <w:r w:rsidRPr="00140956">
        <w:rPr>
          <w:sz w:val="32"/>
          <w:szCs w:val="32"/>
          <w:lang w:val="en-GB"/>
        </w:rPr>
        <w:t>Project Revision History</w:t>
      </w:r>
    </w:p>
    <w:p w14:paraId="7FD8063F" w14:textId="77777777" w:rsidR="000F5840" w:rsidRPr="00140956" w:rsidRDefault="000F5840" w:rsidP="00B60C41">
      <w:pPr>
        <w:pStyle w:val="Title"/>
        <w:rPr>
          <w:i/>
          <w:vanish/>
          <w:lang w:val="en-GB"/>
        </w:rPr>
      </w:pPr>
      <w:r w:rsidRPr="00140956">
        <w:rPr>
          <w:i/>
          <w:vanish/>
          <w:lang w:val="en-GB"/>
        </w:rPr>
        <w:t>To be updated by Author</w:t>
      </w:r>
    </w:p>
    <w:p w14:paraId="1D749F51" w14:textId="77777777" w:rsidR="000F5840" w:rsidRPr="00140956" w:rsidRDefault="000F5840" w:rsidP="00B60C41">
      <w:pPr>
        <w:jc w:val="both"/>
        <w:rPr>
          <w:lang w:val="en-GB"/>
        </w:rPr>
      </w:pPr>
    </w:p>
    <w:tbl>
      <w:tblPr>
        <w:tblW w:w="900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1980"/>
        <w:gridCol w:w="2340"/>
        <w:gridCol w:w="3420"/>
      </w:tblGrid>
      <w:tr w:rsidR="00140956" w:rsidRPr="00140956" w14:paraId="264178A1" w14:textId="77777777">
        <w:tc>
          <w:tcPr>
            <w:tcW w:w="1260" w:type="dxa"/>
            <w:shd w:val="clear" w:color="auto" w:fill="C0C0C0"/>
          </w:tcPr>
          <w:p w14:paraId="1E10A6CB" w14:textId="77777777" w:rsidR="000F5840" w:rsidRPr="00140956" w:rsidRDefault="000F5840" w:rsidP="002165A6">
            <w:pPr>
              <w:pStyle w:val="Table"/>
              <w:jc w:val="both"/>
              <w:rPr>
                <w:b/>
                <w:bCs/>
                <w:lang w:val="en-GB"/>
              </w:rPr>
            </w:pPr>
            <w:r w:rsidRPr="00140956">
              <w:rPr>
                <w:b/>
                <w:bCs/>
                <w:lang w:val="en-GB"/>
              </w:rPr>
              <w:t>Version Number</w:t>
            </w:r>
          </w:p>
        </w:tc>
        <w:tc>
          <w:tcPr>
            <w:tcW w:w="1980" w:type="dxa"/>
            <w:shd w:val="clear" w:color="auto" w:fill="C0C0C0"/>
          </w:tcPr>
          <w:p w14:paraId="7FDB6E58" w14:textId="77777777" w:rsidR="000F5840" w:rsidRPr="00140956" w:rsidRDefault="000F5840" w:rsidP="002165A6">
            <w:pPr>
              <w:pStyle w:val="Table"/>
              <w:jc w:val="both"/>
              <w:rPr>
                <w:b/>
                <w:bCs/>
                <w:lang w:val="en-GB"/>
              </w:rPr>
            </w:pPr>
            <w:r w:rsidRPr="00140956">
              <w:rPr>
                <w:b/>
                <w:bCs/>
                <w:lang w:val="en-GB"/>
              </w:rPr>
              <w:t>Date Updated</w:t>
            </w:r>
          </w:p>
        </w:tc>
        <w:tc>
          <w:tcPr>
            <w:tcW w:w="2340" w:type="dxa"/>
            <w:shd w:val="clear" w:color="auto" w:fill="C0C0C0"/>
          </w:tcPr>
          <w:p w14:paraId="20251371" w14:textId="77777777" w:rsidR="000F5840" w:rsidRPr="00140956" w:rsidRDefault="000F5840" w:rsidP="002165A6">
            <w:pPr>
              <w:pStyle w:val="Table"/>
              <w:jc w:val="both"/>
              <w:rPr>
                <w:b/>
                <w:bCs/>
                <w:lang w:val="en-GB"/>
              </w:rPr>
            </w:pPr>
            <w:r w:rsidRPr="00140956">
              <w:rPr>
                <w:b/>
                <w:bCs/>
                <w:lang w:val="en-GB"/>
              </w:rPr>
              <w:t>Revision Author</w:t>
            </w:r>
          </w:p>
        </w:tc>
        <w:tc>
          <w:tcPr>
            <w:tcW w:w="3420" w:type="dxa"/>
            <w:shd w:val="clear" w:color="auto" w:fill="C0C0C0"/>
          </w:tcPr>
          <w:p w14:paraId="49679810" w14:textId="77777777" w:rsidR="000F5840" w:rsidRPr="00140956" w:rsidRDefault="000F5840" w:rsidP="002165A6">
            <w:pPr>
              <w:pStyle w:val="Table"/>
              <w:jc w:val="both"/>
              <w:rPr>
                <w:b/>
                <w:bCs/>
                <w:lang w:val="en-GB"/>
              </w:rPr>
            </w:pPr>
            <w:r w:rsidRPr="00140956">
              <w:rPr>
                <w:b/>
                <w:bCs/>
                <w:lang w:val="en-GB"/>
              </w:rPr>
              <w:t>Brief Description of Changes</w:t>
            </w:r>
          </w:p>
        </w:tc>
      </w:tr>
      <w:tr w:rsidR="00140956" w:rsidRPr="00140956" w14:paraId="4389C465" w14:textId="77777777">
        <w:tc>
          <w:tcPr>
            <w:tcW w:w="1260" w:type="dxa"/>
          </w:tcPr>
          <w:p w14:paraId="38BD71A9" w14:textId="77777777" w:rsidR="000F5840" w:rsidRPr="00140956" w:rsidRDefault="000F5840" w:rsidP="002165A6">
            <w:pPr>
              <w:rPr>
                <w:rStyle w:val="tabletext1"/>
                <w:lang w:val="en-GB"/>
              </w:rPr>
            </w:pPr>
            <w:r w:rsidRPr="00140956">
              <w:rPr>
                <w:rStyle w:val="tabletext1"/>
                <w:lang w:val="en-GB"/>
              </w:rPr>
              <w:t>1.0</w:t>
            </w:r>
          </w:p>
        </w:tc>
        <w:tc>
          <w:tcPr>
            <w:tcW w:w="1980" w:type="dxa"/>
          </w:tcPr>
          <w:p w14:paraId="56BE2A93" w14:textId="77777777" w:rsidR="000F5840" w:rsidRPr="00140956" w:rsidRDefault="000F5840" w:rsidP="000E2E16">
            <w:pPr>
              <w:rPr>
                <w:rStyle w:val="tabletext1"/>
                <w:lang w:val="en-GB"/>
              </w:rPr>
            </w:pPr>
            <w:r w:rsidRPr="00140956">
              <w:rPr>
                <w:rStyle w:val="tabletext1"/>
                <w:lang w:val="en-GB"/>
              </w:rPr>
              <w:t>13 May 2011</w:t>
            </w:r>
          </w:p>
        </w:tc>
        <w:tc>
          <w:tcPr>
            <w:tcW w:w="2340" w:type="dxa"/>
          </w:tcPr>
          <w:p w14:paraId="58741C7F" w14:textId="77777777" w:rsidR="000F5840" w:rsidRPr="00140956" w:rsidRDefault="000F5840" w:rsidP="002165A6">
            <w:pPr>
              <w:rPr>
                <w:rStyle w:val="tabletext1"/>
                <w:lang w:val="en-GB"/>
              </w:rPr>
            </w:pPr>
            <w:r w:rsidRPr="00140956">
              <w:rPr>
                <w:rStyle w:val="tabletext1"/>
                <w:lang w:val="en-GB"/>
              </w:rPr>
              <w:t>Tony Edmonds</w:t>
            </w:r>
          </w:p>
        </w:tc>
        <w:tc>
          <w:tcPr>
            <w:tcW w:w="3420" w:type="dxa"/>
          </w:tcPr>
          <w:p w14:paraId="79761ED5" w14:textId="77777777" w:rsidR="000F5840" w:rsidRPr="00140956" w:rsidRDefault="000F5840" w:rsidP="008357C7">
            <w:pPr>
              <w:rPr>
                <w:rStyle w:val="tabletext1"/>
                <w:lang w:val="en-GB"/>
              </w:rPr>
            </w:pPr>
            <w:r w:rsidRPr="00140956">
              <w:rPr>
                <w:rStyle w:val="tabletext1"/>
                <w:lang w:val="en-GB"/>
              </w:rPr>
              <w:t>Creation from merging appropriate sections of the Tech Refresh project ADD and the Itanium Migration project ADD.  Document incomplete and not ready for review.</w:t>
            </w:r>
          </w:p>
        </w:tc>
      </w:tr>
      <w:tr w:rsidR="00140956" w:rsidRPr="00140956" w14:paraId="22753FC9" w14:textId="77777777" w:rsidTr="00B86A1E">
        <w:tc>
          <w:tcPr>
            <w:tcW w:w="1260" w:type="dxa"/>
          </w:tcPr>
          <w:p w14:paraId="174029A4" w14:textId="77777777" w:rsidR="000F5840" w:rsidRPr="00140956" w:rsidRDefault="000F5840" w:rsidP="00B86A1E">
            <w:pPr>
              <w:pStyle w:val="Table"/>
              <w:jc w:val="both"/>
              <w:rPr>
                <w:lang w:val="en-GB"/>
              </w:rPr>
            </w:pPr>
            <w:r w:rsidRPr="00140956">
              <w:rPr>
                <w:lang w:val="en-GB"/>
              </w:rPr>
              <w:t>1.1</w:t>
            </w:r>
          </w:p>
        </w:tc>
        <w:tc>
          <w:tcPr>
            <w:tcW w:w="1980" w:type="dxa"/>
          </w:tcPr>
          <w:p w14:paraId="138A2EFB" w14:textId="77777777" w:rsidR="000F5840" w:rsidRPr="00140956" w:rsidRDefault="000F5840" w:rsidP="00B86A1E">
            <w:pPr>
              <w:pStyle w:val="Table"/>
              <w:jc w:val="both"/>
              <w:rPr>
                <w:lang w:val="en-GB"/>
              </w:rPr>
            </w:pPr>
            <w:r w:rsidRPr="00140956">
              <w:rPr>
                <w:lang w:val="en-GB"/>
              </w:rPr>
              <w:t>25 May 2011</w:t>
            </w:r>
          </w:p>
        </w:tc>
        <w:tc>
          <w:tcPr>
            <w:tcW w:w="2340" w:type="dxa"/>
          </w:tcPr>
          <w:p w14:paraId="373901B7" w14:textId="77777777" w:rsidR="000F5840" w:rsidRPr="00140956" w:rsidRDefault="000F5840" w:rsidP="00B86A1E">
            <w:pPr>
              <w:pStyle w:val="Table"/>
              <w:jc w:val="both"/>
              <w:rPr>
                <w:lang w:val="en-GB"/>
              </w:rPr>
            </w:pPr>
            <w:r w:rsidRPr="00140956">
              <w:rPr>
                <w:lang w:val="en-GB"/>
              </w:rPr>
              <w:t>Tony Edmonds</w:t>
            </w:r>
          </w:p>
        </w:tc>
        <w:tc>
          <w:tcPr>
            <w:tcW w:w="3420" w:type="dxa"/>
          </w:tcPr>
          <w:p w14:paraId="21039B9B" w14:textId="77777777" w:rsidR="000F5840" w:rsidRPr="00140956" w:rsidRDefault="000F5840" w:rsidP="008357C7">
            <w:pPr>
              <w:pStyle w:val="Table"/>
              <w:rPr>
                <w:lang w:val="en-GB"/>
              </w:rPr>
            </w:pPr>
            <w:r w:rsidRPr="00140956">
              <w:rPr>
                <w:lang w:val="en-GB"/>
              </w:rPr>
              <w:t>Revision updates following review by GMAC.</w:t>
            </w:r>
          </w:p>
        </w:tc>
      </w:tr>
      <w:tr w:rsidR="00140956" w:rsidRPr="00140956" w14:paraId="06214B59" w14:textId="77777777" w:rsidTr="00CB2DF3">
        <w:tc>
          <w:tcPr>
            <w:tcW w:w="1260" w:type="dxa"/>
          </w:tcPr>
          <w:p w14:paraId="071CB786" w14:textId="77777777" w:rsidR="000F5840" w:rsidRPr="00140956" w:rsidRDefault="000F5840" w:rsidP="00CB2DF3">
            <w:pPr>
              <w:pStyle w:val="Table"/>
              <w:jc w:val="both"/>
              <w:rPr>
                <w:lang w:val="en-GB"/>
              </w:rPr>
            </w:pPr>
            <w:r w:rsidRPr="00140956">
              <w:rPr>
                <w:lang w:val="en-GB"/>
              </w:rPr>
              <w:t>1.2</w:t>
            </w:r>
          </w:p>
        </w:tc>
        <w:tc>
          <w:tcPr>
            <w:tcW w:w="1980" w:type="dxa"/>
          </w:tcPr>
          <w:p w14:paraId="73B93750" w14:textId="77777777" w:rsidR="000F5840" w:rsidRPr="00140956" w:rsidRDefault="000F5840" w:rsidP="00CB2DF3">
            <w:pPr>
              <w:pStyle w:val="Table"/>
              <w:jc w:val="both"/>
              <w:rPr>
                <w:lang w:val="en-GB"/>
              </w:rPr>
            </w:pPr>
            <w:r w:rsidRPr="00140956">
              <w:rPr>
                <w:lang w:val="en-GB"/>
              </w:rPr>
              <w:t>3 Aug 2011</w:t>
            </w:r>
          </w:p>
        </w:tc>
        <w:tc>
          <w:tcPr>
            <w:tcW w:w="2340" w:type="dxa"/>
          </w:tcPr>
          <w:p w14:paraId="238BFBA3" w14:textId="77777777" w:rsidR="000F5840" w:rsidRPr="00140956" w:rsidRDefault="000F5840" w:rsidP="00CB2DF3">
            <w:pPr>
              <w:pStyle w:val="Table"/>
              <w:jc w:val="both"/>
              <w:rPr>
                <w:lang w:val="en-GB"/>
              </w:rPr>
            </w:pPr>
            <w:r w:rsidRPr="00140956">
              <w:rPr>
                <w:lang w:val="en-GB"/>
              </w:rPr>
              <w:t>Tony Edmonds</w:t>
            </w:r>
          </w:p>
        </w:tc>
        <w:tc>
          <w:tcPr>
            <w:tcW w:w="3420" w:type="dxa"/>
          </w:tcPr>
          <w:p w14:paraId="4C41748E" w14:textId="77777777" w:rsidR="000F5840" w:rsidRPr="00140956" w:rsidRDefault="000F5840" w:rsidP="008357C7">
            <w:pPr>
              <w:pStyle w:val="Table"/>
              <w:rPr>
                <w:lang w:val="en-GB"/>
              </w:rPr>
            </w:pPr>
            <w:r w:rsidRPr="00140956">
              <w:rPr>
                <w:lang w:val="en-GB"/>
              </w:rPr>
              <w:t>Completed missing sections as per GMAC diagram standards.</w:t>
            </w:r>
          </w:p>
        </w:tc>
      </w:tr>
      <w:tr w:rsidR="00140956" w:rsidRPr="00140956" w14:paraId="2DC9EC86" w14:textId="77777777" w:rsidTr="00066FFE">
        <w:tc>
          <w:tcPr>
            <w:tcW w:w="1260" w:type="dxa"/>
          </w:tcPr>
          <w:p w14:paraId="46544E0D" w14:textId="77777777" w:rsidR="000F5840" w:rsidRPr="00140956" w:rsidRDefault="000F5840" w:rsidP="00066FFE">
            <w:pPr>
              <w:pStyle w:val="Table"/>
              <w:jc w:val="both"/>
              <w:rPr>
                <w:lang w:val="en-GB"/>
              </w:rPr>
            </w:pPr>
            <w:r w:rsidRPr="00140956">
              <w:rPr>
                <w:lang w:val="en-GB"/>
              </w:rPr>
              <w:t>1.3</w:t>
            </w:r>
          </w:p>
        </w:tc>
        <w:tc>
          <w:tcPr>
            <w:tcW w:w="1980" w:type="dxa"/>
          </w:tcPr>
          <w:p w14:paraId="2B4335D2" w14:textId="77777777" w:rsidR="000F5840" w:rsidRPr="00140956" w:rsidRDefault="000F5840" w:rsidP="00066FFE">
            <w:pPr>
              <w:pStyle w:val="Table"/>
              <w:jc w:val="both"/>
              <w:rPr>
                <w:lang w:val="en-GB"/>
              </w:rPr>
            </w:pPr>
            <w:r w:rsidRPr="00140956">
              <w:rPr>
                <w:lang w:val="en-GB"/>
              </w:rPr>
              <w:t>26 Aug 2011</w:t>
            </w:r>
          </w:p>
        </w:tc>
        <w:tc>
          <w:tcPr>
            <w:tcW w:w="2340" w:type="dxa"/>
          </w:tcPr>
          <w:p w14:paraId="4C747EBF" w14:textId="77777777" w:rsidR="000F5840" w:rsidRPr="00140956" w:rsidRDefault="000F5840" w:rsidP="00066FFE">
            <w:pPr>
              <w:pStyle w:val="Table"/>
              <w:jc w:val="both"/>
              <w:rPr>
                <w:lang w:val="en-GB"/>
              </w:rPr>
            </w:pPr>
            <w:r w:rsidRPr="00140956">
              <w:rPr>
                <w:lang w:val="en-GB"/>
              </w:rPr>
              <w:t>Tony Edmonds</w:t>
            </w:r>
          </w:p>
        </w:tc>
        <w:tc>
          <w:tcPr>
            <w:tcW w:w="3420" w:type="dxa"/>
          </w:tcPr>
          <w:p w14:paraId="2C2F4DD7" w14:textId="77777777" w:rsidR="000F5840" w:rsidRPr="00140956" w:rsidRDefault="000F5840" w:rsidP="00066FFE">
            <w:pPr>
              <w:pStyle w:val="Table"/>
              <w:rPr>
                <w:lang w:val="en-GB"/>
              </w:rPr>
            </w:pPr>
            <w:r w:rsidRPr="00140956">
              <w:rPr>
                <w:lang w:val="en-GB"/>
              </w:rPr>
              <w:t>Revision updates following review by GMAC.</w:t>
            </w:r>
          </w:p>
        </w:tc>
      </w:tr>
      <w:tr w:rsidR="00140956" w:rsidRPr="00140956" w14:paraId="31C572C5" w14:textId="77777777">
        <w:tc>
          <w:tcPr>
            <w:tcW w:w="1260" w:type="dxa"/>
          </w:tcPr>
          <w:p w14:paraId="3683AC18" w14:textId="77777777" w:rsidR="000F5840" w:rsidRPr="00140956" w:rsidRDefault="000F5840" w:rsidP="002165A6">
            <w:pPr>
              <w:pStyle w:val="Table"/>
              <w:jc w:val="both"/>
              <w:rPr>
                <w:lang w:val="en-GB"/>
              </w:rPr>
            </w:pPr>
            <w:r w:rsidRPr="00140956">
              <w:rPr>
                <w:lang w:val="en-GB"/>
              </w:rPr>
              <w:t>1.4</w:t>
            </w:r>
          </w:p>
        </w:tc>
        <w:tc>
          <w:tcPr>
            <w:tcW w:w="1980" w:type="dxa"/>
          </w:tcPr>
          <w:p w14:paraId="746DDF45" w14:textId="77777777" w:rsidR="000F5840" w:rsidRPr="00140956" w:rsidRDefault="000F5840" w:rsidP="00EE6248">
            <w:pPr>
              <w:pStyle w:val="Table"/>
              <w:jc w:val="both"/>
              <w:rPr>
                <w:lang w:val="en-GB"/>
              </w:rPr>
            </w:pPr>
            <w:r w:rsidRPr="00140956">
              <w:rPr>
                <w:lang w:val="en-GB"/>
              </w:rPr>
              <w:t>15 Sep 2011</w:t>
            </w:r>
          </w:p>
        </w:tc>
        <w:tc>
          <w:tcPr>
            <w:tcW w:w="2340" w:type="dxa"/>
          </w:tcPr>
          <w:p w14:paraId="361B5001" w14:textId="77777777" w:rsidR="000F5840" w:rsidRPr="00140956" w:rsidRDefault="000F5840" w:rsidP="002165A6">
            <w:pPr>
              <w:pStyle w:val="Table"/>
              <w:jc w:val="both"/>
              <w:rPr>
                <w:lang w:val="en-GB"/>
              </w:rPr>
            </w:pPr>
            <w:r w:rsidRPr="00140956">
              <w:rPr>
                <w:lang w:val="en-GB"/>
              </w:rPr>
              <w:t>Tony Edmonds</w:t>
            </w:r>
          </w:p>
        </w:tc>
        <w:tc>
          <w:tcPr>
            <w:tcW w:w="3420" w:type="dxa"/>
          </w:tcPr>
          <w:p w14:paraId="50D90C9B" w14:textId="77777777" w:rsidR="000F5840" w:rsidRPr="00140956" w:rsidRDefault="000F5840" w:rsidP="00EE6248">
            <w:pPr>
              <w:pStyle w:val="Table"/>
              <w:rPr>
                <w:lang w:val="en-GB"/>
              </w:rPr>
            </w:pPr>
            <w:r w:rsidRPr="00140956">
              <w:rPr>
                <w:lang w:val="en-GB"/>
              </w:rPr>
              <w:t>Further updates following review by GMAC and HP.</w:t>
            </w:r>
          </w:p>
        </w:tc>
      </w:tr>
      <w:tr w:rsidR="00140956" w:rsidRPr="00140956" w14:paraId="354FD5E9" w14:textId="77777777" w:rsidTr="00B90604">
        <w:tc>
          <w:tcPr>
            <w:tcW w:w="1260" w:type="dxa"/>
          </w:tcPr>
          <w:p w14:paraId="7ED0CEF2" w14:textId="77777777" w:rsidR="00B90604" w:rsidRPr="00140956" w:rsidRDefault="00B90604" w:rsidP="00B90604">
            <w:pPr>
              <w:pStyle w:val="Table"/>
              <w:jc w:val="both"/>
              <w:rPr>
                <w:lang w:val="en-GB"/>
              </w:rPr>
            </w:pPr>
            <w:r w:rsidRPr="00140956">
              <w:rPr>
                <w:lang w:val="en-GB"/>
              </w:rPr>
              <w:t>1.5</w:t>
            </w:r>
          </w:p>
        </w:tc>
        <w:tc>
          <w:tcPr>
            <w:tcW w:w="1980" w:type="dxa"/>
          </w:tcPr>
          <w:p w14:paraId="2BA022E2" w14:textId="77777777" w:rsidR="00B90604" w:rsidRPr="00140956" w:rsidRDefault="00B90604" w:rsidP="00B90604">
            <w:pPr>
              <w:pStyle w:val="Table"/>
              <w:jc w:val="both"/>
              <w:rPr>
                <w:lang w:val="en-GB"/>
              </w:rPr>
            </w:pPr>
            <w:r w:rsidRPr="00140956">
              <w:rPr>
                <w:lang w:val="en-GB"/>
              </w:rPr>
              <w:t>22 Sep 2011</w:t>
            </w:r>
          </w:p>
        </w:tc>
        <w:tc>
          <w:tcPr>
            <w:tcW w:w="2340" w:type="dxa"/>
          </w:tcPr>
          <w:p w14:paraId="39671371" w14:textId="77777777" w:rsidR="00B90604" w:rsidRPr="00140956" w:rsidRDefault="00B90604" w:rsidP="00B90604">
            <w:pPr>
              <w:pStyle w:val="Table"/>
              <w:jc w:val="both"/>
              <w:rPr>
                <w:lang w:val="en-GB"/>
              </w:rPr>
            </w:pPr>
            <w:r w:rsidRPr="00140956">
              <w:rPr>
                <w:lang w:val="en-GB"/>
              </w:rPr>
              <w:t>Steven Goldingay</w:t>
            </w:r>
          </w:p>
        </w:tc>
        <w:tc>
          <w:tcPr>
            <w:tcW w:w="3420" w:type="dxa"/>
          </w:tcPr>
          <w:p w14:paraId="426199A3" w14:textId="77777777" w:rsidR="00B90604" w:rsidRPr="00140956" w:rsidRDefault="00B90604" w:rsidP="00B90604">
            <w:pPr>
              <w:pStyle w:val="Table"/>
              <w:rPr>
                <w:lang w:val="en-GB"/>
              </w:rPr>
            </w:pPr>
            <w:r w:rsidRPr="00140956">
              <w:rPr>
                <w:lang w:val="en-GB"/>
              </w:rPr>
              <w:t>Approval from BU Architect and Technical lead embedded.</w:t>
            </w:r>
          </w:p>
        </w:tc>
      </w:tr>
      <w:tr w:rsidR="00140956" w:rsidRPr="00140956" w14:paraId="4CA787A3" w14:textId="77777777" w:rsidTr="007E0690">
        <w:tc>
          <w:tcPr>
            <w:tcW w:w="1260" w:type="dxa"/>
          </w:tcPr>
          <w:p w14:paraId="52CE215D" w14:textId="77777777" w:rsidR="007E0690" w:rsidRPr="00140956" w:rsidRDefault="007E0690" w:rsidP="007E0690">
            <w:pPr>
              <w:pStyle w:val="Table"/>
              <w:jc w:val="both"/>
              <w:rPr>
                <w:lang w:val="en-GB"/>
              </w:rPr>
            </w:pPr>
            <w:r w:rsidRPr="00140956">
              <w:rPr>
                <w:lang w:val="en-GB"/>
              </w:rPr>
              <w:t>1.6</w:t>
            </w:r>
          </w:p>
        </w:tc>
        <w:tc>
          <w:tcPr>
            <w:tcW w:w="1980" w:type="dxa"/>
          </w:tcPr>
          <w:p w14:paraId="48E2BED5" w14:textId="77777777" w:rsidR="007E0690" w:rsidRPr="00140956" w:rsidRDefault="007E0690" w:rsidP="007E0690">
            <w:pPr>
              <w:pStyle w:val="Table"/>
              <w:jc w:val="both"/>
              <w:rPr>
                <w:lang w:val="en-GB"/>
              </w:rPr>
            </w:pPr>
            <w:r w:rsidRPr="00140956">
              <w:rPr>
                <w:lang w:val="en-GB"/>
              </w:rPr>
              <w:t>22 Sep 2011</w:t>
            </w:r>
          </w:p>
        </w:tc>
        <w:tc>
          <w:tcPr>
            <w:tcW w:w="2340" w:type="dxa"/>
          </w:tcPr>
          <w:p w14:paraId="3DBFC73F" w14:textId="77777777" w:rsidR="007E0690" w:rsidRPr="00140956" w:rsidRDefault="007E0690" w:rsidP="007E0690">
            <w:pPr>
              <w:pStyle w:val="Table"/>
              <w:jc w:val="both"/>
              <w:rPr>
                <w:lang w:val="en-GB"/>
              </w:rPr>
            </w:pPr>
            <w:r w:rsidRPr="00140956">
              <w:rPr>
                <w:lang w:val="en-GB"/>
              </w:rPr>
              <w:t>Tony Edmonds</w:t>
            </w:r>
          </w:p>
        </w:tc>
        <w:tc>
          <w:tcPr>
            <w:tcW w:w="3420" w:type="dxa"/>
          </w:tcPr>
          <w:p w14:paraId="014B9BE0" w14:textId="77777777" w:rsidR="007E0690" w:rsidRPr="00140956" w:rsidRDefault="007E0690" w:rsidP="007E0690">
            <w:pPr>
              <w:pStyle w:val="Table"/>
              <w:rPr>
                <w:lang w:val="en-GB"/>
              </w:rPr>
            </w:pPr>
            <w:r w:rsidRPr="00140956">
              <w:rPr>
                <w:lang w:val="en-GB"/>
              </w:rPr>
              <w:t>Document updated to reflect changes for the GSW China Relocation project.</w:t>
            </w:r>
          </w:p>
        </w:tc>
      </w:tr>
      <w:tr w:rsidR="00140956" w:rsidRPr="00140956" w14:paraId="1CBF431A" w14:textId="77777777" w:rsidTr="00B06760">
        <w:tc>
          <w:tcPr>
            <w:tcW w:w="1260" w:type="dxa"/>
          </w:tcPr>
          <w:p w14:paraId="520B58F3" w14:textId="77777777" w:rsidR="00CD54E5" w:rsidRPr="00140956" w:rsidRDefault="00CD54E5" w:rsidP="00B06760">
            <w:pPr>
              <w:pStyle w:val="Table"/>
              <w:jc w:val="both"/>
              <w:rPr>
                <w:lang w:val="en-GB"/>
              </w:rPr>
            </w:pPr>
            <w:r w:rsidRPr="00140956">
              <w:rPr>
                <w:lang w:val="en-GB"/>
              </w:rPr>
              <w:t>1.7</w:t>
            </w:r>
          </w:p>
        </w:tc>
        <w:tc>
          <w:tcPr>
            <w:tcW w:w="1980" w:type="dxa"/>
          </w:tcPr>
          <w:p w14:paraId="18603454" w14:textId="77777777" w:rsidR="00CD54E5" w:rsidRPr="00140956" w:rsidRDefault="00CD54E5" w:rsidP="00B06760">
            <w:pPr>
              <w:pStyle w:val="Table"/>
              <w:jc w:val="both"/>
              <w:rPr>
                <w:lang w:val="en-GB"/>
              </w:rPr>
            </w:pPr>
            <w:r w:rsidRPr="00140956">
              <w:rPr>
                <w:lang w:val="en-GB"/>
              </w:rPr>
              <w:t>23 Sep 2011</w:t>
            </w:r>
          </w:p>
        </w:tc>
        <w:tc>
          <w:tcPr>
            <w:tcW w:w="2340" w:type="dxa"/>
          </w:tcPr>
          <w:p w14:paraId="3DC42A05" w14:textId="77777777" w:rsidR="00CD54E5" w:rsidRPr="00140956" w:rsidRDefault="00CD54E5" w:rsidP="00B06760">
            <w:pPr>
              <w:pStyle w:val="Table"/>
              <w:jc w:val="both"/>
              <w:rPr>
                <w:lang w:val="en-GB"/>
              </w:rPr>
            </w:pPr>
            <w:r w:rsidRPr="00140956">
              <w:rPr>
                <w:lang w:val="en-GB"/>
              </w:rPr>
              <w:t>Tony Edmonds</w:t>
            </w:r>
          </w:p>
        </w:tc>
        <w:tc>
          <w:tcPr>
            <w:tcW w:w="3420" w:type="dxa"/>
          </w:tcPr>
          <w:p w14:paraId="298CE1CD" w14:textId="77777777" w:rsidR="00CD54E5" w:rsidRPr="00140956" w:rsidRDefault="00CD54E5" w:rsidP="00B06760">
            <w:pPr>
              <w:pStyle w:val="Table"/>
              <w:rPr>
                <w:lang w:val="en-GB"/>
              </w:rPr>
            </w:pPr>
            <w:r w:rsidRPr="00140956">
              <w:rPr>
                <w:lang w:val="en-GB"/>
              </w:rPr>
              <w:t>Revision updates following review by HP.</w:t>
            </w:r>
          </w:p>
        </w:tc>
      </w:tr>
      <w:tr w:rsidR="00140956" w:rsidRPr="00140956" w14:paraId="74875C19" w14:textId="77777777" w:rsidTr="006B2296">
        <w:tc>
          <w:tcPr>
            <w:tcW w:w="1260" w:type="dxa"/>
          </w:tcPr>
          <w:p w14:paraId="707DF6D0" w14:textId="77777777" w:rsidR="00991CC2" w:rsidRPr="00140956" w:rsidRDefault="00991CC2" w:rsidP="006B2296">
            <w:pPr>
              <w:pStyle w:val="Table"/>
              <w:jc w:val="both"/>
              <w:rPr>
                <w:lang w:val="en-GB"/>
              </w:rPr>
            </w:pPr>
            <w:r w:rsidRPr="00140956">
              <w:rPr>
                <w:lang w:val="en-GB"/>
              </w:rPr>
              <w:t>1.8</w:t>
            </w:r>
          </w:p>
        </w:tc>
        <w:tc>
          <w:tcPr>
            <w:tcW w:w="1980" w:type="dxa"/>
          </w:tcPr>
          <w:p w14:paraId="2B727683" w14:textId="77777777" w:rsidR="00991CC2" w:rsidRPr="00140956" w:rsidRDefault="00991CC2" w:rsidP="006B2296">
            <w:pPr>
              <w:pStyle w:val="Table"/>
              <w:jc w:val="both"/>
              <w:rPr>
                <w:lang w:val="en-GB"/>
              </w:rPr>
            </w:pPr>
            <w:r w:rsidRPr="00140956">
              <w:rPr>
                <w:lang w:val="en-GB"/>
              </w:rPr>
              <w:t>05 Dec 2011</w:t>
            </w:r>
          </w:p>
        </w:tc>
        <w:tc>
          <w:tcPr>
            <w:tcW w:w="2340" w:type="dxa"/>
          </w:tcPr>
          <w:p w14:paraId="61393743" w14:textId="77777777" w:rsidR="00991CC2" w:rsidRPr="00140956" w:rsidRDefault="00991CC2" w:rsidP="006B2296">
            <w:pPr>
              <w:pStyle w:val="Table"/>
              <w:jc w:val="both"/>
              <w:rPr>
                <w:lang w:val="en-GB"/>
              </w:rPr>
            </w:pPr>
            <w:r w:rsidRPr="00140956">
              <w:rPr>
                <w:lang w:val="en-GB"/>
              </w:rPr>
              <w:t>Tony Edmonds</w:t>
            </w:r>
          </w:p>
        </w:tc>
        <w:tc>
          <w:tcPr>
            <w:tcW w:w="3420" w:type="dxa"/>
          </w:tcPr>
          <w:p w14:paraId="6B09DD9A" w14:textId="77777777" w:rsidR="00991CC2" w:rsidRPr="00140956" w:rsidRDefault="00991CC2" w:rsidP="006B2296">
            <w:pPr>
              <w:pStyle w:val="Table"/>
              <w:rPr>
                <w:lang w:val="en-GB"/>
              </w:rPr>
            </w:pPr>
            <w:r w:rsidRPr="00140956">
              <w:rPr>
                <w:lang w:val="en-GB"/>
              </w:rPr>
              <w:t>Updated following GMAC review comments – received 8 Oct 2011.</w:t>
            </w:r>
          </w:p>
        </w:tc>
      </w:tr>
      <w:tr w:rsidR="00140956" w:rsidRPr="00140956" w14:paraId="313E9811" w14:textId="77777777" w:rsidTr="006B2296">
        <w:tc>
          <w:tcPr>
            <w:tcW w:w="1260" w:type="dxa"/>
          </w:tcPr>
          <w:p w14:paraId="07E50E5E" w14:textId="77777777" w:rsidR="006B2296" w:rsidRPr="00140956" w:rsidRDefault="006B2296" w:rsidP="006B2296">
            <w:pPr>
              <w:pStyle w:val="Table"/>
              <w:jc w:val="both"/>
              <w:rPr>
                <w:lang w:val="en-GB"/>
              </w:rPr>
            </w:pPr>
            <w:r w:rsidRPr="00140956">
              <w:rPr>
                <w:lang w:val="en-GB"/>
              </w:rPr>
              <w:t>1.9</w:t>
            </w:r>
          </w:p>
        </w:tc>
        <w:tc>
          <w:tcPr>
            <w:tcW w:w="1980" w:type="dxa"/>
          </w:tcPr>
          <w:p w14:paraId="7964D32F" w14:textId="77777777" w:rsidR="006B2296" w:rsidRPr="00140956" w:rsidRDefault="006B2296" w:rsidP="006B2296">
            <w:pPr>
              <w:pStyle w:val="Table"/>
              <w:jc w:val="both"/>
              <w:rPr>
                <w:lang w:val="en-GB"/>
              </w:rPr>
            </w:pPr>
            <w:r w:rsidRPr="00140956">
              <w:rPr>
                <w:lang w:val="en-GB"/>
              </w:rPr>
              <w:t>19 Jan 2012</w:t>
            </w:r>
          </w:p>
        </w:tc>
        <w:tc>
          <w:tcPr>
            <w:tcW w:w="2340" w:type="dxa"/>
          </w:tcPr>
          <w:p w14:paraId="2C06A444" w14:textId="77777777" w:rsidR="006B2296" w:rsidRPr="00140956" w:rsidRDefault="006B2296" w:rsidP="006B2296">
            <w:pPr>
              <w:pStyle w:val="Table"/>
              <w:jc w:val="both"/>
              <w:rPr>
                <w:lang w:val="en-GB"/>
              </w:rPr>
            </w:pPr>
            <w:r w:rsidRPr="00140956">
              <w:rPr>
                <w:lang w:val="en-GB"/>
              </w:rPr>
              <w:t>Tony Edmonds</w:t>
            </w:r>
          </w:p>
        </w:tc>
        <w:tc>
          <w:tcPr>
            <w:tcW w:w="3420" w:type="dxa"/>
          </w:tcPr>
          <w:p w14:paraId="15D897A7" w14:textId="77777777" w:rsidR="006B2296" w:rsidRPr="00140956" w:rsidRDefault="006B2296" w:rsidP="006B2296">
            <w:pPr>
              <w:pStyle w:val="Table"/>
              <w:rPr>
                <w:lang w:val="en-GB"/>
              </w:rPr>
            </w:pPr>
            <w:r w:rsidRPr="00140956">
              <w:rPr>
                <w:lang w:val="en-GB"/>
              </w:rPr>
              <w:t>Approval from BU Architect and Technical lead embedded.</w:t>
            </w:r>
          </w:p>
        </w:tc>
      </w:tr>
      <w:tr w:rsidR="00140956" w:rsidRPr="00140956" w14:paraId="0EA7D60E" w14:textId="77777777" w:rsidTr="00E414AC">
        <w:tc>
          <w:tcPr>
            <w:tcW w:w="1260" w:type="dxa"/>
          </w:tcPr>
          <w:p w14:paraId="495C9912" w14:textId="77777777" w:rsidR="00762BBD" w:rsidRPr="00140956" w:rsidRDefault="00762BBD" w:rsidP="00E414AC">
            <w:pPr>
              <w:pStyle w:val="Table"/>
              <w:jc w:val="both"/>
              <w:rPr>
                <w:lang w:val="en-GB"/>
              </w:rPr>
            </w:pPr>
            <w:r w:rsidRPr="00140956">
              <w:rPr>
                <w:lang w:val="en-GB"/>
              </w:rPr>
              <w:t>1.10</w:t>
            </w:r>
          </w:p>
        </w:tc>
        <w:tc>
          <w:tcPr>
            <w:tcW w:w="1980" w:type="dxa"/>
          </w:tcPr>
          <w:p w14:paraId="006919AA" w14:textId="77777777" w:rsidR="00762BBD" w:rsidRPr="00140956" w:rsidRDefault="00762BBD" w:rsidP="00E414AC">
            <w:pPr>
              <w:pStyle w:val="Table"/>
              <w:jc w:val="both"/>
              <w:rPr>
                <w:lang w:val="en-GB"/>
              </w:rPr>
            </w:pPr>
            <w:r w:rsidRPr="00140956">
              <w:rPr>
                <w:lang w:val="en-GB"/>
              </w:rPr>
              <w:t>20 Apr 2012</w:t>
            </w:r>
          </w:p>
        </w:tc>
        <w:tc>
          <w:tcPr>
            <w:tcW w:w="2340" w:type="dxa"/>
          </w:tcPr>
          <w:p w14:paraId="5B0A453B" w14:textId="77777777" w:rsidR="00762BBD" w:rsidRPr="00140956" w:rsidRDefault="00762BBD" w:rsidP="00E414AC">
            <w:pPr>
              <w:pStyle w:val="Table"/>
              <w:jc w:val="both"/>
              <w:rPr>
                <w:lang w:val="en-GB"/>
              </w:rPr>
            </w:pPr>
            <w:r w:rsidRPr="00140956">
              <w:rPr>
                <w:lang w:val="en-GB"/>
              </w:rPr>
              <w:t>Tony Edmonds</w:t>
            </w:r>
          </w:p>
        </w:tc>
        <w:tc>
          <w:tcPr>
            <w:tcW w:w="3420" w:type="dxa"/>
          </w:tcPr>
          <w:p w14:paraId="340EC44C" w14:textId="77777777" w:rsidR="00762BBD" w:rsidRPr="00140956" w:rsidRDefault="00762BBD" w:rsidP="00E414AC">
            <w:pPr>
              <w:pStyle w:val="Table"/>
              <w:rPr>
                <w:lang w:val="en-GB"/>
              </w:rPr>
            </w:pPr>
            <w:r w:rsidRPr="00140956">
              <w:rPr>
                <w:lang w:val="en-GB"/>
              </w:rPr>
              <w:t>Updated for GSW release CL53 to include AspectJ library.</w:t>
            </w:r>
          </w:p>
          <w:p w14:paraId="358D73FF" w14:textId="77777777" w:rsidR="00762BBD" w:rsidRPr="00140956" w:rsidRDefault="00762BBD" w:rsidP="00E414AC">
            <w:pPr>
              <w:pStyle w:val="Table"/>
              <w:rPr>
                <w:lang w:val="en-GB"/>
              </w:rPr>
            </w:pPr>
            <w:r w:rsidRPr="00140956">
              <w:rPr>
                <w:lang w:val="en-GB"/>
              </w:rPr>
              <w:t>Added missing interface to LAO Retail.</w:t>
            </w:r>
          </w:p>
        </w:tc>
      </w:tr>
      <w:tr w:rsidR="00140956" w:rsidRPr="00140956" w14:paraId="405111BA" w14:textId="77777777">
        <w:tc>
          <w:tcPr>
            <w:tcW w:w="1260" w:type="dxa"/>
          </w:tcPr>
          <w:p w14:paraId="57CB9773" w14:textId="77777777" w:rsidR="00762BBD" w:rsidRPr="00140956" w:rsidRDefault="00762BBD" w:rsidP="002165A6">
            <w:pPr>
              <w:pStyle w:val="Table"/>
              <w:jc w:val="both"/>
              <w:rPr>
                <w:lang w:val="en-GB"/>
              </w:rPr>
            </w:pPr>
            <w:r w:rsidRPr="00140956">
              <w:rPr>
                <w:lang w:val="en-GB"/>
              </w:rPr>
              <w:t>1.11</w:t>
            </w:r>
          </w:p>
        </w:tc>
        <w:tc>
          <w:tcPr>
            <w:tcW w:w="1980" w:type="dxa"/>
          </w:tcPr>
          <w:p w14:paraId="387DF1BE" w14:textId="77777777" w:rsidR="00762BBD" w:rsidRPr="00140956" w:rsidRDefault="00762BBD" w:rsidP="00762BBD">
            <w:pPr>
              <w:pStyle w:val="Table"/>
              <w:jc w:val="both"/>
              <w:rPr>
                <w:lang w:val="en-GB"/>
              </w:rPr>
            </w:pPr>
            <w:r w:rsidRPr="00140956">
              <w:rPr>
                <w:lang w:val="en-GB"/>
              </w:rPr>
              <w:t>26 Apr 2012</w:t>
            </w:r>
          </w:p>
        </w:tc>
        <w:tc>
          <w:tcPr>
            <w:tcW w:w="2340" w:type="dxa"/>
          </w:tcPr>
          <w:p w14:paraId="52AFCD21" w14:textId="77777777" w:rsidR="00762BBD" w:rsidRPr="00140956" w:rsidRDefault="00762BBD" w:rsidP="00B90604">
            <w:pPr>
              <w:pStyle w:val="Table"/>
              <w:jc w:val="both"/>
              <w:rPr>
                <w:lang w:val="en-GB"/>
              </w:rPr>
            </w:pPr>
            <w:r w:rsidRPr="00140956">
              <w:rPr>
                <w:lang w:val="en-GB"/>
              </w:rPr>
              <w:t>Tony Edmonds</w:t>
            </w:r>
          </w:p>
        </w:tc>
        <w:tc>
          <w:tcPr>
            <w:tcW w:w="3420" w:type="dxa"/>
          </w:tcPr>
          <w:p w14:paraId="3D5D534A" w14:textId="77777777" w:rsidR="00762BBD" w:rsidRPr="00140956" w:rsidRDefault="00762BBD" w:rsidP="00E414AC">
            <w:pPr>
              <w:pStyle w:val="Table"/>
              <w:rPr>
                <w:lang w:val="en-GB"/>
              </w:rPr>
            </w:pPr>
            <w:r w:rsidRPr="00140956">
              <w:rPr>
                <w:lang w:val="en-GB"/>
              </w:rPr>
              <w:t>Approval from BU Architect and Technical lead embedded.</w:t>
            </w:r>
          </w:p>
        </w:tc>
      </w:tr>
      <w:tr w:rsidR="00140956" w:rsidRPr="00140956" w14:paraId="705D1AE8" w14:textId="77777777" w:rsidTr="00581317">
        <w:tc>
          <w:tcPr>
            <w:tcW w:w="1260" w:type="dxa"/>
            <w:tcBorders>
              <w:top w:val="single" w:sz="6" w:space="0" w:color="auto"/>
              <w:left w:val="single" w:sz="6" w:space="0" w:color="auto"/>
              <w:bottom w:val="single" w:sz="6" w:space="0" w:color="auto"/>
              <w:right w:val="single" w:sz="6" w:space="0" w:color="auto"/>
            </w:tcBorders>
          </w:tcPr>
          <w:p w14:paraId="0121F03B" w14:textId="77777777" w:rsidR="00581317" w:rsidRPr="00140956" w:rsidRDefault="00581317" w:rsidP="00C86240">
            <w:pPr>
              <w:pStyle w:val="Table"/>
              <w:jc w:val="both"/>
              <w:rPr>
                <w:lang w:val="en-GB"/>
              </w:rPr>
            </w:pPr>
            <w:r w:rsidRPr="00140956">
              <w:rPr>
                <w:lang w:val="en-GB"/>
              </w:rPr>
              <w:t>1.12</w:t>
            </w:r>
          </w:p>
        </w:tc>
        <w:tc>
          <w:tcPr>
            <w:tcW w:w="1980" w:type="dxa"/>
            <w:tcBorders>
              <w:top w:val="single" w:sz="6" w:space="0" w:color="auto"/>
              <w:left w:val="single" w:sz="6" w:space="0" w:color="auto"/>
              <w:bottom w:val="single" w:sz="6" w:space="0" w:color="auto"/>
              <w:right w:val="single" w:sz="6" w:space="0" w:color="auto"/>
            </w:tcBorders>
          </w:tcPr>
          <w:p w14:paraId="0E09AAE1" w14:textId="77777777" w:rsidR="00581317" w:rsidRPr="00140956" w:rsidRDefault="00581317" w:rsidP="00C86240">
            <w:pPr>
              <w:pStyle w:val="Table"/>
              <w:jc w:val="both"/>
              <w:rPr>
                <w:lang w:val="en-GB"/>
              </w:rPr>
            </w:pPr>
            <w:r w:rsidRPr="00140956">
              <w:rPr>
                <w:lang w:val="en-GB"/>
              </w:rPr>
              <w:t>21 May 2012</w:t>
            </w:r>
          </w:p>
        </w:tc>
        <w:tc>
          <w:tcPr>
            <w:tcW w:w="2340" w:type="dxa"/>
            <w:tcBorders>
              <w:top w:val="single" w:sz="6" w:space="0" w:color="auto"/>
              <w:left w:val="single" w:sz="6" w:space="0" w:color="auto"/>
              <w:bottom w:val="single" w:sz="6" w:space="0" w:color="auto"/>
              <w:right w:val="single" w:sz="6" w:space="0" w:color="auto"/>
            </w:tcBorders>
          </w:tcPr>
          <w:p w14:paraId="23ED29FF" w14:textId="77777777" w:rsidR="00581317" w:rsidRPr="00140956" w:rsidRDefault="00581317" w:rsidP="00C86240">
            <w:pPr>
              <w:pStyle w:val="Table"/>
              <w:jc w:val="both"/>
              <w:rPr>
                <w:lang w:val="en-GB"/>
              </w:rPr>
            </w:pPr>
            <w:r w:rsidRPr="00140956">
              <w:rPr>
                <w:lang w:val="en-GB"/>
              </w:rPr>
              <w:t>Paul Randall</w:t>
            </w:r>
          </w:p>
        </w:tc>
        <w:tc>
          <w:tcPr>
            <w:tcW w:w="3420" w:type="dxa"/>
            <w:tcBorders>
              <w:top w:val="single" w:sz="6" w:space="0" w:color="auto"/>
              <w:left w:val="single" w:sz="6" w:space="0" w:color="auto"/>
              <w:bottom w:val="single" w:sz="6" w:space="0" w:color="auto"/>
              <w:right w:val="single" w:sz="6" w:space="0" w:color="auto"/>
            </w:tcBorders>
          </w:tcPr>
          <w:p w14:paraId="5C70D9B7" w14:textId="77777777" w:rsidR="00581317" w:rsidRPr="00140956" w:rsidRDefault="00581317" w:rsidP="00C86240">
            <w:pPr>
              <w:pStyle w:val="Table"/>
              <w:rPr>
                <w:lang w:val="en-GB"/>
              </w:rPr>
            </w:pPr>
            <w:r w:rsidRPr="00140956">
              <w:rPr>
                <w:lang w:val="en-GB"/>
              </w:rPr>
              <w:t>Updates after GMAC review.</w:t>
            </w:r>
          </w:p>
        </w:tc>
      </w:tr>
      <w:tr w:rsidR="00140956" w:rsidRPr="00140956" w14:paraId="1C703CA8" w14:textId="77777777" w:rsidTr="00581317">
        <w:tc>
          <w:tcPr>
            <w:tcW w:w="1260" w:type="dxa"/>
            <w:tcBorders>
              <w:top w:val="single" w:sz="6" w:space="0" w:color="auto"/>
              <w:left w:val="single" w:sz="6" w:space="0" w:color="auto"/>
              <w:bottom w:val="single" w:sz="6" w:space="0" w:color="auto"/>
              <w:right w:val="single" w:sz="6" w:space="0" w:color="auto"/>
            </w:tcBorders>
          </w:tcPr>
          <w:p w14:paraId="3EDE1B23" w14:textId="77777777" w:rsidR="008F041F" w:rsidRPr="00140956" w:rsidRDefault="008F041F" w:rsidP="00C86240">
            <w:pPr>
              <w:pStyle w:val="Table"/>
              <w:jc w:val="both"/>
              <w:rPr>
                <w:lang w:val="en-GB"/>
              </w:rPr>
            </w:pPr>
            <w:r w:rsidRPr="00140956">
              <w:rPr>
                <w:lang w:val="en-GB"/>
              </w:rPr>
              <w:t>1.13</w:t>
            </w:r>
          </w:p>
        </w:tc>
        <w:tc>
          <w:tcPr>
            <w:tcW w:w="1980" w:type="dxa"/>
            <w:tcBorders>
              <w:top w:val="single" w:sz="6" w:space="0" w:color="auto"/>
              <w:left w:val="single" w:sz="6" w:space="0" w:color="auto"/>
              <w:bottom w:val="single" w:sz="6" w:space="0" w:color="auto"/>
              <w:right w:val="single" w:sz="6" w:space="0" w:color="auto"/>
            </w:tcBorders>
          </w:tcPr>
          <w:p w14:paraId="69C3D412" w14:textId="77777777" w:rsidR="008F041F" w:rsidRPr="00140956" w:rsidRDefault="008F041F" w:rsidP="00C86240">
            <w:pPr>
              <w:pStyle w:val="Table"/>
              <w:jc w:val="both"/>
              <w:rPr>
                <w:lang w:val="en-GB"/>
              </w:rPr>
            </w:pPr>
            <w:r w:rsidRPr="00140956">
              <w:rPr>
                <w:lang w:val="en-GB"/>
              </w:rPr>
              <w:t>29 May 2012</w:t>
            </w:r>
          </w:p>
        </w:tc>
        <w:tc>
          <w:tcPr>
            <w:tcW w:w="2340" w:type="dxa"/>
            <w:tcBorders>
              <w:top w:val="single" w:sz="6" w:space="0" w:color="auto"/>
              <w:left w:val="single" w:sz="6" w:space="0" w:color="auto"/>
              <w:bottom w:val="single" w:sz="6" w:space="0" w:color="auto"/>
              <w:right w:val="single" w:sz="6" w:space="0" w:color="auto"/>
            </w:tcBorders>
          </w:tcPr>
          <w:p w14:paraId="18ABA5E3" w14:textId="77777777" w:rsidR="008F041F" w:rsidRPr="00140956" w:rsidRDefault="008F041F" w:rsidP="00C86240">
            <w:pPr>
              <w:pStyle w:val="Table"/>
              <w:jc w:val="both"/>
              <w:rPr>
                <w:lang w:val="en-GB"/>
              </w:rPr>
            </w:pPr>
            <w:r w:rsidRPr="00140956">
              <w:rPr>
                <w:lang w:val="en-GB"/>
              </w:rPr>
              <w:t>Paul Randall</w:t>
            </w:r>
          </w:p>
        </w:tc>
        <w:tc>
          <w:tcPr>
            <w:tcW w:w="3420" w:type="dxa"/>
            <w:tcBorders>
              <w:top w:val="single" w:sz="6" w:space="0" w:color="auto"/>
              <w:left w:val="single" w:sz="6" w:space="0" w:color="auto"/>
              <w:bottom w:val="single" w:sz="6" w:space="0" w:color="auto"/>
              <w:right w:val="single" w:sz="6" w:space="0" w:color="auto"/>
            </w:tcBorders>
          </w:tcPr>
          <w:p w14:paraId="0C07A5CC" w14:textId="77777777" w:rsidR="008F041F" w:rsidRPr="00140956" w:rsidRDefault="008F041F" w:rsidP="00C86240">
            <w:pPr>
              <w:pStyle w:val="Table"/>
              <w:rPr>
                <w:lang w:val="en-GB"/>
              </w:rPr>
            </w:pPr>
            <w:r w:rsidRPr="00140956">
              <w:rPr>
                <w:lang w:val="en-GB"/>
              </w:rPr>
              <w:t>Updates after GMAC review</w:t>
            </w:r>
            <w:r w:rsidR="00E125F5" w:rsidRPr="00140956">
              <w:rPr>
                <w:lang w:val="en-GB"/>
              </w:rPr>
              <w:t>, included section on housekeeping</w:t>
            </w:r>
            <w:r w:rsidRPr="00140956">
              <w:rPr>
                <w:lang w:val="en-GB"/>
              </w:rPr>
              <w:t>.</w:t>
            </w:r>
          </w:p>
        </w:tc>
      </w:tr>
      <w:tr w:rsidR="00140956" w:rsidRPr="00140956" w14:paraId="31A3D14B" w14:textId="77777777" w:rsidTr="00581317">
        <w:tc>
          <w:tcPr>
            <w:tcW w:w="1260" w:type="dxa"/>
            <w:tcBorders>
              <w:top w:val="single" w:sz="6" w:space="0" w:color="auto"/>
              <w:left w:val="single" w:sz="6" w:space="0" w:color="auto"/>
              <w:bottom w:val="single" w:sz="6" w:space="0" w:color="auto"/>
              <w:right w:val="single" w:sz="6" w:space="0" w:color="auto"/>
            </w:tcBorders>
          </w:tcPr>
          <w:p w14:paraId="18D3BFB1" w14:textId="77777777" w:rsidR="00370F32" w:rsidRPr="00140956" w:rsidRDefault="00370F32" w:rsidP="00C86240">
            <w:pPr>
              <w:pStyle w:val="Table"/>
              <w:jc w:val="both"/>
              <w:rPr>
                <w:lang w:val="en-GB"/>
              </w:rPr>
            </w:pPr>
            <w:r w:rsidRPr="00140956">
              <w:rPr>
                <w:lang w:val="en-GB"/>
              </w:rPr>
              <w:t>1.14</w:t>
            </w:r>
          </w:p>
        </w:tc>
        <w:tc>
          <w:tcPr>
            <w:tcW w:w="1980" w:type="dxa"/>
            <w:tcBorders>
              <w:top w:val="single" w:sz="6" w:space="0" w:color="auto"/>
              <w:left w:val="single" w:sz="6" w:space="0" w:color="auto"/>
              <w:bottom w:val="single" w:sz="6" w:space="0" w:color="auto"/>
              <w:right w:val="single" w:sz="6" w:space="0" w:color="auto"/>
            </w:tcBorders>
          </w:tcPr>
          <w:p w14:paraId="0E6DA7CB" w14:textId="77777777" w:rsidR="00370F32" w:rsidRPr="00140956" w:rsidRDefault="00370F32" w:rsidP="00C86240">
            <w:pPr>
              <w:pStyle w:val="Table"/>
              <w:jc w:val="both"/>
              <w:rPr>
                <w:lang w:val="en-GB"/>
              </w:rPr>
            </w:pPr>
            <w:r w:rsidRPr="00140956">
              <w:rPr>
                <w:lang w:val="en-GB"/>
              </w:rPr>
              <w:t>6 July 2012</w:t>
            </w:r>
          </w:p>
        </w:tc>
        <w:tc>
          <w:tcPr>
            <w:tcW w:w="2340" w:type="dxa"/>
            <w:tcBorders>
              <w:top w:val="single" w:sz="6" w:space="0" w:color="auto"/>
              <w:left w:val="single" w:sz="6" w:space="0" w:color="auto"/>
              <w:bottom w:val="single" w:sz="6" w:space="0" w:color="auto"/>
              <w:right w:val="single" w:sz="6" w:space="0" w:color="auto"/>
            </w:tcBorders>
          </w:tcPr>
          <w:p w14:paraId="1FCADCF5" w14:textId="77777777" w:rsidR="00370F32" w:rsidRPr="00140956" w:rsidRDefault="00370F32" w:rsidP="009152DB">
            <w:pPr>
              <w:pStyle w:val="Table"/>
              <w:jc w:val="both"/>
              <w:rPr>
                <w:lang w:val="en-GB"/>
              </w:rPr>
            </w:pPr>
            <w:r w:rsidRPr="00140956">
              <w:rPr>
                <w:lang w:val="en-GB"/>
              </w:rPr>
              <w:t>Paul Randall</w:t>
            </w:r>
          </w:p>
        </w:tc>
        <w:tc>
          <w:tcPr>
            <w:tcW w:w="3420" w:type="dxa"/>
            <w:tcBorders>
              <w:top w:val="single" w:sz="6" w:space="0" w:color="auto"/>
              <w:left w:val="single" w:sz="6" w:space="0" w:color="auto"/>
              <w:bottom w:val="single" w:sz="6" w:space="0" w:color="auto"/>
              <w:right w:val="single" w:sz="6" w:space="0" w:color="auto"/>
            </w:tcBorders>
          </w:tcPr>
          <w:p w14:paraId="448B5E0C" w14:textId="77777777" w:rsidR="00370F32" w:rsidRPr="00140956" w:rsidRDefault="00370F32" w:rsidP="008F5790">
            <w:pPr>
              <w:pStyle w:val="Table"/>
              <w:rPr>
                <w:lang w:val="en-GB"/>
              </w:rPr>
            </w:pPr>
            <w:r w:rsidRPr="00140956">
              <w:rPr>
                <w:lang w:val="en-GB"/>
              </w:rPr>
              <w:t>Updates after GMAC review</w:t>
            </w:r>
            <w:r w:rsidR="008F5790" w:rsidRPr="00140956">
              <w:rPr>
                <w:lang w:val="en-GB"/>
              </w:rPr>
              <w:t>, include diagram for China + expand on encryption used in certificates.</w:t>
            </w:r>
          </w:p>
        </w:tc>
      </w:tr>
      <w:tr w:rsidR="00140956" w:rsidRPr="00140956" w14:paraId="030FA3C1" w14:textId="77777777" w:rsidTr="00581317">
        <w:tc>
          <w:tcPr>
            <w:tcW w:w="1260" w:type="dxa"/>
            <w:tcBorders>
              <w:top w:val="single" w:sz="6" w:space="0" w:color="auto"/>
              <w:left w:val="single" w:sz="6" w:space="0" w:color="auto"/>
              <w:bottom w:val="single" w:sz="6" w:space="0" w:color="auto"/>
              <w:right w:val="single" w:sz="6" w:space="0" w:color="auto"/>
            </w:tcBorders>
          </w:tcPr>
          <w:p w14:paraId="74A10967" w14:textId="77777777" w:rsidR="00FF038D" w:rsidRPr="00140956" w:rsidRDefault="00FF038D" w:rsidP="00C86240">
            <w:pPr>
              <w:pStyle w:val="Table"/>
              <w:jc w:val="both"/>
              <w:rPr>
                <w:lang w:val="en-GB"/>
              </w:rPr>
            </w:pPr>
            <w:r w:rsidRPr="00140956">
              <w:rPr>
                <w:lang w:val="en-GB"/>
              </w:rPr>
              <w:t>2.0</w:t>
            </w:r>
          </w:p>
        </w:tc>
        <w:tc>
          <w:tcPr>
            <w:tcW w:w="1980" w:type="dxa"/>
            <w:tcBorders>
              <w:top w:val="single" w:sz="6" w:space="0" w:color="auto"/>
              <w:left w:val="single" w:sz="6" w:space="0" w:color="auto"/>
              <w:bottom w:val="single" w:sz="6" w:space="0" w:color="auto"/>
              <w:right w:val="single" w:sz="6" w:space="0" w:color="auto"/>
            </w:tcBorders>
          </w:tcPr>
          <w:p w14:paraId="60F2A87B" w14:textId="77777777" w:rsidR="00FF038D" w:rsidRPr="00140956" w:rsidRDefault="00FF038D" w:rsidP="00C86240">
            <w:pPr>
              <w:pStyle w:val="Table"/>
              <w:jc w:val="both"/>
              <w:rPr>
                <w:lang w:val="en-GB"/>
              </w:rPr>
            </w:pPr>
            <w:r w:rsidRPr="00140956">
              <w:rPr>
                <w:lang w:val="en-GB"/>
              </w:rPr>
              <w:t>9</w:t>
            </w:r>
            <w:r w:rsidRPr="00140956">
              <w:rPr>
                <w:vertAlign w:val="superscript"/>
                <w:lang w:val="en-GB"/>
              </w:rPr>
              <w:t>th</w:t>
            </w:r>
            <w:r w:rsidRPr="00140956">
              <w:rPr>
                <w:lang w:val="en-GB"/>
              </w:rPr>
              <w:t xml:space="preserve"> Jul 2012</w:t>
            </w:r>
          </w:p>
        </w:tc>
        <w:tc>
          <w:tcPr>
            <w:tcW w:w="2340" w:type="dxa"/>
            <w:tcBorders>
              <w:top w:val="single" w:sz="6" w:space="0" w:color="auto"/>
              <w:left w:val="single" w:sz="6" w:space="0" w:color="auto"/>
              <w:bottom w:val="single" w:sz="6" w:space="0" w:color="auto"/>
              <w:right w:val="single" w:sz="6" w:space="0" w:color="auto"/>
            </w:tcBorders>
          </w:tcPr>
          <w:p w14:paraId="58365E75" w14:textId="77777777" w:rsidR="00FF038D" w:rsidRPr="00140956" w:rsidRDefault="00FF038D" w:rsidP="009152DB">
            <w:pPr>
              <w:pStyle w:val="Table"/>
              <w:jc w:val="both"/>
              <w:rPr>
                <w:lang w:val="en-GB"/>
              </w:rPr>
            </w:pPr>
            <w:r w:rsidRPr="00140956">
              <w:rPr>
                <w:lang w:val="en-GB"/>
              </w:rPr>
              <w:t>Debbie Downer</w:t>
            </w:r>
          </w:p>
        </w:tc>
        <w:tc>
          <w:tcPr>
            <w:tcW w:w="3420" w:type="dxa"/>
            <w:tcBorders>
              <w:top w:val="single" w:sz="6" w:space="0" w:color="auto"/>
              <w:left w:val="single" w:sz="6" w:space="0" w:color="auto"/>
              <w:bottom w:val="single" w:sz="6" w:space="0" w:color="auto"/>
              <w:right w:val="single" w:sz="6" w:space="0" w:color="auto"/>
            </w:tcBorders>
          </w:tcPr>
          <w:p w14:paraId="38D29E4C" w14:textId="77777777" w:rsidR="00FF038D" w:rsidRPr="00140956" w:rsidRDefault="00FF038D" w:rsidP="008F5790">
            <w:pPr>
              <w:pStyle w:val="Table"/>
              <w:rPr>
                <w:lang w:val="en-GB"/>
              </w:rPr>
            </w:pPr>
            <w:proofErr w:type="spellStart"/>
            <w:r w:rsidRPr="00140956">
              <w:rPr>
                <w:lang w:val="en-GB"/>
              </w:rPr>
              <w:t>Baselined</w:t>
            </w:r>
            <w:proofErr w:type="spellEnd"/>
            <w:r w:rsidRPr="00140956">
              <w:rPr>
                <w:lang w:val="en-GB"/>
              </w:rPr>
              <w:t xml:space="preserve"> &amp; approvals embedded. </w:t>
            </w:r>
          </w:p>
        </w:tc>
      </w:tr>
      <w:tr w:rsidR="00140956" w:rsidRPr="00140956" w14:paraId="4C4A5150" w14:textId="77777777" w:rsidTr="00811C7E">
        <w:tc>
          <w:tcPr>
            <w:tcW w:w="1260" w:type="dxa"/>
            <w:tcBorders>
              <w:top w:val="single" w:sz="6" w:space="0" w:color="auto"/>
              <w:left w:val="single" w:sz="6" w:space="0" w:color="auto"/>
              <w:bottom w:val="single" w:sz="6" w:space="0" w:color="auto"/>
              <w:right w:val="single" w:sz="6" w:space="0" w:color="auto"/>
            </w:tcBorders>
          </w:tcPr>
          <w:p w14:paraId="0A09C3EF" w14:textId="77777777" w:rsidR="00E67290" w:rsidRPr="00140956" w:rsidRDefault="00E67290" w:rsidP="00811C7E">
            <w:pPr>
              <w:pStyle w:val="Table"/>
              <w:jc w:val="both"/>
              <w:rPr>
                <w:lang w:val="en-GB"/>
              </w:rPr>
            </w:pPr>
            <w:r w:rsidRPr="00140956">
              <w:rPr>
                <w:lang w:val="en-GB"/>
              </w:rPr>
              <w:t>3.0</w:t>
            </w:r>
          </w:p>
        </w:tc>
        <w:tc>
          <w:tcPr>
            <w:tcW w:w="1980" w:type="dxa"/>
            <w:tcBorders>
              <w:top w:val="single" w:sz="6" w:space="0" w:color="auto"/>
              <w:left w:val="single" w:sz="6" w:space="0" w:color="auto"/>
              <w:bottom w:val="single" w:sz="6" w:space="0" w:color="auto"/>
              <w:right w:val="single" w:sz="6" w:space="0" w:color="auto"/>
            </w:tcBorders>
          </w:tcPr>
          <w:p w14:paraId="33AE70BC" w14:textId="77777777" w:rsidR="00E67290" w:rsidRPr="00140956" w:rsidRDefault="00E67290" w:rsidP="00811C7E">
            <w:pPr>
              <w:pStyle w:val="Table"/>
              <w:jc w:val="both"/>
              <w:rPr>
                <w:lang w:val="en-GB"/>
              </w:rPr>
            </w:pPr>
            <w:r w:rsidRPr="00140956">
              <w:rPr>
                <w:lang w:val="en-GB"/>
              </w:rPr>
              <w:t>16</w:t>
            </w:r>
            <w:r w:rsidRPr="00140956">
              <w:rPr>
                <w:vertAlign w:val="superscript"/>
                <w:lang w:val="en-GB"/>
              </w:rPr>
              <w:t>th</w:t>
            </w:r>
            <w:r w:rsidRPr="00140956">
              <w:rPr>
                <w:lang w:val="en-GB"/>
              </w:rPr>
              <w:t xml:space="preserve"> Aug 2012</w:t>
            </w:r>
          </w:p>
        </w:tc>
        <w:tc>
          <w:tcPr>
            <w:tcW w:w="2340" w:type="dxa"/>
            <w:tcBorders>
              <w:top w:val="single" w:sz="6" w:space="0" w:color="auto"/>
              <w:left w:val="single" w:sz="6" w:space="0" w:color="auto"/>
              <w:bottom w:val="single" w:sz="6" w:space="0" w:color="auto"/>
              <w:right w:val="single" w:sz="6" w:space="0" w:color="auto"/>
            </w:tcBorders>
          </w:tcPr>
          <w:p w14:paraId="46279CA7" w14:textId="77777777" w:rsidR="00E67290" w:rsidRPr="00140956" w:rsidRDefault="00E67290" w:rsidP="00811C7E">
            <w:pPr>
              <w:pStyle w:val="Table"/>
              <w:jc w:val="both"/>
              <w:rPr>
                <w:lang w:val="en-GB"/>
              </w:rPr>
            </w:pPr>
            <w:r w:rsidRPr="00140956">
              <w:rPr>
                <w:lang w:val="en-GB"/>
              </w:rPr>
              <w:t>Debbie Downer</w:t>
            </w:r>
          </w:p>
        </w:tc>
        <w:tc>
          <w:tcPr>
            <w:tcW w:w="3420" w:type="dxa"/>
            <w:tcBorders>
              <w:top w:val="single" w:sz="6" w:space="0" w:color="auto"/>
              <w:left w:val="single" w:sz="6" w:space="0" w:color="auto"/>
              <w:bottom w:val="single" w:sz="6" w:space="0" w:color="auto"/>
              <w:right w:val="single" w:sz="6" w:space="0" w:color="auto"/>
            </w:tcBorders>
          </w:tcPr>
          <w:p w14:paraId="78B17E61" w14:textId="77777777" w:rsidR="00E67290" w:rsidRPr="00140956" w:rsidRDefault="00E67290" w:rsidP="00811C7E">
            <w:pPr>
              <w:pStyle w:val="Table"/>
              <w:rPr>
                <w:lang w:val="en-GB"/>
              </w:rPr>
            </w:pPr>
            <w:proofErr w:type="spellStart"/>
            <w:r w:rsidRPr="00140956">
              <w:rPr>
                <w:lang w:val="en-GB"/>
              </w:rPr>
              <w:t>Baselined</w:t>
            </w:r>
            <w:proofErr w:type="spellEnd"/>
            <w:r w:rsidRPr="00140956">
              <w:rPr>
                <w:lang w:val="en-GB"/>
              </w:rPr>
              <w:t xml:space="preserve"> for CL54 &amp; approval embedded. </w:t>
            </w:r>
          </w:p>
        </w:tc>
      </w:tr>
      <w:tr w:rsidR="00140956" w:rsidRPr="00140956" w14:paraId="52490547" w14:textId="77777777" w:rsidTr="00811C7E">
        <w:tc>
          <w:tcPr>
            <w:tcW w:w="1260" w:type="dxa"/>
            <w:tcBorders>
              <w:top w:val="single" w:sz="6" w:space="0" w:color="auto"/>
              <w:left w:val="single" w:sz="6" w:space="0" w:color="auto"/>
              <w:bottom w:val="single" w:sz="6" w:space="0" w:color="auto"/>
              <w:right w:val="single" w:sz="6" w:space="0" w:color="auto"/>
            </w:tcBorders>
          </w:tcPr>
          <w:p w14:paraId="5A1E507D" w14:textId="77777777" w:rsidR="00811C7E" w:rsidRPr="00140956" w:rsidRDefault="00811C7E" w:rsidP="00811C7E">
            <w:pPr>
              <w:pStyle w:val="Table"/>
              <w:jc w:val="both"/>
              <w:rPr>
                <w:lang w:val="en-GB"/>
              </w:rPr>
            </w:pPr>
            <w:r w:rsidRPr="00140956">
              <w:rPr>
                <w:lang w:val="en-GB"/>
              </w:rPr>
              <w:t>3.1</w:t>
            </w:r>
          </w:p>
        </w:tc>
        <w:tc>
          <w:tcPr>
            <w:tcW w:w="1980" w:type="dxa"/>
            <w:tcBorders>
              <w:top w:val="single" w:sz="6" w:space="0" w:color="auto"/>
              <w:left w:val="single" w:sz="6" w:space="0" w:color="auto"/>
              <w:bottom w:val="single" w:sz="6" w:space="0" w:color="auto"/>
              <w:right w:val="single" w:sz="6" w:space="0" w:color="auto"/>
            </w:tcBorders>
          </w:tcPr>
          <w:p w14:paraId="5802B0DD" w14:textId="77777777" w:rsidR="00811C7E" w:rsidRPr="00140956" w:rsidRDefault="00811C7E" w:rsidP="00811C7E">
            <w:pPr>
              <w:pStyle w:val="Table"/>
              <w:jc w:val="both"/>
              <w:rPr>
                <w:lang w:val="en-GB"/>
              </w:rPr>
            </w:pPr>
            <w:r w:rsidRPr="00140956">
              <w:rPr>
                <w:lang w:val="en-GB"/>
              </w:rPr>
              <w:t>14</w:t>
            </w:r>
            <w:r w:rsidRPr="00140956">
              <w:rPr>
                <w:vertAlign w:val="superscript"/>
                <w:lang w:val="en-GB"/>
              </w:rPr>
              <w:t>th</w:t>
            </w:r>
            <w:r w:rsidRPr="00140956">
              <w:rPr>
                <w:lang w:val="en-GB"/>
              </w:rPr>
              <w:t xml:space="preserve"> Nov 2012</w:t>
            </w:r>
          </w:p>
        </w:tc>
        <w:tc>
          <w:tcPr>
            <w:tcW w:w="2340" w:type="dxa"/>
            <w:tcBorders>
              <w:top w:val="single" w:sz="6" w:space="0" w:color="auto"/>
              <w:left w:val="single" w:sz="6" w:space="0" w:color="auto"/>
              <w:bottom w:val="single" w:sz="6" w:space="0" w:color="auto"/>
              <w:right w:val="single" w:sz="6" w:space="0" w:color="auto"/>
            </w:tcBorders>
          </w:tcPr>
          <w:p w14:paraId="7A47E5E0" w14:textId="77777777" w:rsidR="00811C7E" w:rsidRPr="00140956" w:rsidRDefault="00811C7E" w:rsidP="00811C7E">
            <w:pPr>
              <w:pStyle w:val="Table"/>
              <w:jc w:val="both"/>
              <w:rPr>
                <w:lang w:val="en-GB"/>
              </w:rPr>
            </w:pPr>
            <w:r w:rsidRPr="00140956">
              <w:rPr>
                <w:lang w:val="en-GB"/>
              </w:rPr>
              <w:t>Tony Edmonds</w:t>
            </w:r>
          </w:p>
        </w:tc>
        <w:tc>
          <w:tcPr>
            <w:tcW w:w="3420" w:type="dxa"/>
            <w:tcBorders>
              <w:top w:val="single" w:sz="6" w:space="0" w:color="auto"/>
              <w:left w:val="single" w:sz="6" w:space="0" w:color="auto"/>
              <w:bottom w:val="single" w:sz="6" w:space="0" w:color="auto"/>
              <w:right w:val="single" w:sz="6" w:space="0" w:color="auto"/>
            </w:tcBorders>
          </w:tcPr>
          <w:p w14:paraId="334AA92D" w14:textId="77777777" w:rsidR="00811C7E" w:rsidRPr="00140956" w:rsidRDefault="00811C7E" w:rsidP="00811C7E">
            <w:pPr>
              <w:pStyle w:val="Table"/>
              <w:rPr>
                <w:lang w:val="en-GB"/>
              </w:rPr>
            </w:pPr>
            <w:r w:rsidRPr="00140956">
              <w:rPr>
                <w:lang w:val="en-GB"/>
              </w:rPr>
              <w:t xml:space="preserve">Updated to reflect the changes in </w:t>
            </w:r>
            <w:r w:rsidRPr="00140956">
              <w:rPr>
                <w:lang w:val="en-GB"/>
              </w:rPr>
              <w:lastRenderedPageBreak/>
              <w:t>release CL55.  (See section 4.2.)</w:t>
            </w:r>
          </w:p>
        </w:tc>
      </w:tr>
      <w:tr w:rsidR="00140956" w:rsidRPr="00140956" w14:paraId="76A1D456" w14:textId="77777777" w:rsidTr="00581317">
        <w:tc>
          <w:tcPr>
            <w:tcW w:w="1260" w:type="dxa"/>
            <w:tcBorders>
              <w:top w:val="single" w:sz="6" w:space="0" w:color="auto"/>
              <w:left w:val="single" w:sz="6" w:space="0" w:color="auto"/>
              <w:bottom w:val="single" w:sz="6" w:space="0" w:color="auto"/>
              <w:right w:val="single" w:sz="6" w:space="0" w:color="auto"/>
            </w:tcBorders>
          </w:tcPr>
          <w:p w14:paraId="565C5E24" w14:textId="77777777" w:rsidR="00E67290" w:rsidRPr="00140956" w:rsidRDefault="00E67290" w:rsidP="00C86240">
            <w:pPr>
              <w:pStyle w:val="Table"/>
              <w:jc w:val="both"/>
              <w:rPr>
                <w:lang w:val="en-GB"/>
              </w:rPr>
            </w:pPr>
            <w:r w:rsidRPr="00140956">
              <w:rPr>
                <w:lang w:val="en-GB"/>
              </w:rPr>
              <w:lastRenderedPageBreak/>
              <w:t>3.</w:t>
            </w:r>
            <w:r w:rsidR="00811C7E" w:rsidRPr="00140956">
              <w:rPr>
                <w:lang w:val="en-GB"/>
              </w:rPr>
              <w:t>2</w:t>
            </w:r>
          </w:p>
        </w:tc>
        <w:tc>
          <w:tcPr>
            <w:tcW w:w="1980" w:type="dxa"/>
            <w:tcBorders>
              <w:top w:val="single" w:sz="6" w:space="0" w:color="auto"/>
              <w:left w:val="single" w:sz="6" w:space="0" w:color="auto"/>
              <w:bottom w:val="single" w:sz="6" w:space="0" w:color="auto"/>
              <w:right w:val="single" w:sz="6" w:space="0" w:color="auto"/>
            </w:tcBorders>
          </w:tcPr>
          <w:p w14:paraId="309473C1" w14:textId="77777777" w:rsidR="00E67290" w:rsidRPr="00140956" w:rsidRDefault="00811C7E" w:rsidP="00811C7E">
            <w:pPr>
              <w:pStyle w:val="Table"/>
              <w:jc w:val="both"/>
              <w:rPr>
                <w:lang w:val="en-GB"/>
              </w:rPr>
            </w:pPr>
            <w:r w:rsidRPr="00140956">
              <w:rPr>
                <w:lang w:val="en-GB"/>
              </w:rPr>
              <w:t>20</w:t>
            </w:r>
            <w:r w:rsidRPr="00140956">
              <w:rPr>
                <w:vertAlign w:val="superscript"/>
                <w:lang w:val="en-GB"/>
              </w:rPr>
              <w:t>th</w:t>
            </w:r>
            <w:r w:rsidRPr="00140956">
              <w:rPr>
                <w:lang w:val="en-GB"/>
              </w:rPr>
              <w:t xml:space="preserve"> </w:t>
            </w:r>
            <w:r w:rsidR="00E67290" w:rsidRPr="00140956">
              <w:rPr>
                <w:lang w:val="en-GB"/>
              </w:rPr>
              <w:t>Nov 2012</w:t>
            </w:r>
          </w:p>
        </w:tc>
        <w:tc>
          <w:tcPr>
            <w:tcW w:w="2340" w:type="dxa"/>
            <w:tcBorders>
              <w:top w:val="single" w:sz="6" w:space="0" w:color="auto"/>
              <w:left w:val="single" w:sz="6" w:space="0" w:color="auto"/>
              <w:bottom w:val="single" w:sz="6" w:space="0" w:color="auto"/>
              <w:right w:val="single" w:sz="6" w:space="0" w:color="auto"/>
            </w:tcBorders>
          </w:tcPr>
          <w:p w14:paraId="4A298370" w14:textId="77777777" w:rsidR="00E67290" w:rsidRPr="00140956" w:rsidRDefault="00E67290" w:rsidP="00811C7E">
            <w:pPr>
              <w:pStyle w:val="Table"/>
              <w:jc w:val="both"/>
              <w:rPr>
                <w:lang w:val="en-GB"/>
              </w:rPr>
            </w:pPr>
            <w:r w:rsidRPr="00140956">
              <w:rPr>
                <w:lang w:val="en-GB"/>
              </w:rPr>
              <w:t>Tony Edmonds</w:t>
            </w:r>
          </w:p>
        </w:tc>
        <w:tc>
          <w:tcPr>
            <w:tcW w:w="3420" w:type="dxa"/>
            <w:tcBorders>
              <w:top w:val="single" w:sz="6" w:space="0" w:color="auto"/>
              <w:left w:val="single" w:sz="6" w:space="0" w:color="auto"/>
              <w:bottom w:val="single" w:sz="6" w:space="0" w:color="auto"/>
              <w:right w:val="single" w:sz="6" w:space="0" w:color="auto"/>
            </w:tcBorders>
          </w:tcPr>
          <w:p w14:paraId="35A42EBD" w14:textId="77777777" w:rsidR="00E67290" w:rsidRPr="00140956" w:rsidRDefault="00811C7E" w:rsidP="00811C7E">
            <w:pPr>
              <w:pStyle w:val="Table"/>
              <w:rPr>
                <w:lang w:val="en-GB"/>
              </w:rPr>
            </w:pPr>
            <w:r w:rsidRPr="00140956">
              <w:rPr>
                <w:lang w:val="en-GB"/>
              </w:rPr>
              <w:t>Updates following Ally review.</w:t>
            </w:r>
          </w:p>
        </w:tc>
      </w:tr>
      <w:tr w:rsidR="00140956" w:rsidRPr="00140956" w14:paraId="165D9065" w14:textId="77777777" w:rsidTr="000E3AD5">
        <w:tc>
          <w:tcPr>
            <w:tcW w:w="1260" w:type="dxa"/>
            <w:tcBorders>
              <w:top w:val="single" w:sz="6" w:space="0" w:color="auto"/>
              <w:left w:val="single" w:sz="6" w:space="0" w:color="auto"/>
              <w:bottom w:val="single" w:sz="6" w:space="0" w:color="auto"/>
              <w:right w:val="single" w:sz="6" w:space="0" w:color="auto"/>
            </w:tcBorders>
          </w:tcPr>
          <w:p w14:paraId="395BD29D" w14:textId="77777777" w:rsidR="00B1072E" w:rsidRPr="00140956" w:rsidRDefault="00B1072E" w:rsidP="000E3AD5">
            <w:pPr>
              <w:pStyle w:val="Table"/>
              <w:jc w:val="both"/>
              <w:rPr>
                <w:lang w:val="en-GB"/>
              </w:rPr>
            </w:pPr>
            <w:r w:rsidRPr="00140956">
              <w:rPr>
                <w:lang w:val="en-GB"/>
              </w:rPr>
              <w:t>4.0</w:t>
            </w:r>
          </w:p>
        </w:tc>
        <w:tc>
          <w:tcPr>
            <w:tcW w:w="1980" w:type="dxa"/>
            <w:tcBorders>
              <w:top w:val="single" w:sz="6" w:space="0" w:color="auto"/>
              <w:left w:val="single" w:sz="6" w:space="0" w:color="auto"/>
              <w:bottom w:val="single" w:sz="6" w:space="0" w:color="auto"/>
              <w:right w:val="single" w:sz="6" w:space="0" w:color="auto"/>
            </w:tcBorders>
          </w:tcPr>
          <w:p w14:paraId="12ABB61E" w14:textId="77777777" w:rsidR="00B1072E" w:rsidRPr="00140956" w:rsidRDefault="00B1072E" w:rsidP="000E3AD5">
            <w:pPr>
              <w:pStyle w:val="Table"/>
              <w:jc w:val="both"/>
              <w:rPr>
                <w:lang w:val="en-GB"/>
              </w:rPr>
            </w:pPr>
            <w:r w:rsidRPr="00140956">
              <w:rPr>
                <w:lang w:val="en-GB"/>
              </w:rPr>
              <w:t>23</w:t>
            </w:r>
            <w:r w:rsidRPr="00140956">
              <w:rPr>
                <w:vertAlign w:val="superscript"/>
                <w:lang w:val="en-GB"/>
              </w:rPr>
              <w:t>rd</w:t>
            </w:r>
            <w:r w:rsidRPr="00140956">
              <w:rPr>
                <w:lang w:val="en-GB"/>
              </w:rPr>
              <w:t xml:space="preserve"> Nov 2012</w:t>
            </w:r>
          </w:p>
        </w:tc>
        <w:tc>
          <w:tcPr>
            <w:tcW w:w="2340" w:type="dxa"/>
            <w:tcBorders>
              <w:top w:val="single" w:sz="6" w:space="0" w:color="auto"/>
              <w:left w:val="single" w:sz="6" w:space="0" w:color="auto"/>
              <w:bottom w:val="single" w:sz="6" w:space="0" w:color="auto"/>
              <w:right w:val="single" w:sz="6" w:space="0" w:color="auto"/>
            </w:tcBorders>
          </w:tcPr>
          <w:p w14:paraId="607651A5" w14:textId="77777777" w:rsidR="00B1072E" w:rsidRPr="00140956" w:rsidRDefault="00B1072E" w:rsidP="000E3AD5">
            <w:pPr>
              <w:pStyle w:val="Table"/>
              <w:jc w:val="both"/>
              <w:rPr>
                <w:lang w:val="en-GB"/>
              </w:rPr>
            </w:pPr>
            <w:r w:rsidRPr="00140956">
              <w:rPr>
                <w:lang w:val="en-GB"/>
              </w:rPr>
              <w:t>Debbie Downer</w:t>
            </w:r>
          </w:p>
        </w:tc>
        <w:tc>
          <w:tcPr>
            <w:tcW w:w="3420" w:type="dxa"/>
            <w:tcBorders>
              <w:top w:val="single" w:sz="6" w:space="0" w:color="auto"/>
              <w:left w:val="single" w:sz="6" w:space="0" w:color="auto"/>
              <w:bottom w:val="single" w:sz="6" w:space="0" w:color="auto"/>
              <w:right w:val="single" w:sz="6" w:space="0" w:color="auto"/>
            </w:tcBorders>
          </w:tcPr>
          <w:p w14:paraId="36272259" w14:textId="77777777" w:rsidR="00B1072E" w:rsidRPr="00140956" w:rsidRDefault="00B1072E" w:rsidP="000E3AD5">
            <w:pPr>
              <w:pStyle w:val="Table"/>
              <w:rPr>
                <w:lang w:val="en-GB"/>
              </w:rPr>
            </w:pPr>
            <w:proofErr w:type="spellStart"/>
            <w:r w:rsidRPr="00140956">
              <w:rPr>
                <w:lang w:val="en-GB"/>
              </w:rPr>
              <w:t>Baselined</w:t>
            </w:r>
            <w:proofErr w:type="spellEnd"/>
            <w:r w:rsidRPr="00140956">
              <w:rPr>
                <w:lang w:val="en-GB"/>
              </w:rPr>
              <w:t xml:space="preserve"> for CL55 &amp; approval embedded. </w:t>
            </w:r>
          </w:p>
        </w:tc>
      </w:tr>
      <w:tr w:rsidR="00140956" w:rsidRPr="00140956" w14:paraId="527CE0F9" w14:textId="77777777" w:rsidTr="00581317">
        <w:tc>
          <w:tcPr>
            <w:tcW w:w="1260" w:type="dxa"/>
            <w:tcBorders>
              <w:top w:val="single" w:sz="6" w:space="0" w:color="auto"/>
              <w:left w:val="single" w:sz="6" w:space="0" w:color="auto"/>
              <w:bottom w:val="single" w:sz="6" w:space="0" w:color="auto"/>
              <w:right w:val="single" w:sz="6" w:space="0" w:color="auto"/>
            </w:tcBorders>
          </w:tcPr>
          <w:p w14:paraId="1E7920ED" w14:textId="77777777" w:rsidR="00B1072E" w:rsidRPr="00140956" w:rsidRDefault="00B1072E" w:rsidP="00C86240">
            <w:pPr>
              <w:pStyle w:val="Table"/>
              <w:jc w:val="both"/>
              <w:rPr>
                <w:lang w:val="en-GB"/>
              </w:rPr>
            </w:pPr>
            <w:r w:rsidRPr="00140956">
              <w:rPr>
                <w:lang w:val="en-GB"/>
              </w:rPr>
              <w:t>4.1</w:t>
            </w:r>
          </w:p>
        </w:tc>
        <w:tc>
          <w:tcPr>
            <w:tcW w:w="1980" w:type="dxa"/>
            <w:tcBorders>
              <w:top w:val="single" w:sz="6" w:space="0" w:color="auto"/>
              <w:left w:val="single" w:sz="6" w:space="0" w:color="auto"/>
              <w:bottom w:val="single" w:sz="6" w:space="0" w:color="auto"/>
              <w:right w:val="single" w:sz="6" w:space="0" w:color="auto"/>
            </w:tcBorders>
          </w:tcPr>
          <w:p w14:paraId="27F0DA59" w14:textId="77777777" w:rsidR="00B1072E" w:rsidRPr="00140956" w:rsidRDefault="00B1072E" w:rsidP="00B1072E">
            <w:pPr>
              <w:pStyle w:val="Table"/>
              <w:jc w:val="both"/>
              <w:rPr>
                <w:lang w:val="en-GB"/>
              </w:rPr>
            </w:pPr>
            <w:r w:rsidRPr="00140956">
              <w:rPr>
                <w:lang w:val="en-GB"/>
              </w:rPr>
              <w:t>4</w:t>
            </w:r>
            <w:r w:rsidRPr="00140956">
              <w:rPr>
                <w:vertAlign w:val="superscript"/>
                <w:lang w:val="en-GB"/>
              </w:rPr>
              <w:t>th</w:t>
            </w:r>
            <w:r w:rsidRPr="00140956">
              <w:rPr>
                <w:lang w:val="en-GB"/>
              </w:rPr>
              <w:t xml:space="preserve"> Mar 2013</w:t>
            </w:r>
          </w:p>
        </w:tc>
        <w:tc>
          <w:tcPr>
            <w:tcW w:w="2340" w:type="dxa"/>
            <w:tcBorders>
              <w:top w:val="single" w:sz="6" w:space="0" w:color="auto"/>
              <w:left w:val="single" w:sz="6" w:space="0" w:color="auto"/>
              <w:bottom w:val="single" w:sz="6" w:space="0" w:color="auto"/>
              <w:right w:val="single" w:sz="6" w:space="0" w:color="auto"/>
            </w:tcBorders>
          </w:tcPr>
          <w:p w14:paraId="5DF54F4A" w14:textId="77777777" w:rsidR="00B1072E" w:rsidRPr="00140956" w:rsidRDefault="00B1072E" w:rsidP="000E3AD5">
            <w:pPr>
              <w:pStyle w:val="Table"/>
              <w:jc w:val="both"/>
              <w:rPr>
                <w:lang w:val="en-GB"/>
              </w:rPr>
            </w:pPr>
            <w:r w:rsidRPr="00140956">
              <w:rPr>
                <w:lang w:val="en-GB"/>
              </w:rPr>
              <w:t>Tony Edmonds</w:t>
            </w:r>
          </w:p>
        </w:tc>
        <w:tc>
          <w:tcPr>
            <w:tcW w:w="3420" w:type="dxa"/>
            <w:tcBorders>
              <w:top w:val="single" w:sz="6" w:space="0" w:color="auto"/>
              <w:left w:val="single" w:sz="6" w:space="0" w:color="auto"/>
              <w:bottom w:val="single" w:sz="6" w:space="0" w:color="auto"/>
              <w:right w:val="single" w:sz="6" w:space="0" w:color="auto"/>
            </w:tcBorders>
          </w:tcPr>
          <w:p w14:paraId="26EFA440" w14:textId="77777777" w:rsidR="00B1072E" w:rsidRPr="00140956" w:rsidRDefault="00B1072E" w:rsidP="00B1072E">
            <w:pPr>
              <w:pStyle w:val="Table"/>
              <w:rPr>
                <w:lang w:val="en-GB"/>
              </w:rPr>
            </w:pPr>
            <w:r w:rsidRPr="00140956">
              <w:rPr>
                <w:lang w:val="en-GB"/>
              </w:rPr>
              <w:t>Updated to reflect the changes in release CL56.</w:t>
            </w:r>
            <w:r w:rsidR="00D36861" w:rsidRPr="00140956">
              <w:rPr>
                <w:lang w:val="en-GB"/>
              </w:rPr>
              <w:t xml:space="preserve">  See Logical Component View (Fig.2)</w:t>
            </w:r>
          </w:p>
        </w:tc>
      </w:tr>
      <w:tr w:rsidR="00140956" w:rsidRPr="00140956" w14:paraId="06EE9666" w14:textId="77777777" w:rsidTr="004B26AE">
        <w:tc>
          <w:tcPr>
            <w:tcW w:w="1260" w:type="dxa"/>
            <w:tcBorders>
              <w:top w:val="single" w:sz="6" w:space="0" w:color="auto"/>
              <w:left w:val="single" w:sz="6" w:space="0" w:color="auto"/>
              <w:bottom w:val="single" w:sz="6" w:space="0" w:color="auto"/>
              <w:right w:val="single" w:sz="6" w:space="0" w:color="auto"/>
            </w:tcBorders>
          </w:tcPr>
          <w:p w14:paraId="1BCF935D" w14:textId="77777777" w:rsidR="00D36D30" w:rsidRPr="00140956" w:rsidRDefault="00D36D30" w:rsidP="004B26AE">
            <w:pPr>
              <w:pStyle w:val="Table"/>
              <w:jc w:val="both"/>
              <w:rPr>
                <w:lang w:val="en-GB"/>
              </w:rPr>
            </w:pPr>
            <w:r w:rsidRPr="00140956">
              <w:rPr>
                <w:lang w:val="en-GB"/>
              </w:rPr>
              <w:t>5.0</w:t>
            </w:r>
          </w:p>
        </w:tc>
        <w:tc>
          <w:tcPr>
            <w:tcW w:w="1980" w:type="dxa"/>
            <w:tcBorders>
              <w:top w:val="single" w:sz="6" w:space="0" w:color="auto"/>
              <w:left w:val="single" w:sz="6" w:space="0" w:color="auto"/>
              <w:bottom w:val="single" w:sz="6" w:space="0" w:color="auto"/>
              <w:right w:val="single" w:sz="6" w:space="0" w:color="auto"/>
            </w:tcBorders>
          </w:tcPr>
          <w:p w14:paraId="055527A3" w14:textId="77777777" w:rsidR="00D36D30" w:rsidRPr="00140956" w:rsidRDefault="00D36D30" w:rsidP="004B26AE">
            <w:pPr>
              <w:pStyle w:val="Table"/>
              <w:jc w:val="both"/>
              <w:rPr>
                <w:lang w:val="en-GB"/>
              </w:rPr>
            </w:pPr>
            <w:r w:rsidRPr="00140956">
              <w:rPr>
                <w:lang w:val="en-GB"/>
              </w:rPr>
              <w:t>8</w:t>
            </w:r>
            <w:r w:rsidRPr="00140956">
              <w:rPr>
                <w:vertAlign w:val="superscript"/>
                <w:lang w:val="en-GB"/>
              </w:rPr>
              <w:t>th</w:t>
            </w:r>
            <w:r w:rsidRPr="00140956">
              <w:rPr>
                <w:lang w:val="en-GB"/>
              </w:rPr>
              <w:t xml:space="preserve"> Mar 2013</w:t>
            </w:r>
          </w:p>
        </w:tc>
        <w:tc>
          <w:tcPr>
            <w:tcW w:w="2340" w:type="dxa"/>
            <w:tcBorders>
              <w:top w:val="single" w:sz="6" w:space="0" w:color="auto"/>
              <w:left w:val="single" w:sz="6" w:space="0" w:color="auto"/>
              <w:bottom w:val="single" w:sz="6" w:space="0" w:color="auto"/>
              <w:right w:val="single" w:sz="6" w:space="0" w:color="auto"/>
            </w:tcBorders>
          </w:tcPr>
          <w:p w14:paraId="2EDE4B51" w14:textId="77777777" w:rsidR="00D36D30" w:rsidRPr="00140956" w:rsidRDefault="00D36D30" w:rsidP="004B26AE">
            <w:pPr>
              <w:pStyle w:val="Table"/>
              <w:jc w:val="both"/>
              <w:rPr>
                <w:lang w:val="en-GB"/>
              </w:rPr>
            </w:pPr>
            <w:r w:rsidRPr="00140956">
              <w:rPr>
                <w:lang w:val="en-GB"/>
              </w:rPr>
              <w:t>Debbie Downer</w:t>
            </w:r>
          </w:p>
        </w:tc>
        <w:tc>
          <w:tcPr>
            <w:tcW w:w="3420" w:type="dxa"/>
            <w:tcBorders>
              <w:top w:val="single" w:sz="6" w:space="0" w:color="auto"/>
              <w:left w:val="single" w:sz="6" w:space="0" w:color="auto"/>
              <w:bottom w:val="single" w:sz="6" w:space="0" w:color="auto"/>
              <w:right w:val="single" w:sz="6" w:space="0" w:color="auto"/>
            </w:tcBorders>
          </w:tcPr>
          <w:p w14:paraId="20FC379F" w14:textId="77777777" w:rsidR="00D36D30" w:rsidRPr="00140956" w:rsidRDefault="00D36D30" w:rsidP="004B26AE">
            <w:pPr>
              <w:pStyle w:val="Table"/>
              <w:rPr>
                <w:lang w:val="en-GB"/>
              </w:rPr>
            </w:pPr>
            <w:proofErr w:type="spellStart"/>
            <w:r w:rsidRPr="00140956">
              <w:rPr>
                <w:lang w:val="en-GB"/>
              </w:rPr>
              <w:t>Baselined</w:t>
            </w:r>
            <w:proofErr w:type="spellEnd"/>
            <w:r w:rsidRPr="00140956">
              <w:rPr>
                <w:lang w:val="en-GB"/>
              </w:rPr>
              <w:t xml:space="preserve"> for CL56 and approval embedded. </w:t>
            </w:r>
          </w:p>
        </w:tc>
      </w:tr>
      <w:tr w:rsidR="00140956" w:rsidRPr="00140956" w14:paraId="3D6E39C1" w14:textId="77777777" w:rsidTr="004B26AE">
        <w:tc>
          <w:tcPr>
            <w:tcW w:w="1260" w:type="dxa"/>
            <w:tcBorders>
              <w:top w:val="single" w:sz="6" w:space="0" w:color="auto"/>
              <w:left w:val="single" w:sz="6" w:space="0" w:color="auto"/>
              <w:bottom w:val="single" w:sz="6" w:space="0" w:color="auto"/>
              <w:right w:val="single" w:sz="6" w:space="0" w:color="auto"/>
            </w:tcBorders>
          </w:tcPr>
          <w:p w14:paraId="0A0C6D0C" w14:textId="77777777" w:rsidR="004B26AE" w:rsidRPr="00140956" w:rsidRDefault="004B26AE" w:rsidP="004B26AE">
            <w:pPr>
              <w:pStyle w:val="Table"/>
              <w:jc w:val="both"/>
              <w:rPr>
                <w:lang w:val="en-GB"/>
              </w:rPr>
            </w:pPr>
            <w:r w:rsidRPr="00140956">
              <w:rPr>
                <w:lang w:val="en-GB"/>
              </w:rPr>
              <w:t>5.1</w:t>
            </w:r>
          </w:p>
        </w:tc>
        <w:tc>
          <w:tcPr>
            <w:tcW w:w="1980" w:type="dxa"/>
            <w:tcBorders>
              <w:top w:val="single" w:sz="6" w:space="0" w:color="auto"/>
              <w:left w:val="single" w:sz="6" w:space="0" w:color="auto"/>
              <w:bottom w:val="single" w:sz="6" w:space="0" w:color="auto"/>
              <w:right w:val="single" w:sz="6" w:space="0" w:color="auto"/>
            </w:tcBorders>
          </w:tcPr>
          <w:p w14:paraId="19C01C5C" w14:textId="77777777" w:rsidR="004B26AE" w:rsidRPr="00140956" w:rsidRDefault="004B26AE" w:rsidP="004B26AE">
            <w:pPr>
              <w:pStyle w:val="Table"/>
              <w:jc w:val="both"/>
              <w:rPr>
                <w:lang w:val="en-GB"/>
              </w:rPr>
            </w:pPr>
            <w:r w:rsidRPr="00140956">
              <w:rPr>
                <w:lang w:val="en-GB"/>
              </w:rPr>
              <w:t>23</w:t>
            </w:r>
            <w:r w:rsidRPr="00140956">
              <w:rPr>
                <w:vertAlign w:val="superscript"/>
                <w:lang w:val="en-GB"/>
              </w:rPr>
              <w:t>rd</w:t>
            </w:r>
            <w:r w:rsidRPr="00140956">
              <w:rPr>
                <w:lang w:val="en-GB"/>
              </w:rPr>
              <w:t xml:space="preserve"> May 2013</w:t>
            </w:r>
          </w:p>
        </w:tc>
        <w:tc>
          <w:tcPr>
            <w:tcW w:w="2340" w:type="dxa"/>
            <w:tcBorders>
              <w:top w:val="single" w:sz="6" w:space="0" w:color="auto"/>
              <w:left w:val="single" w:sz="6" w:space="0" w:color="auto"/>
              <w:bottom w:val="single" w:sz="6" w:space="0" w:color="auto"/>
              <w:right w:val="single" w:sz="6" w:space="0" w:color="auto"/>
            </w:tcBorders>
          </w:tcPr>
          <w:p w14:paraId="7A0CB555" w14:textId="77777777" w:rsidR="004B26AE" w:rsidRPr="00140956" w:rsidRDefault="004B26AE" w:rsidP="004B26AE">
            <w:pPr>
              <w:pStyle w:val="Table"/>
              <w:jc w:val="both"/>
              <w:rPr>
                <w:lang w:val="en-GB"/>
              </w:rPr>
            </w:pPr>
            <w:r w:rsidRPr="00140956">
              <w:rPr>
                <w:lang w:val="en-GB"/>
              </w:rPr>
              <w:t>Tony Edmonds</w:t>
            </w:r>
          </w:p>
        </w:tc>
        <w:tc>
          <w:tcPr>
            <w:tcW w:w="3420" w:type="dxa"/>
            <w:tcBorders>
              <w:top w:val="single" w:sz="6" w:space="0" w:color="auto"/>
              <w:left w:val="single" w:sz="6" w:space="0" w:color="auto"/>
              <w:bottom w:val="single" w:sz="6" w:space="0" w:color="auto"/>
              <w:right w:val="single" w:sz="6" w:space="0" w:color="auto"/>
            </w:tcBorders>
          </w:tcPr>
          <w:p w14:paraId="54957BC2" w14:textId="77777777" w:rsidR="004B26AE" w:rsidRPr="00140956" w:rsidRDefault="004B26AE" w:rsidP="004B26AE">
            <w:pPr>
              <w:pStyle w:val="Table"/>
              <w:rPr>
                <w:lang w:val="en-GB"/>
              </w:rPr>
            </w:pPr>
            <w:r w:rsidRPr="00140956">
              <w:rPr>
                <w:lang w:val="en-GB"/>
              </w:rPr>
              <w:t>Rebranding from Ally to GM Financial.</w:t>
            </w:r>
          </w:p>
          <w:p w14:paraId="05B9A150" w14:textId="77777777" w:rsidR="004B26AE" w:rsidRPr="00140956" w:rsidRDefault="004B26AE" w:rsidP="004B26AE">
            <w:pPr>
              <w:pStyle w:val="Table"/>
              <w:rPr>
                <w:lang w:val="en-GB"/>
              </w:rPr>
            </w:pPr>
            <w:r w:rsidRPr="00140956">
              <w:rPr>
                <w:lang w:val="en-GB"/>
              </w:rPr>
              <w:t>Updated to include changes for CL57.</w:t>
            </w:r>
          </w:p>
        </w:tc>
      </w:tr>
      <w:tr w:rsidR="00140956" w:rsidRPr="00140956" w14:paraId="3CB60F83" w14:textId="77777777" w:rsidTr="00581317">
        <w:tc>
          <w:tcPr>
            <w:tcW w:w="1260" w:type="dxa"/>
            <w:tcBorders>
              <w:top w:val="single" w:sz="6" w:space="0" w:color="auto"/>
              <w:left w:val="single" w:sz="6" w:space="0" w:color="auto"/>
              <w:bottom w:val="single" w:sz="6" w:space="0" w:color="auto"/>
              <w:right w:val="single" w:sz="6" w:space="0" w:color="auto"/>
            </w:tcBorders>
          </w:tcPr>
          <w:p w14:paraId="48AA63B9" w14:textId="77777777" w:rsidR="00B2593F" w:rsidRPr="00140956" w:rsidRDefault="00D36D30" w:rsidP="00C86240">
            <w:pPr>
              <w:pStyle w:val="Table"/>
              <w:jc w:val="both"/>
              <w:rPr>
                <w:lang w:val="en-GB"/>
              </w:rPr>
            </w:pPr>
            <w:r w:rsidRPr="00140956">
              <w:rPr>
                <w:lang w:val="en-GB"/>
              </w:rPr>
              <w:t>5.</w:t>
            </w:r>
            <w:r w:rsidR="004B26AE" w:rsidRPr="00140956">
              <w:rPr>
                <w:lang w:val="en-GB"/>
              </w:rPr>
              <w:t>2</w:t>
            </w:r>
          </w:p>
        </w:tc>
        <w:tc>
          <w:tcPr>
            <w:tcW w:w="1980" w:type="dxa"/>
            <w:tcBorders>
              <w:top w:val="single" w:sz="6" w:space="0" w:color="auto"/>
              <w:left w:val="single" w:sz="6" w:space="0" w:color="auto"/>
              <w:bottom w:val="single" w:sz="6" w:space="0" w:color="auto"/>
              <w:right w:val="single" w:sz="6" w:space="0" w:color="auto"/>
            </w:tcBorders>
          </w:tcPr>
          <w:p w14:paraId="4BC09C67" w14:textId="77777777" w:rsidR="00B2593F" w:rsidRPr="00140956" w:rsidRDefault="00D36D30" w:rsidP="004B26AE">
            <w:pPr>
              <w:pStyle w:val="Table"/>
              <w:jc w:val="both"/>
              <w:rPr>
                <w:lang w:val="en-GB"/>
              </w:rPr>
            </w:pPr>
            <w:r w:rsidRPr="00140956">
              <w:rPr>
                <w:lang w:val="en-GB"/>
              </w:rPr>
              <w:t>2</w:t>
            </w:r>
            <w:r w:rsidR="004B26AE" w:rsidRPr="00140956">
              <w:rPr>
                <w:lang w:val="en-GB"/>
              </w:rPr>
              <w:t>8</w:t>
            </w:r>
            <w:r w:rsidR="004B26AE" w:rsidRPr="00140956">
              <w:rPr>
                <w:vertAlign w:val="superscript"/>
                <w:lang w:val="en-GB"/>
              </w:rPr>
              <w:t>th</w:t>
            </w:r>
            <w:r w:rsidR="004B26AE" w:rsidRPr="00140956">
              <w:rPr>
                <w:lang w:val="en-GB"/>
              </w:rPr>
              <w:t xml:space="preserve"> </w:t>
            </w:r>
            <w:r w:rsidRPr="00140956">
              <w:rPr>
                <w:lang w:val="en-GB"/>
              </w:rPr>
              <w:t>May</w:t>
            </w:r>
            <w:r w:rsidR="00B2593F" w:rsidRPr="00140956">
              <w:rPr>
                <w:lang w:val="en-GB"/>
              </w:rPr>
              <w:t xml:space="preserve"> 2013</w:t>
            </w:r>
          </w:p>
        </w:tc>
        <w:tc>
          <w:tcPr>
            <w:tcW w:w="2340" w:type="dxa"/>
            <w:tcBorders>
              <w:top w:val="single" w:sz="6" w:space="0" w:color="auto"/>
              <w:left w:val="single" w:sz="6" w:space="0" w:color="auto"/>
              <w:bottom w:val="single" w:sz="6" w:space="0" w:color="auto"/>
              <w:right w:val="single" w:sz="6" w:space="0" w:color="auto"/>
            </w:tcBorders>
          </w:tcPr>
          <w:p w14:paraId="373D0059" w14:textId="77777777" w:rsidR="00B2593F" w:rsidRPr="00140956" w:rsidRDefault="00D36D30" w:rsidP="00D36D30">
            <w:pPr>
              <w:pStyle w:val="Table"/>
              <w:jc w:val="both"/>
              <w:rPr>
                <w:lang w:val="en-GB"/>
              </w:rPr>
            </w:pPr>
            <w:r w:rsidRPr="00140956">
              <w:rPr>
                <w:lang w:val="en-GB"/>
              </w:rPr>
              <w:t>Tony Edmonds</w:t>
            </w:r>
          </w:p>
        </w:tc>
        <w:tc>
          <w:tcPr>
            <w:tcW w:w="3420" w:type="dxa"/>
            <w:tcBorders>
              <w:top w:val="single" w:sz="6" w:space="0" w:color="auto"/>
              <w:left w:val="single" w:sz="6" w:space="0" w:color="auto"/>
              <w:bottom w:val="single" w:sz="6" w:space="0" w:color="auto"/>
              <w:right w:val="single" w:sz="6" w:space="0" w:color="auto"/>
            </w:tcBorders>
          </w:tcPr>
          <w:p w14:paraId="3A432382" w14:textId="77777777" w:rsidR="00B2593F" w:rsidRPr="00140956" w:rsidRDefault="004B26AE" w:rsidP="004B26AE">
            <w:pPr>
              <w:pStyle w:val="Table"/>
              <w:rPr>
                <w:lang w:val="en-GB"/>
              </w:rPr>
            </w:pPr>
            <w:r w:rsidRPr="00140956">
              <w:rPr>
                <w:lang w:val="en-GB"/>
              </w:rPr>
              <w:t>Added Java Certification Level.</w:t>
            </w:r>
          </w:p>
        </w:tc>
      </w:tr>
      <w:tr w:rsidR="001C3517" w:rsidRPr="00140956" w14:paraId="49AFA270" w14:textId="77777777" w:rsidTr="001C3517">
        <w:tc>
          <w:tcPr>
            <w:tcW w:w="1260" w:type="dxa"/>
            <w:tcBorders>
              <w:top w:val="single" w:sz="6" w:space="0" w:color="auto"/>
              <w:left w:val="single" w:sz="6" w:space="0" w:color="auto"/>
              <w:bottom w:val="single" w:sz="6" w:space="0" w:color="auto"/>
              <w:right w:val="single" w:sz="6" w:space="0" w:color="auto"/>
            </w:tcBorders>
          </w:tcPr>
          <w:p w14:paraId="2F7DF3E6" w14:textId="77777777" w:rsidR="001C3517" w:rsidRPr="00140956" w:rsidRDefault="001C3517" w:rsidP="001C3517">
            <w:pPr>
              <w:pStyle w:val="Table"/>
              <w:jc w:val="both"/>
              <w:rPr>
                <w:lang w:val="en-GB"/>
              </w:rPr>
            </w:pPr>
            <w:r w:rsidRPr="00140956">
              <w:rPr>
                <w:lang w:val="en-GB"/>
              </w:rPr>
              <w:t>6.0</w:t>
            </w:r>
          </w:p>
        </w:tc>
        <w:tc>
          <w:tcPr>
            <w:tcW w:w="1980" w:type="dxa"/>
            <w:tcBorders>
              <w:top w:val="single" w:sz="6" w:space="0" w:color="auto"/>
              <w:left w:val="single" w:sz="6" w:space="0" w:color="auto"/>
              <w:bottom w:val="single" w:sz="6" w:space="0" w:color="auto"/>
              <w:right w:val="single" w:sz="6" w:space="0" w:color="auto"/>
            </w:tcBorders>
          </w:tcPr>
          <w:p w14:paraId="0E029A32" w14:textId="77777777" w:rsidR="001C3517" w:rsidRPr="00140956" w:rsidRDefault="001C3517" w:rsidP="001C3517">
            <w:pPr>
              <w:pStyle w:val="Table"/>
              <w:jc w:val="both"/>
              <w:rPr>
                <w:lang w:val="en-GB"/>
              </w:rPr>
            </w:pPr>
            <w:r w:rsidRPr="00140956">
              <w:rPr>
                <w:lang w:val="en-GB"/>
              </w:rPr>
              <w:t>6</w:t>
            </w:r>
            <w:r w:rsidRPr="00140956">
              <w:rPr>
                <w:vertAlign w:val="superscript"/>
                <w:lang w:val="en-GB"/>
              </w:rPr>
              <w:t>th</w:t>
            </w:r>
            <w:r w:rsidRPr="00140956">
              <w:rPr>
                <w:lang w:val="en-GB"/>
              </w:rPr>
              <w:t xml:space="preserve"> Jun 2013</w:t>
            </w:r>
          </w:p>
        </w:tc>
        <w:tc>
          <w:tcPr>
            <w:tcW w:w="2340" w:type="dxa"/>
            <w:tcBorders>
              <w:top w:val="single" w:sz="6" w:space="0" w:color="auto"/>
              <w:left w:val="single" w:sz="6" w:space="0" w:color="auto"/>
              <w:bottom w:val="single" w:sz="6" w:space="0" w:color="auto"/>
              <w:right w:val="single" w:sz="6" w:space="0" w:color="auto"/>
            </w:tcBorders>
          </w:tcPr>
          <w:p w14:paraId="14E22943" w14:textId="77777777" w:rsidR="001C3517" w:rsidRPr="00140956" w:rsidRDefault="001C3517" w:rsidP="001C3517">
            <w:pPr>
              <w:pStyle w:val="Table"/>
              <w:jc w:val="both"/>
              <w:rPr>
                <w:lang w:val="en-GB"/>
              </w:rPr>
            </w:pPr>
            <w:r w:rsidRPr="00140956">
              <w:rPr>
                <w:lang w:val="en-GB"/>
              </w:rPr>
              <w:t>Debbie Downer</w:t>
            </w:r>
          </w:p>
        </w:tc>
        <w:tc>
          <w:tcPr>
            <w:tcW w:w="3420" w:type="dxa"/>
            <w:tcBorders>
              <w:top w:val="single" w:sz="6" w:space="0" w:color="auto"/>
              <w:left w:val="single" w:sz="6" w:space="0" w:color="auto"/>
              <w:bottom w:val="single" w:sz="6" w:space="0" w:color="auto"/>
              <w:right w:val="single" w:sz="6" w:space="0" w:color="auto"/>
            </w:tcBorders>
          </w:tcPr>
          <w:p w14:paraId="4355B28D" w14:textId="77777777" w:rsidR="001C3517" w:rsidRPr="00140956" w:rsidRDefault="001C3517" w:rsidP="001C3517">
            <w:pPr>
              <w:pStyle w:val="Table"/>
              <w:rPr>
                <w:lang w:val="en-GB"/>
              </w:rPr>
            </w:pPr>
            <w:proofErr w:type="spellStart"/>
            <w:r w:rsidRPr="00140956">
              <w:rPr>
                <w:lang w:val="en-GB"/>
              </w:rPr>
              <w:t>Baselined</w:t>
            </w:r>
            <w:proofErr w:type="spellEnd"/>
            <w:r w:rsidRPr="00140956">
              <w:rPr>
                <w:lang w:val="en-GB"/>
              </w:rPr>
              <w:t xml:space="preserve"> for CL57 and approval embedded. </w:t>
            </w:r>
          </w:p>
        </w:tc>
      </w:tr>
      <w:tr w:rsidR="001C3517" w:rsidRPr="0010086A" w14:paraId="49A132DF" w14:textId="77777777" w:rsidTr="001C3517">
        <w:tc>
          <w:tcPr>
            <w:tcW w:w="1260" w:type="dxa"/>
            <w:tcBorders>
              <w:top w:val="single" w:sz="6" w:space="0" w:color="auto"/>
              <w:left w:val="single" w:sz="6" w:space="0" w:color="auto"/>
              <w:bottom w:val="single" w:sz="6" w:space="0" w:color="auto"/>
              <w:right w:val="single" w:sz="6" w:space="0" w:color="auto"/>
            </w:tcBorders>
          </w:tcPr>
          <w:p w14:paraId="71F78D02" w14:textId="77777777" w:rsidR="005E5B01" w:rsidRPr="0010086A" w:rsidRDefault="005E5B01" w:rsidP="001C3517">
            <w:pPr>
              <w:pStyle w:val="Table"/>
              <w:jc w:val="both"/>
              <w:rPr>
                <w:lang w:val="en-GB"/>
              </w:rPr>
            </w:pPr>
            <w:r w:rsidRPr="0010086A">
              <w:rPr>
                <w:lang w:val="en-GB"/>
              </w:rPr>
              <w:t>6.</w:t>
            </w:r>
            <w:r w:rsidR="001C3517" w:rsidRPr="0010086A">
              <w:rPr>
                <w:lang w:val="en-GB"/>
              </w:rPr>
              <w:t>1</w:t>
            </w:r>
          </w:p>
        </w:tc>
        <w:tc>
          <w:tcPr>
            <w:tcW w:w="1980" w:type="dxa"/>
            <w:tcBorders>
              <w:top w:val="single" w:sz="6" w:space="0" w:color="auto"/>
              <w:left w:val="single" w:sz="6" w:space="0" w:color="auto"/>
              <w:bottom w:val="single" w:sz="6" w:space="0" w:color="auto"/>
              <w:right w:val="single" w:sz="6" w:space="0" w:color="auto"/>
            </w:tcBorders>
          </w:tcPr>
          <w:p w14:paraId="40E97C43" w14:textId="77777777" w:rsidR="005E5B01" w:rsidRPr="0010086A" w:rsidRDefault="001C3517" w:rsidP="001C3517">
            <w:pPr>
              <w:pStyle w:val="Table"/>
              <w:jc w:val="both"/>
              <w:rPr>
                <w:lang w:val="en-GB"/>
              </w:rPr>
            </w:pPr>
            <w:r w:rsidRPr="0010086A">
              <w:rPr>
                <w:lang w:val="en-GB"/>
              </w:rPr>
              <w:t>27th August 2013</w:t>
            </w:r>
          </w:p>
        </w:tc>
        <w:tc>
          <w:tcPr>
            <w:tcW w:w="2340" w:type="dxa"/>
            <w:tcBorders>
              <w:top w:val="single" w:sz="6" w:space="0" w:color="auto"/>
              <w:left w:val="single" w:sz="6" w:space="0" w:color="auto"/>
              <w:bottom w:val="single" w:sz="6" w:space="0" w:color="auto"/>
              <w:right w:val="single" w:sz="6" w:space="0" w:color="auto"/>
            </w:tcBorders>
          </w:tcPr>
          <w:p w14:paraId="5850FDF7" w14:textId="77777777" w:rsidR="005E5B01" w:rsidRPr="0010086A" w:rsidRDefault="001C3517" w:rsidP="001C3517">
            <w:pPr>
              <w:pStyle w:val="Table"/>
              <w:jc w:val="both"/>
              <w:rPr>
                <w:lang w:val="en-GB"/>
              </w:rPr>
            </w:pPr>
            <w:r w:rsidRPr="0010086A">
              <w:rPr>
                <w:lang w:val="en-GB"/>
              </w:rPr>
              <w:t>Tony Edmonds</w:t>
            </w:r>
          </w:p>
        </w:tc>
        <w:tc>
          <w:tcPr>
            <w:tcW w:w="3420" w:type="dxa"/>
            <w:tcBorders>
              <w:top w:val="single" w:sz="6" w:space="0" w:color="auto"/>
              <w:left w:val="single" w:sz="6" w:space="0" w:color="auto"/>
              <w:bottom w:val="single" w:sz="6" w:space="0" w:color="auto"/>
              <w:right w:val="single" w:sz="6" w:space="0" w:color="auto"/>
            </w:tcBorders>
          </w:tcPr>
          <w:p w14:paraId="362BCE96" w14:textId="77777777" w:rsidR="005E5B01" w:rsidRPr="0010086A" w:rsidRDefault="008114CB" w:rsidP="0010086A">
            <w:pPr>
              <w:pStyle w:val="Table"/>
              <w:jc w:val="both"/>
              <w:rPr>
                <w:lang w:val="en-GB"/>
              </w:rPr>
            </w:pPr>
            <w:r w:rsidRPr="0010086A">
              <w:rPr>
                <w:lang w:val="en-GB"/>
              </w:rPr>
              <w:t xml:space="preserve">Updated for </w:t>
            </w:r>
            <w:r w:rsidR="001C3517" w:rsidRPr="0010086A">
              <w:rPr>
                <w:lang w:val="en-GB"/>
              </w:rPr>
              <w:t>CL58:</w:t>
            </w:r>
            <w:r w:rsidR="001C3517" w:rsidRPr="0010086A">
              <w:rPr>
                <w:lang w:val="en-GB"/>
              </w:rPr>
              <w:br/>
              <w:t xml:space="preserve"> - Java Certification Level</w:t>
            </w:r>
            <w:r w:rsidRPr="0010086A">
              <w:rPr>
                <w:lang w:val="en-GB"/>
              </w:rPr>
              <w:t xml:space="preserve"> updated</w:t>
            </w:r>
            <w:r w:rsidR="0088376C" w:rsidRPr="0010086A">
              <w:rPr>
                <w:lang w:val="en-GB"/>
              </w:rPr>
              <w:br/>
              <w:t xml:space="preserve"> - “GMAC” to “GMF” </w:t>
            </w:r>
            <w:r w:rsidRPr="0010086A">
              <w:rPr>
                <w:lang w:val="en-GB"/>
              </w:rPr>
              <w:t>corrections</w:t>
            </w:r>
          </w:p>
        </w:tc>
      </w:tr>
      <w:tr w:rsidR="007429BC" w:rsidRPr="0010086A" w14:paraId="7AFC1CC5" w14:textId="77777777" w:rsidTr="001C3517">
        <w:tc>
          <w:tcPr>
            <w:tcW w:w="1260" w:type="dxa"/>
            <w:tcBorders>
              <w:top w:val="single" w:sz="6" w:space="0" w:color="auto"/>
              <w:left w:val="single" w:sz="6" w:space="0" w:color="auto"/>
              <w:bottom w:val="single" w:sz="6" w:space="0" w:color="auto"/>
              <w:right w:val="single" w:sz="6" w:space="0" w:color="auto"/>
            </w:tcBorders>
          </w:tcPr>
          <w:p w14:paraId="482981CF" w14:textId="77777777" w:rsidR="007429BC" w:rsidRDefault="007429BC" w:rsidP="001C3517">
            <w:pPr>
              <w:pStyle w:val="Table"/>
              <w:jc w:val="both"/>
              <w:rPr>
                <w:lang w:val="en-GB"/>
              </w:rPr>
            </w:pPr>
            <w:r>
              <w:rPr>
                <w:lang w:val="en-GB"/>
              </w:rPr>
              <w:t>7.0</w:t>
            </w:r>
          </w:p>
        </w:tc>
        <w:tc>
          <w:tcPr>
            <w:tcW w:w="1980" w:type="dxa"/>
            <w:tcBorders>
              <w:top w:val="single" w:sz="6" w:space="0" w:color="auto"/>
              <w:left w:val="single" w:sz="6" w:space="0" w:color="auto"/>
              <w:bottom w:val="single" w:sz="6" w:space="0" w:color="auto"/>
              <w:right w:val="single" w:sz="6" w:space="0" w:color="auto"/>
            </w:tcBorders>
          </w:tcPr>
          <w:p w14:paraId="7B65B225" w14:textId="77777777" w:rsidR="007429BC" w:rsidRPr="0010086A" w:rsidRDefault="007429BC" w:rsidP="001C3517">
            <w:pPr>
              <w:pStyle w:val="Table"/>
              <w:jc w:val="both"/>
              <w:rPr>
                <w:lang w:val="en-GB"/>
              </w:rPr>
            </w:pPr>
            <w:r w:rsidRPr="007429BC">
              <w:rPr>
                <w:lang w:val="en-GB"/>
              </w:rPr>
              <w:t>3 Sep 13</w:t>
            </w:r>
          </w:p>
        </w:tc>
        <w:tc>
          <w:tcPr>
            <w:tcW w:w="2340" w:type="dxa"/>
            <w:tcBorders>
              <w:top w:val="single" w:sz="6" w:space="0" w:color="auto"/>
              <w:left w:val="single" w:sz="6" w:space="0" w:color="auto"/>
              <w:bottom w:val="single" w:sz="6" w:space="0" w:color="auto"/>
              <w:right w:val="single" w:sz="6" w:space="0" w:color="auto"/>
            </w:tcBorders>
          </w:tcPr>
          <w:p w14:paraId="07702E61" w14:textId="77777777" w:rsidR="007429BC" w:rsidRDefault="007429BC" w:rsidP="001C3517">
            <w:pPr>
              <w:pStyle w:val="Table"/>
              <w:jc w:val="both"/>
              <w:rPr>
                <w:lang w:val="en-GB"/>
              </w:rPr>
            </w:pPr>
            <w:r w:rsidRPr="007429BC">
              <w:rPr>
                <w:lang w:val="en-GB"/>
              </w:rPr>
              <w:t>Debbie Downer</w:t>
            </w:r>
          </w:p>
        </w:tc>
        <w:tc>
          <w:tcPr>
            <w:tcW w:w="3420" w:type="dxa"/>
            <w:tcBorders>
              <w:top w:val="single" w:sz="6" w:space="0" w:color="auto"/>
              <w:left w:val="single" w:sz="6" w:space="0" w:color="auto"/>
              <w:bottom w:val="single" w:sz="6" w:space="0" w:color="auto"/>
              <w:right w:val="single" w:sz="6" w:space="0" w:color="auto"/>
            </w:tcBorders>
          </w:tcPr>
          <w:p w14:paraId="75AFF94E" w14:textId="77777777" w:rsidR="007429BC" w:rsidRDefault="007429BC" w:rsidP="0010086A">
            <w:pPr>
              <w:pStyle w:val="Table"/>
              <w:jc w:val="both"/>
              <w:rPr>
                <w:lang w:val="en-GB"/>
              </w:rPr>
            </w:pPr>
            <w:proofErr w:type="spellStart"/>
            <w:r w:rsidRPr="007429BC">
              <w:rPr>
                <w:lang w:val="en-GB"/>
              </w:rPr>
              <w:t>Baselined</w:t>
            </w:r>
            <w:proofErr w:type="spellEnd"/>
            <w:r w:rsidRPr="007429BC">
              <w:rPr>
                <w:lang w:val="en-GB"/>
              </w:rPr>
              <w:t xml:space="preserve"> for CL58 &amp; approval embedded.</w:t>
            </w:r>
          </w:p>
        </w:tc>
      </w:tr>
      <w:tr w:rsidR="007429BC" w:rsidRPr="0010086A" w14:paraId="6BF978B9" w14:textId="77777777" w:rsidTr="001C3517">
        <w:tc>
          <w:tcPr>
            <w:tcW w:w="1260" w:type="dxa"/>
            <w:tcBorders>
              <w:top w:val="single" w:sz="6" w:space="0" w:color="auto"/>
              <w:left w:val="single" w:sz="6" w:space="0" w:color="auto"/>
              <w:bottom w:val="single" w:sz="6" w:space="0" w:color="auto"/>
              <w:right w:val="single" w:sz="6" w:space="0" w:color="auto"/>
            </w:tcBorders>
          </w:tcPr>
          <w:p w14:paraId="34E8A016" w14:textId="77777777" w:rsidR="007429BC" w:rsidRPr="0010086A" w:rsidRDefault="007429BC" w:rsidP="001C3517">
            <w:pPr>
              <w:pStyle w:val="Table"/>
              <w:jc w:val="both"/>
              <w:rPr>
                <w:lang w:val="en-GB"/>
              </w:rPr>
            </w:pPr>
            <w:r>
              <w:rPr>
                <w:lang w:val="en-GB"/>
              </w:rPr>
              <w:t>7.1</w:t>
            </w:r>
          </w:p>
        </w:tc>
        <w:tc>
          <w:tcPr>
            <w:tcW w:w="1980" w:type="dxa"/>
            <w:tcBorders>
              <w:top w:val="single" w:sz="6" w:space="0" w:color="auto"/>
              <w:left w:val="single" w:sz="6" w:space="0" w:color="auto"/>
              <w:bottom w:val="single" w:sz="6" w:space="0" w:color="auto"/>
              <w:right w:val="single" w:sz="6" w:space="0" w:color="auto"/>
            </w:tcBorders>
          </w:tcPr>
          <w:p w14:paraId="5B5242D5" w14:textId="77777777" w:rsidR="007429BC" w:rsidRPr="0010086A" w:rsidRDefault="007429BC" w:rsidP="001C3517">
            <w:pPr>
              <w:pStyle w:val="Table"/>
              <w:jc w:val="both"/>
              <w:rPr>
                <w:lang w:val="en-GB"/>
              </w:rPr>
            </w:pPr>
            <w:r>
              <w:rPr>
                <w:lang w:val="en-GB"/>
              </w:rPr>
              <w:t>7</w:t>
            </w:r>
            <w:r w:rsidRPr="007429BC">
              <w:rPr>
                <w:vertAlign w:val="superscript"/>
                <w:lang w:val="en-GB"/>
              </w:rPr>
              <w:t>th</w:t>
            </w:r>
            <w:r>
              <w:rPr>
                <w:lang w:val="en-GB"/>
              </w:rPr>
              <w:t xml:space="preserve"> Jan 2014</w:t>
            </w:r>
          </w:p>
        </w:tc>
        <w:tc>
          <w:tcPr>
            <w:tcW w:w="2340" w:type="dxa"/>
            <w:tcBorders>
              <w:top w:val="single" w:sz="6" w:space="0" w:color="auto"/>
              <w:left w:val="single" w:sz="6" w:space="0" w:color="auto"/>
              <w:bottom w:val="single" w:sz="6" w:space="0" w:color="auto"/>
              <w:right w:val="single" w:sz="6" w:space="0" w:color="auto"/>
            </w:tcBorders>
          </w:tcPr>
          <w:p w14:paraId="7DDAD338" w14:textId="77777777" w:rsidR="007429BC" w:rsidRPr="0010086A" w:rsidRDefault="007429BC" w:rsidP="001C3517">
            <w:pPr>
              <w:pStyle w:val="Table"/>
              <w:jc w:val="both"/>
              <w:rPr>
                <w:lang w:val="en-GB"/>
              </w:rPr>
            </w:pPr>
            <w:r>
              <w:rPr>
                <w:lang w:val="en-GB"/>
              </w:rPr>
              <w:t>Dan Howell</w:t>
            </w:r>
          </w:p>
        </w:tc>
        <w:tc>
          <w:tcPr>
            <w:tcW w:w="3420" w:type="dxa"/>
            <w:tcBorders>
              <w:top w:val="single" w:sz="6" w:space="0" w:color="auto"/>
              <w:left w:val="single" w:sz="6" w:space="0" w:color="auto"/>
              <w:bottom w:val="single" w:sz="6" w:space="0" w:color="auto"/>
              <w:right w:val="single" w:sz="6" w:space="0" w:color="auto"/>
            </w:tcBorders>
          </w:tcPr>
          <w:p w14:paraId="4EE6167C" w14:textId="77777777" w:rsidR="007429BC" w:rsidRPr="0010086A" w:rsidRDefault="007429BC" w:rsidP="0010086A">
            <w:pPr>
              <w:pStyle w:val="Table"/>
              <w:jc w:val="both"/>
              <w:rPr>
                <w:lang w:val="en-GB"/>
              </w:rPr>
            </w:pPr>
            <w:r>
              <w:rPr>
                <w:lang w:val="en-GB"/>
              </w:rPr>
              <w:t>Updated for Evergreen project</w:t>
            </w:r>
          </w:p>
        </w:tc>
      </w:tr>
      <w:tr w:rsidR="00B40E98" w:rsidRPr="0010086A" w14:paraId="53A9821D" w14:textId="77777777" w:rsidTr="001C3517">
        <w:tc>
          <w:tcPr>
            <w:tcW w:w="1260" w:type="dxa"/>
            <w:tcBorders>
              <w:top w:val="single" w:sz="6" w:space="0" w:color="auto"/>
              <w:left w:val="single" w:sz="6" w:space="0" w:color="auto"/>
              <w:bottom w:val="single" w:sz="6" w:space="0" w:color="auto"/>
              <w:right w:val="single" w:sz="6" w:space="0" w:color="auto"/>
            </w:tcBorders>
          </w:tcPr>
          <w:p w14:paraId="5C993DB4" w14:textId="77777777" w:rsidR="00B40E98" w:rsidRDefault="00B40E98" w:rsidP="001C3517">
            <w:pPr>
              <w:pStyle w:val="Table"/>
              <w:jc w:val="both"/>
              <w:rPr>
                <w:lang w:val="en-GB"/>
              </w:rPr>
            </w:pPr>
            <w:r>
              <w:rPr>
                <w:lang w:val="en-GB"/>
              </w:rPr>
              <w:t>7.2</w:t>
            </w:r>
          </w:p>
        </w:tc>
        <w:tc>
          <w:tcPr>
            <w:tcW w:w="1980" w:type="dxa"/>
            <w:tcBorders>
              <w:top w:val="single" w:sz="6" w:space="0" w:color="auto"/>
              <w:left w:val="single" w:sz="6" w:space="0" w:color="auto"/>
              <w:bottom w:val="single" w:sz="6" w:space="0" w:color="auto"/>
              <w:right w:val="single" w:sz="6" w:space="0" w:color="auto"/>
            </w:tcBorders>
          </w:tcPr>
          <w:p w14:paraId="7DE0FCD3" w14:textId="77777777" w:rsidR="00B40E98" w:rsidRDefault="00B40E98" w:rsidP="001C3517">
            <w:pPr>
              <w:pStyle w:val="Table"/>
              <w:jc w:val="both"/>
              <w:rPr>
                <w:lang w:val="en-GB"/>
              </w:rPr>
            </w:pPr>
            <w:r>
              <w:rPr>
                <w:lang w:val="en-GB"/>
              </w:rPr>
              <w:t>20</w:t>
            </w:r>
            <w:r w:rsidRPr="00B40E98">
              <w:rPr>
                <w:vertAlign w:val="superscript"/>
                <w:lang w:val="en-GB"/>
              </w:rPr>
              <w:t>th</w:t>
            </w:r>
            <w:r>
              <w:rPr>
                <w:lang w:val="en-GB"/>
              </w:rPr>
              <w:t xml:space="preserve"> Jan 2014</w:t>
            </w:r>
          </w:p>
        </w:tc>
        <w:tc>
          <w:tcPr>
            <w:tcW w:w="2340" w:type="dxa"/>
            <w:tcBorders>
              <w:top w:val="single" w:sz="6" w:space="0" w:color="auto"/>
              <w:left w:val="single" w:sz="6" w:space="0" w:color="auto"/>
              <w:bottom w:val="single" w:sz="6" w:space="0" w:color="auto"/>
              <w:right w:val="single" w:sz="6" w:space="0" w:color="auto"/>
            </w:tcBorders>
          </w:tcPr>
          <w:p w14:paraId="3B503412" w14:textId="77777777" w:rsidR="00B40E98" w:rsidRDefault="00B40E98" w:rsidP="001C3517">
            <w:pPr>
              <w:pStyle w:val="Table"/>
              <w:jc w:val="both"/>
              <w:rPr>
                <w:lang w:val="en-GB"/>
              </w:rPr>
            </w:pPr>
            <w:r>
              <w:rPr>
                <w:lang w:val="en-GB"/>
              </w:rPr>
              <w:t>Dan Howell</w:t>
            </w:r>
          </w:p>
        </w:tc>
        <w:tc>
          <w:tcPr>
            <w:tcW w:w="3420" w:type="dxa"/>
            <w:tcBorders>
              <w:top w:val="single" w:sz="6" w:space="0" w:color="auto"/>
              <w:left w:val="single" w:sz="6" w:space="0" w:color="auto"/>
              <w:bottom w:val="single" w:sz="6" w:space="0" w:color="auto"/>
              <w:right w:val="single" w:sz="6" w:space="0" w:color="auto"/>
            </w:tcBorders>
          </w:tcPr>
          <w:p w14:paraId="0EEA757A" w14:textId="77777777" w:rsidR="00B40E98" w:rsidRDefault="00B40E98" w:rsidP="0010086A">
            <w:pPr>
              <w:pStyle w:val="Table"/>
              <w:jc w:val="both"/>
              <w:rPr>
                <w:lang w:val="en-GB"/>
              </w:rPr>
            </w:pPr>
            <w:r>
              <w:rPr>
                <w:lang w:val="en-GB"/>
              </w:rPr>
              <w:t>Updated following GMF review for Evergreen</w:t>
            </w:r>
          </w:p>
        </w:tc>
      </w:tr>
      <w:tr w:rsidR="00B40E98" w:rsidRPr="0010086A" w14:paraId="7BEEDC38" w14:textId="77777777" w:rsidTr="001C3517">
        <w:tc>
          <w:tcPr>
            <w:tcW w:w="1260" w:type="dxa"/>
            <w:tcBorders>
              <w:top w:val="single" w:sz="6" w:space="0" w:color="auto"/>
              <w:left w:val="single" w:sz="6" w:space="0" w:color="auto"/>
              <w:bottom w:val="single" w:sz="6" w:space="0" w:color="auto"/>
              <w:right w:val="single" w:sz="6" w:space="0" w:color="auto"/>
            </w:tcBorders>
          </w:tcPr>
          <w:p w14:paraId="28F1869A" w14:textId="77777777" w:rsidR="00B40E98" w:rsidRDefault="008A302E" w:rsidP="001C3517">
            <w:pPr>
              <w:pStyle w:val="Table"/>
              <w:jc w:val="both"/>
              <w:rPr>
                <w:lang w:val="en-GB"/>
              </w:rPr>
            </w:pPr>
            <w:r>
              <w:rPr>
                <w:lang w:val="en-GB"/>
              </w:rPr>
              <w:t>7.3</w:t>
            </w:r>
          </w:p>
        </w:tc>
        <w:tc>
          <w:tcPr>
            <w:tcW w:w="1980" w:type="dxa"/>
            <w:tcBorders>
              <w:top w:val="single" w:sz="6" w:space="0" w:color="auto"/>
              <w:left w:val="single" w:sz="6" w:space="0" w:color="auto"/>
              <w:bottom w:val="single" w:sz="6" w:space="0" w:color="auto"/>
              <w:right w:val="single" w:sz="6" w:space="0" w:color="auto"/>
            </w:tcBorders>
          </w:tcPr>
          <w:p w14:paraId="54C58348" w14:textId="77777777" w:rsidR="00B40E98" w:rsidRDefault="008A302E" w:rsidP="001C3517">
            <w:pPr>
              <w:pStyle w:val="Table"/>
              <w:jc w:val="both"/>
              <w:rPr>
                <w:lang w:val="en-GB"/>
              </w:rPr>
            </w:pPr>
            <w:r>
              <w:rPr>
                <w:lang w:val="en-GB"/>
              </w:rPr>
              <w:t>23</w:t>
            </w:r>
            <w:r w:rsidRPr="008A302E">
              <w:rPr>
                <w:vertAlign w:val="superscript"/>
                <w:lang w:val="en-GB"/>
              </w:rPr>
              <w:t>rd</w:t>
            </w:r>
            <w:r>
              <w:rPr>
                <w:lang w:val="en-GB"/>
              </w:rPr>
              <w:t xml:space="preserve"> Jan 2014</w:t>
            </w:r>
          </w:p>
        </w:tc>
        <w:tc>
          <w:tcPr>
            <w:tcW w:w="2340" w:type="dxa"/>
            <w:tcBorders>
              <w:top w:val="single" w:sz="6" w:space="0" w:color="auto"/>
              <w:left w:val="single" w:sz="6" w:space="0" w:color="auto"/>
              <w:bottom w:val="single" w:sz="6" w:space="0" w:color="auto"/>
              <w:right w:val="single" w:sz="6" w:space="0" w:color="auto"/>
            </w:tcBorders>
          </w:tcPr>
          <w:p w14:paraId="384A49FB" w14:textId="77777777" w:rsidR="00B40E98" w:rsidRDefault="008A302E" w:rsidP="001C3517">
            <w:pPr>
              <w:pStyle w:val="Table"/>
              <w:jc w:val="both"/>
              <w:rPr>
                <w:lang w:val="en-GB"/>
              </w:rPr>
            </w:pPr>
            <w:r>
              <w:rPr>
                <w:lang w:val="en-GB"/>
              </w:rPr>
              <w:t>Dan Howell</w:t>
            </w:r>
          </w:p>
        </w:tc>
        <w:tc>
          <w:tcPr>
            <w:tcW w:w="3420" w:type="dxa"/>
            <w:tcBorders>
              <w:top w:val="single" w:sz="6" w:space="0" w:color="auto"/>
              <w:left w:val="single" w:sz="6" w:space="0" w:color="auto"/>
              <w:bottom w:val="single" w:sz="6" w:space="0" w:color="auto"/>
              <w:right w:val="single" w:sz="6" w:space="0" w:color="auto"/>
            </w:tcBorders>
          </w:tcPr>
          <w:p w14:paraId="15050072" w14:textId="77777777" w:rsidR="00B40E98" w:rsidRDefault="008A302E" w:rsidP="0010086A">
            <w:pPr>
              <w:pStyle w:val="Table"/>
              <w:jc w:val="both"/>
              <w:rPr>
                <w:lang w:val="en-GB"/>
              </w:rPr>
            </w:pPr>
            <w:r>
              <w:rPr>
                <w:lang w:val="en-GB"/>
              </w:rPr>
              <w:t>Minor changes following further internal review</w:t>
            </w:r>
          </w:p>
        </w:tc>
      </w:tr>
      <w:tr w:rsidR="008A302E" w:rsidRPr="0010086A" w14:paraId="5AFACDF1" w14:textId="77777777" w:rsidTr="001C3517">
        <w:tc>
          <w:tcPr>
            <w:tcW w:w="1260" w:type="dxa"/>
            <w:tcBorders>
              <w:top w:val="single" w:sz="6" w:space="0" w:color="auto"/>
              <w:left w:val="single" w:sz="6" w:space="0" w:color="auto"/>
              <w:bottom w:val="single" w:sz="6" w:space="0" w:color="auto"/>
              <w:right w:val="single" w:sz="6" w:space="0" w:color="auto"/>
            </w:tcBorders>
          </w:tcPr>
          <w:p w14:paraId="15834323" w14:textId="77777777" w:rsidR="008A302E" w:rsidRDefault="001D7FD4" w:rsidP="001C3517">
            <w:pPr>
              <w:pStyle w:val="Table"/>
              <w:jc w:val="both"/>
              <w:rPr>
                <w:lang w:val="en-GB"/>
              </w:rPr>
            </w:pPr>
            <w:r>
              <w:rPr>
                <w:lang w:val="en-GB"/>
              </w:rPr>
              <w:t>7.4</w:t>
            </w:r>
          </w:p>
        </w:tc>
        <w:tc>
          <w:tcPr>
            <w:tcW w:w="1980" w:type="dxa"/>
            <w:tcBorders>
              <w:top w:val="single" w:sz="6" w:space="0" w:color="auto"/>
              <w:left w:val="single" w:sz="6" w:space="0" w:color="auto"/>
              <w:bottom w:val="single" w:sz="6" w:space="0" w:color="auto"/>
              <w:right w:val="single" w:sz="6" w:space="0" w:color="auto"/>
            </w:tcBorders>
          </w:tcPr>
          <w:p w14:paraId="67B353AE" w14:textId="77777777" w:rsidR="008A302E" w:rsidRDefault="001D7FD4" w:rsidP="001C3517">
            <w:pPr>
              <w:pStyle w:val="Table"/>
              <w:jc w:val="both"/>
              <w:rPr>
                <w:lang w:val="en-GB"/>
              </w:rPr>
            </w:pPr>
            <w:r>
              <w:rPr>
                <w:lang w:val="en-GB"/>
              </w:rPr>
              <w:t>29</w:t>
            </w:r>
            <w:r w:rsidRPr="001D7FD4">
              <w:rPr>
                <w:vertAlign w:val="superscript"/>
                <w:lang w:val="en-GB"/>
              </w:rPr>
              <w:t>th</w:t>
            </w:r>
            <w:r>
              <w:rPr>
                <w:lang w:val="en-GB"/>
              </w:rPr>
              <w:t xml:space="preserve"> Jan 2014</w:t>
            </w:r>
          </w:p>
        </w:tc>
        <w:tc>
          <w:tcPr>
            <w:tcW w:w="2340" w:type="dxa"/>
            <w:tcBorders>
              <w:top w:val="single" w:sz="6" w:space="0" w:color="auto"/>
              <w:left w:val="single" w:sz="6" w:space="0" w:color="auto"/>
              <w:bottom w:val="single" w:sz="6" w:space="0" w:color="auto"/>
              <w:right w:val="single" w:sz="6" w:space="0" w:color="auto"/>
            </w:tcBorders>
          </w:tcPr>
          <w:p w14:paraId="659E1C5D" w14:textId="77777777" w:rsidR="008A302E" w:rsidRDefault="001D7FD4" w:rsidP="001C3517">
            <w:pPr>
              <w:pStyle w:val="Table"/>
              <w:jc w:val="both"/>
              <w:rPr>
                <w:lang w:val="en-GB"/>
              </w:rPr>
            </w:pPr>
            <w:r>
              <w:rPr>
                <w:lang w:val="en-GB"/>
              </w:rPr>
              <w:t>Dan Howell</w:t>
            </w:r>
          </w:p>
        </w:tc>
        <w:tc>
          <w:tcPr>
            <w:tcW w:w="3420" w:type="dxa"/>
            <w:tcBorders>
              <w:top w:val="single" w:sz="6" w:space="0" w:color="auto"/>
              <w:left w:val="single" w:sz="6" w:space="0" w:color="auto"/>
              <w:bottom w:val="single" w:sz="6" w:space="0" w:color="auto"/>
              <w:right w:val="single" w:sz="6" w:space="0" w:color="auto"/>
            </w:tcBorders>
          </w:tcPr>
          <w:p w14:paraId="7DB31A09" w14:textId="77777777" w:rsidR="008A302E" w:rsidRDefault="001D7FD4" w:rsidP="0010086A">
            <w:pPr>
              <w:pStyle w:val="Table"/>
              <w:jc w:val="both"/>
              <w:rPr>
                <w:lang w:val="en-GB"/>
              </w:rPr>
            </w:pPr>
            <w:r>
              <w:rPr>
                <w:lang w:val="en-GB"/>
              </w:rPr>
              <w:t>Minor changes following further GMF review</w:t>
            </w:r>
          </w:p>
        </w:tc>
      </w:tr>
      <w:tr w:rsidR="00AA4A1B" w:rsidRPr="0010086A" w14:paraId="1F63CFF0" w14:textId="77777777" w:rsidTr="00065BB9">
        <w:tc>
          <w:tcPr>
            <w:tcW w:w="1260" w:type="dxa"/>
            <w:tcBorders>
              <w:top w:val="single" w:sz="6" w:space="0" w:color="auto"/>
              <w:left w:val="single" w:sz="6" w:space="0" w:color="auto"/>
              <w:bottom w:val="single" w:sz="6" w:space="0" w:color="auto"/>
              <w:right w:val="single" w:sz="6" w:space="0" w:color="auto"/>
            </w:tcBorders>
          </w:tcPr>
          <w:p w14:paraId="62BB8E5C" w14:textId="77777777" w:rsidR="00AA4A1B" w:rsidRDefault="00AA4A1B" w:rsidP="00065BB9">
            <w:pPr>
              <w:pStyle w:val="Table"/>
              <w:jc w:val="both"/>
              <w:rPr>
                <w:lang w:val="en-GB"/>
              </w:rPr>
            </w:pPr>
            <w:r>
              <w:rPr>
                <w:lang w:val="en-GB"/>
              </w:rPr>
              <w:t>8.0</w:t>
            </w:r>
          </w:p>
        </w:tc>
        <w:tc>
          <w:tcPr>
            <w:tcW w:w="1980" w:type="dxa"/>
            <w:tcBorders>
              <w:top w:val="single" w:sz="6" w:space="0" w:color="auto"/>
              <w:left w:val="single" w:sz="6" w:space="0" w:color="auto"/>
              <w:bottom w:val="single" w:sz="6" w:space="0" w:color="auto"/>
              <w:right w:val="single" w:sz="6" w:space="0" w:color="auto"/>
            </w:tcBorders>
          </w:tcPr>
          <w:p w14:paraId="50514A45" w14:textId="77777777" w:rsidR="00AA4A1B" w:rsidRDefault="00AA4A1B" w:rsidP="00065BB9">
            <w:pPr>
              <w:pStyle w:val="Table"/>
              <w:jc w:val="both"/>
              <w:rPr>
                <w:lang w:val="en-GB"/>
              </w:rPr>
            </w:pPr>
            <w:r>
              <w:rPr>
                <w:lang w:val="en-GB"/>
              </w:rPr>
              <w:t>31</w:t>
            </w:r>
            <w:r w:rsidRPr="00E351DD">
              <w:rPr>
                <w:vertAlign w:val="superscript"/>
                <w:lang w:val="en-GB"/>
              </w:rPr>
              <w:t>st</w:t>
            </w:r>
            <w:r>
              <w:rPr>
                <w:lang w:val="en-GB"/>
              </w:rPr>
              <w:t xml:space="preserve"> Jan 2014</w:t>
            </w:r>
          </w:p>
        </w:tc>
        <w:tc>
          <w:tcPr>
            <w:tcW w:w="2340" w:type="dxa"/>
            <w:tcBorders>
              <w:top w:val="single" w:sz="6" w:space="0" w:color="auto"/>
              <w:left w:val="single" w:sz="6" w:space="0" w:color="auto"/>
              <w:bottom w:val="single" w:sz="6" w:space="0" w:color="auto"/>
              <w:right w:val="single" w:sz="6" w:space="0" w:color="auto"/>
            </w:tcBorders>
          </w:tcPr>
          <w:p w14:paraId="599B13A7" w14:textId="77777777" w:rsidR="00AA4A1B" w:rsidRDefault="00AA4A1B" w:rsidP="00065BB9">
            <w:pPr>
              <w:pStyle w:val="Table"/>
              <w:jc w:val="both"/>
              <w:rPr>
                <w:lang w:val="en-GB"/>
              </w:rPr>
            </w:pPr>
            <w:r>
              <w:rPr>
                <w:lang w:val="en-GB"/>
              </w:rPr>
              <w:t>Debbie Downer</w:t>
            </w:r>
          </w:p>
        </w:tc>
        <w:tc>
          <w:tcPr>
            <w:tcW w:w="3420" w:type="dxa"/>
            <w:tcBorders>
              <w:top w:val="single" w:sz="6" w:space="0" w:color="auto"/>
              <w:left w:val="single" w:sz="6" w:space="0" w:color="auto"/>
              <w:bottom w:val="single" w:sz="6" w:space="0" w:color="auto"/>
              <w:right w:val="single" w:sz="6" w:space="0" w:color="auto"/>
            </w:tcBorders>
          </w:tcPr>
          <w:p w14:paraId="2D4DDEA9" w14:textId="77777777" w:rsidR="00AA4A1B" w:rsidRDefault="00AA4A1B" w:rsidP="00065BB9">
            <w:pPr>
              <w:pStyle w:val="Table"/>
              <w:jc w:val="both"/>
              <w:rPr>
                <w:lang w:val="en-GB"/>
              </w:rPr>
            </w:pPr>
            <w:proofErr w:type="spellStart"/>
            <w:r>
              <w:rPr>
                <w:lang w:val="en-GB"/>
              </w:rPr>
              <w:t>Baselined</w:t>
            </w:r>
            <w:proofErr w:type="spellEnd"/>
            <w:r>
              <w:rPr>
                <w:lang w:val="en-GB"/>
              </w:rPr>
              <w:t xml:space="preserve"> for CL59 &amp; approvals embedded</w:t>
            </w:r>
          </w:p>
        </w:tc>
      </w:tr>
      <w:tr w:rsidR="00631F51" w:rsidRPr="00631F51" w14:paraId="191B13AC" w14:textId="77777777" w:rsidTr="001C3517">
        <w:tc>
          <w:tcPr>
            <w:tcW w:w="1260" w:type="dxa"/>
            <w:tcBorders>
              <w:top w:val="single" w:sz="6" w:space="0" w:color="auto"/>
              <w:left w:val="single" w:sz="6" w:space="0" w:color="auto"/>
              <w:bottom w:val="single" w:sz="6" w:space="0" w:color="auto"/>
              <w:right w:val="single" w:sz="6" w:space="0" w:color="auto"/>
            </w:tcBorders>
          </w:tcPr>
          <w:p w14:paraId="532CFC29" w14:textId="77777777" w:rsidR="001D7FD4" w:rsidRPr="00631F51" w:rsidRDefault="00E351DD" w:rsidP="001C3517">
            <w:pPr>
              <w:pStyle w:val="Table"/>
              <w:jc w:val="both"/>
              <w:rPr>
                <w:lang w:val="en-GB"/>
              </w:rPr>
            </w:pPr>
            <w:r w:rsidRPr="00631F51">
              <w:rPr>
                <w:lang w:val="en-GB"/>
              </w:rPr>
              <w:t>8.</w:t>
            </w:r>
            <w:r w:rsidR="00AA4A1B" w:rsidRPr="00631F51">
              <w:rPr>
                <w:lang w:val="en-GB"/>
              </w:rPr>
              <w:t>1</w:t>
            </w:r>
          </w:p>
        </w:tc>
        <w:tc>
          <w:tcPr>
            <w:tcW w:w="1980" w:type="dxa"/>
            <w:tcBorders>
              <w:top w:val="single" w:sz="6" w:space="0" w:color="auto"/>
              <w:left w:val="single" w:sz="6" w:space="0" w:color="auto"/>
              <w:bottom w:val="single" w:sz="6" w:space="0" w:color="auto"/>
              <w:right w:val="single" w:sz="6" w:space="0" w:color="auto"/>
            </w:tcBorders>
          </w:tcPr>
          <w:p w14:paraId="7FD27FCA" w14:textId="77777777" w:rsidR="001D7FD4" w:rsidRPr="00631F51" w:rsidRDefault="00AA4A1B" w:rsidP="00AA4A1B">
            <w:pPr>
              <w:pStyle w:val="Table"/>
              <w:jc w:val="both"/>
              <w:rPr>
                <w:lang w:val="en-GB"/>
              </w:rPr>
            </w:pPr>
            <w:r w:rsidRPr="00631F51">
              <w:rPr>
                <w:lang w:val="en-GB"/>
              </w:rPr>
              <w:t>22</w:t>
            </w:r>
            <w:r w:rsidRPr="00631F51">
              <w:rPr>
                <w:vertAlign w:val="superscript"/>
                <w:lang w:val="en-GB"/>
              </w:rPr>
              <w:t>nd</w:t>
            </w:r>
            <w:r w:rsidRPr="00631F51">
              <w:rPr>
                <w:lang w:val="en-GB"/>
              </w:rPr>
              <w:t xml:space="preserve"> April 2014</w:t>
            </w:r>
          </w:p>
        </w:tc>
        <w:tc>
          <w:tcPr>
            <w:tcW w:w="2340" w:type="dxa"/>
            <w:tcBorders>
              <w:top w:val="single" w:sz="6" w:space="0" w:color="auto"/>
              <w:left w:val="single" w:sz="6" w:space="0" w:color="auto"/>
              <w:bottom w:val="single" w:sz="6" w:space="0" w:color="auto"/>
              <w:right w:val="single" w:sz="6" w:space="0" w:color="auto"/>
            </w:tcBorders>
          </w:tcPr>
          <w:p w14:paraId="497D72DA" w14:textId="77777777" w:rsidR="001D7FD4" w:rsidRPr="00631F51" w:rsidRDefault="00AA4A1B" w:rsidP="00AA4A1B">
            <w:pPr>
              <w:pStyle w:val="Table"/>
              <w:jc w:val="both"/>
              <w:rPr>
                <w:lang w:val="en-GB"/>
              </w:rPr>
            </w:pPr>
            <w:r w:rsidRPr="00631F51">
              <w:rPr>
                <w:lang w:val="en-GB"/>
              </w:rPr>
              <w:t>Tony Edmonds</w:t>
            </w:r>
          </w:p>
        </w:tc>
        <w:tc>
          <w:tcPr>
            <w:tcW w:w="3420" w:type="dxa"/>
            <w:tcBorders>
              <w:top w:val="single" w:sz="6" w:space="0" w:color="auto"/>
              <w:left w:val="single" w:sz="6" w:space="0" w:color="auto"/>
              <w:bottom w:val="single" w:sz="6" w:space="0" w:color="auto"/>
              <w:right w:val="single" w:sz="6" w:space="0" w:color="auto"/>
            </w:tcBorders>
          </w:tcPr>
          <w:p w14:paraId="6CABE272" w14:textId="77777777" w:rsidR="001D7FD4" w:rsidRPr="00631F51" w:rsidRDefault="00AA4A1B" w:rsidP="00AA4A1B">
            <w:pPr>
              <w:pStyle w:val="Table"/>
              <w:rPr>
                <w:lang w:val="en-GB"/>
              </w:rPr>
            </w:pPr>
            <w:r w:rsidRPr="00631F51">
              <w:rPr>
                <w:lang w:val="en-GB"/>
              </w:rPr>
              <w:t>Updated for CL60 changes:</w:t>
            </w:r>
            <w:r w:rsidRPr="00631F51">
              <w:rPr>
                <w:lang w:val="en-GB"/>
              </w:rPr>
              <w:br/>
              <w:t xml:space="preserve"> - Revised Java ‘certified’ version</w:t>
            </w:r>
          </w:p>
        </w:tc>
      </w:tr>
      <w:tr w:rsidR="00CB1674" w:rsidRPr="00AA4A1B" w14:paraId="1E2544EB" w14:textId="77777777" w:rsidTr="001C3517">
        <w:tc>
          <w:tcPr>
            <w:tcW w:w="1260" w:type="dxa"/>
            <w:tcBorders>
              <w:top w:val="single" w:sz="6" w:space="0" w:color="auto"/>
              <w:left w:val="single" w:sz="6" w:space="0" w:color="auto"/>
              <w:bottom w:val="single" w:sz="6" w:space="0" w:color="auto"/>
              <w:right w:val="single" w:sz="6" w:space="0" w:color="auto"/>
            </w:tcBorders>
          </w:tcPr>
          <w:p w14:paraId="3ECE6276" w14:textId="77777777" w:rsidR="00CB1674" w:rsidRPr="00AA4A1B" w:rsidRDefault="00CB1674" w:rsidP="001C3517">
            <w:pPr>
              <w:pStyle w:val="Table"/>
              <w:jc w:val="both"/>
              <w:rPr>
                <w:color w:val="FF0000"/>
                <w:lang w:val="en-GB"/>
              </w:rPr>
            </w:pPr>
            <w:r>
              <w:rPr>
                <w:lang w:val="en-GB"/>
              </w:rPr>
              <w:t>9.0</w:t>
            </w:r>
          </w:p>
        </w:tc>
        <w:tc>
          <w:tcPr>
            <w:tcW w:w="1980" w:type="dxa"/>
            <w:tcBorders>
              <w:top w:val="single" w:sz="6" w:space="0" w:color="auto"/>
              <w:left w:val="single" w:sz="6" w:space="0" w:color="auto"/>
              <w:bottom w:val="single" w:sz="6" w:space="0" w:color="auto"/>
              <w:right w:val="single" w:sz="6" w:space="0" w:color="auto"/>
            </w:tcBorders>
          </w:tcPr>
          <w:p w14:paraId="0EA40C75" w14:textId="77777777" w:rsidR="00CB1674" w:rsidRPr="00AA4A1B" w:rsidRDefault="00CB1674" w:rsidP="00AA4A1B">
            <w:pPr>
              <w:pStyle w:val="Table"/>
              <w:jc w:val="both"/>
              <w:rPr>
                <w:color w:val="FF0000"/>
                <w:lang w:val="en-GB"/>
              </w:rPr>
            </w:pPr>
            <w:r>
              <w:rPr>
                <w:lang w:val="en-GB"/>
              </w:rPr>
              <w:t>9</w:t>
            </w:r>
            <w:r w:rsidRPr="00CB1674">
              <w:rPr>
                <w:vertAlign w:val="superscript"/>
                <w:lang w:val="en-GB"/>
              </w:rPr>
              <w:t>th</w:t>
            </w:r>
            <w:r>
              <w:rPr>
                <w:lang w:val="en-GB"/>
              </w:rPr>
              <w:t xml:space="preserve"> May 2014</w:t>
            </w:r>
          </w:p>
        </w:tc>
        <w:tc>
          <w:tcPr>
            <w:tcW w:w="2340" w:type="dxa"/>
            <w:tcBorders>
              <w:top w:val="single" w:sz="6" w:space="0" w:color="auto"/>
              <w:left w:val="single" w:sz="6" w:space="0" w:color="auto"/>
              <w:bottom w:val="single" w:sz="6" w:space="0" w:color="auto"/>
              <w:right w:val="single" w:sz="6" w:space="0" w:color="auto"/>
            </w:tcBorders>
          </w:tcPr>
          <w:p w14:paraId="467E91D6" w14:textId="77777777" w:rsidR="00CB1674" w:rsidRPr="00AA4A1B" w:rsidRDefault="00CB1674" w:rsidP="00AA4A1B">
            <w:pPr>
              <w:pStyle w:val="Table"/>
              <w:jc w:val="both"/>
              <w:rPr>
                <w:color w:val="FF0000"/>
                <w:lang w:val="en-GB"/>
              </w:rPr>
            </w:pPr>
            <w:r>
              <w:rPr>
                <w:lang w:val="en-GB"/>
              </w:rPr>
              <w:t>Debbie Downer</w:t>
            </w:r>
          </w:p>
        </w:tc>
        <w:tc>
          <w:tcPr>
            <w:tcW w:w="3420" w:type="dxa"/>
            <w:tcBorders>
              <w:top w:val="single" w:sz="6" w:space="0" w:color="auto"/>
              <w:left w:val="single" w:sz="6" w:space="0" w:color="auto"/>
              <w:bottom w:val="single" w:sz="6" w:space="0" w:color="auto"/>
              <w:right w:val="single" w:sz="6" w:space="0" w:color="auto"/>
            </w:tcBorders>
          </w:tcPr>
          <w:p w14:paraId="00AD9477" w14:textId="77777777" w:rsidR="00CB1674" w:rsidRPr="00AA4A1B" w:rsidRDefault="00CB1674" w:rsidP="00AA4A1B">
            <w:pPr>
              <w:pStyle w:val="Table"/>
              <w:rPr>
                <w:color w:val="FF0000"/>
                <w:lang w:val="en-GB"/>
              </w:rPr>
            </w:pPr>
            <w:proofErr w:type="spellStart"/>
            <w:r>
              <w:rPr>
                <w:lang w:val="en-GB"/>
              </w:rPr>
              <w:t>Baselined</w:t>
            </w:r>
            <w:proofErr w:type="spellEnd"/>
            <w:r>
              <w:rPr>
                <w:lang w:val="en-GB"/>
              </w:rPr>
              <w:t xml:space="preserve"> for CL60 &amp; approvals embedded</w:t>
            </w:r>
          </w:p>
        </w:tc>
      </w:tr>
      <w:tr w:rsidR="00065BB9" w:rsidRPr="00AA4A1B" w14:paraId="12F5E478" w14:textId="77777777" w:rsidTr="001C3517">
        <w:trPr>
          <w:ins w:id="5" w:author="Howell, Dan" w:date="2014-07-03T11:46:00Z"/>
        </w:trPr>
        <w:tc>
          <w:tcPr>
            <w:tcW w:w="1260" w:type="dxa"/>
            <w:tcBorders>
              <w:top w:val="single" w:sz="6" w:space="0" w:color="auto"/>
              <w:left w:val="single" w:sz="6" w:space="0" w:color="auto"/>
              <w:bottom w:val="single" w:sz="6" w:space="0" w:color="auto"/>
              <w:right w:val="single" w:sz="6" w:space="0" w:color="auto"/>
            </w:tcBorders>
          </w:tcPr>
          <w:p w14:paraId="16D19AE1" w14:textId="77777777" w:rsidR="00065BB9" w:rsidRDefault="00065BB9" w:rsidP="001C3517">
            <w:pPr>
              <w:pStyle w:val="Table"/>
              <w:jc w:val="both"/>
              <w:rPr>
                <w:ins w:id="6" w:author="Howell, Dan" w:date="2014-07-03T11:46:00Z"/>
                <w:lang w:val="en-GB"/>
              </w:rPr>
            </w:pPr>
            <w:ins w:id="7" w:author="Howell, Dan" w:date="2014-07-03T11:46:00Z">
              <w:r>
                <w:rPr>
                  <w:lang w:val="en-GB"/>
                </w:rPr>
                <w:t>9.1</w:t>
              </w:r>
            </w:ins>
          </w:p>
        </w:tc>
        <w:tc>
          <w:tcPr>
            <w:tcW w:w="1980" w:type="dxa"/>
            <w:tcBorders>
              <w:top w:val="single" w:sz="6" w:space="0" w:color="auto"/>
              <w:left w:val="single" w:sz="6" w:space="0" w:color="auto"/>
              <w:bottom w:val="single" w:sz="6" w:space="0" w:color="auto"/>
              <w:right w:val="single" w:sz="6" w:space="0" w:color="auto"/>
            </w:tcBorders>
          </w:tcPr>
          <w:p w14:paraId="022F6EDD" w14:textId="77777777" w:rsidR="00065BB9" w:rsidRDefault="00065BB9" w:rsidP="00AA4A1B">
            <w:pPr>
              <w:pStyle w:val="Table"/>
              <w:jc w:val="both"/>
              <w:rPr>
                <w:ins w:id="8" w:author="Howell, Dan" w:date="2014-07-03T11:46:00Z"/>
                <w:lang w:val="en-GB"/>
              </w:rPr>
            </w:pPr>
            <w:ins w:id="9" w:author="Howell, Dan" w:date="2014-07-03T11:46:00Z">
              <w:r>
                <w:rPr>
                  <w:lang w:val="en-GB"/>
                </w:rPr>
                <w:t>3</w:t>
              </w:r>
              <w:r w:rsidRPr="00065BB9">
                <w:rPr>
                  <w:vertAlign w:val="superscript"/>
                  <w:lang w:val="en-GB"/>
                </w:rPr>
                <w:t>rd</w:t>
              </w:r>
              <w:r>
                <w:rPr>
                  <w:lang w:val="en-GB"/>
                </w:rPr>
                <w:t xml:space="preserve"> July 2014</w:t>
              </w:r>
            </w:ins>
          </w:p>
        </w:tc>
        <w:tc>
          <w:tcPr>
            <w:tcW w:w="2340" w:type="dxa"/>
            <w:tcBorders>
              <w:top w:val="single" w:sz="6" w:space="0" w:color="auto"/>
              <w:left w:val="single" w:sz="6" w:space="0" w:color="auto"/>
              <w:bottom w:val="single" w:sz="6" w:space="0" w:color="auto"/>
              <w:right w:val="single" w:sz="6" w:space="0" w:color="auto"/>
            </w:tcBorders>
          </w:tcPr>
          <w:p w14:paraId="70BCCA32" w14:textId="77777777" w:rsidR="00065BB9" w:rsidRDefault="00065BB9" w:rsidP="00AA4A1B">
            <w:pPr>
              <w:pStyle w:val="Table"/>
              <w:jc w:val="both"/>
              <w:rPr>
                <w:ins w:id="10" w:author="Howell, Dan" w:date="2014-07-03T11:46:00Z"/>
                <w:lang w:val="en-GB"/>
              </w:rPr>
            </w:pPr>
            <w:ins w:id="11" w:author="Howell, Dan" w:date="2014-07-03T11:46:00Z">
              <w:r>
                <w:rPr>
                  <w:lang w:val="en-GB"/>
                </w:rPr>
                <w:t>Dan Howell</w:t>
              </w:r>
            </w:ins>
          </w:p>
        </w:tc>
        <w:tc>
          <w:tcPr>
            <w:tcW w:w="3420" w:type="dxa"/>
            <w:tcBorders>
              <w:top w:val="single" w:sz="6" w:space="0" w:color="auto"/>
              <w:left w:val="single" w:sz="6" w:space="0" w:color="auto"/>
              <w:bottom w:val="single" w:sz="6" w:space="0" w:color="auto"/>
              <w:right w:val="single" w:sz="6" w:space="0" w:color="auto"/>
            </w:tcBorders>
          </w:tcPr>
          <w:p w14:paraId="15A5C150" w14:textId="77777777" w:rsidR="00065BB9" w:rsidRDefault="00065BB9" w:rsidP="00065BB9">
            <w:pPr>
              <w:pStyle w:val="Table"/>
              <w:rPr>
                <w:ins w:id="12" w:author="Howell, Dan" w:date="2014-07-03T11:46:00Z"/>
                <w:lang w:val="en-GB"/>
              </w:rPr>
            </w:pPr>
            <w:ins w:id="13" w:author="Howell, Dan" w:date="2014-07-03T11:47:00Z">
              <w:r>
                <w:rPr>
                  <w:lang w:val="en-GB"/>
                </w:rPr>
                <w:t xml:space="preserve">Updates related to HP </w:t>
              </w:r>
              <w:proofErr w:type="spellStart"/>
              <w:r>
                <w:rPr>
                  <w:lang w:val="en-GB"/>
                </w:rPr>
                <w:t>ExStream</w:t>
              </w:r>
              <w:proofErr w:type="spellEnd"/>
              <w:r>
                <w:rPr>
                  <w:lang w:val="en-GB"/>
                </w:rPr>
                <w:t xml:space="preserve"> migration</w:t>
              </w:r>
            </w:ins>
          </w:p>
        </w:tc>
      </w:tr>
      <w:tr w:rsidR="00AC42CE" w:rsidRPr="00AA4A1B" w14:paraId="425E98F4" w14:textId="77777777" w:rsidTr="001C3517">
        <w:trPr>
          <w:ins w:id="14" w:author="Howell, Dan" w:date="2014-07-24T14:09:00Z"/>
        </w:trPr>
        <w:tc>
          <w:tcPr>
            <w:tcW w:w="1260" w:type="dxa"/>
            <w:tcBorders>
              <w:top w:val="single" w:sz="6" w:space="0" w:color="auto"/>
              <w:left w:val="single" w:sz="6" w:space="0" w:color="auto"/>
              <w:bottom w:val="single" w:sz="6" w:space="0" w:color="auto"/>
              <w:right w:val="single" w:sz="6" w:space="0" w:color="auto"/>
            </w:tcBorders>
          </w:tcPr>
          <w:p w14:paraId="2CDAD6DF" w14:textId="421EAC72" w:rsidR="00AC42CE" w:rsidRDefault="00AC42CE" w:rsidP="001C3517">
            <w:pPr>
              <w:pStyle w:val="Table"/>
              <w:jc w:val="both"/>
              <w:rPr>
                <w:ins w:id="15" w:author="Howell, Dan" w:date="2014-07-24T14:09:00Z"/>
                <w:lang w:val="en-GB"/>
              </w:rPr>
            </w:pPr>
            <w:ins w:id="16" w:author="Howell, Dan" w:date="2014-07-24T14:09:00Z">
              <w:r>
                <w:rPr>
                  <w:lang w:val="en-GB"/>
                </w:rPr>
                <w:t>9.2</w:t>
              </w:r>
            </w:ins>
          </w:p>
        </w:tc>
        <w:tc>
          <w:tcPr>
            <w:tcW w:w="1980" w:type="dxa"/>
            <w:tcBorders>
              <w:top w:val="single" w:sz="6" w:space="0" w:color="auto"/>
              <w:left w:val="single" w:sz="6" w:space="0" w:color="auto"/>
              <w:bottom w:val="single" w:sz="6" w:space="0" w:color="auto"/>
              <w:right w:val="single" w:sz="6" w:space="0" w:color="auto"/>
            </w:tcBorders>
          </w:tcPr>
          <w:p w14:paraId="6271E4F4" w14:textId="4930F1E8" w:rsidR="00AC42CE" w:rsidRDefault="00AC42CE" w:rsidP="00AA4A1B">
            <w:pPr>
              <w:pStyle w:val="Table"/>
              <w:jc w:val="both"/>
              <w:rPr>
                <w:ins w:id="17" w:author="Howell, Dan" w:date="2014-07-24T14:09:00Z"/>
                <w:lang w:val="en-GB"/>
              </w:rPr>
            </w:pPr>
            <w:ins w:id="18" w:author="Howell, Dan" w:date="2014-07-24T14:09:00Z">
              <w:r>
                <w:rPr>
                  <w:lang w:val="en-GB"/>
                </w:rPr>
                <w:t>24</w:t>
              </w:r>
              <w:r w:rsidRPr="00AC42CE">
                <w:rPr>
                  <w:vertAlign w:val="superscript"/>
                  <w:lang w:val="en-GB"/>
                </w:rPr>
                <w:t>th</w:t>
              </w:r>
              <w:r>
                <w:rPr>
                  <w:lang w:val="en-GB"/>
                </w:rPr>
                <w:t xml:space="preserve"> July 2014</w:t>
              </w:r>
            </w:ins>
          </w:p>
        </w:tc>
        <w:tc>
          <w:tcPr>
            <w:tcW w:w="2340" w:type="dxa"/>
            <w:tcBorders>
              <w:top w:val="single" w:sz="6" w:space="0" w:color="auto"/>
              <w:left w:val="single" w:sz="6" w:space="0" w:color="auto"/>
              <w:bottom w:val="single" w:sz="6" w:space="0" w:color="auto"/>
              <w:right w:val="single" w:sz="6" w:space="0" w:color="auto"/>
            </w:tcBorders>
          </w:tcPr>
          <w:p w14:paraId="46694A78" w14:textId="75BD2AF8" w:rsidR="00AC42CE" w:rsidRDefault="00AC42CE" w:rsidP="00AA4A1B">
            <w:pPr>
              <w:pStyle w:val="Table"/>
              <w:jc w:val="both"/>
              <w:rPr>
                <w:ins w:id="19" w:author="Howell, Dan" w:date="2014-07-24T14:09:00Z"/>
                <w:lang w:val="en-GB"/>
              </w:rPr>
            </w:pPr>
            <w:ins w:id="20" w:author="Howell, Dan" w:date="2014-07-24T14:09:00Z">
              <w:r>
                <w:rPr>
                  <w:lang w:val="en-GB"/>
                </w:rPr>
                <w:t>Dan Howell</w:t>
              </w:r>
            </w:ins>
          </w:p>
        </w:tc>
        <w:tc>
          <w:tcPr>
            <w:tcW w:w="3420" w:type="dxa"/>
            <w:tcBorders>
              <w:top w:val="single" w:sz="6" w:space="0" w:color="auto"/>
              <w:left w:val="single" w:sz="6" w:space="0" w:color="auto"/>
              <w:bottom w:val="single" w:sz="6" w:space="0" w:color="auto"/>
              <w:right w:val="single" w:sz="6" w:space="0" w:color="auto"/>
            </w:tcBorders>
          </w:tcPr>
          <w:p w14:paraId="505AB1AA" w14:textId="75265630" w:rsidR="00AC42CE" w:rsidRDefault="00AC42CE" w:rsidP="00065BB9">
            <w:pPr>
              <w:pStyle w:val="Table"/>
              <w:rPr>
                <w:ins w:id="21" w:author="Howell, Dan" w:date="2014-07-24T14:09:00Z"/>
                <w:lang w:val="en-GB"/>
              </w:rPr>
            </w:pPr>
            <w:ins w:id="22" w:author="Howell, Dan" w:date="2014-07-24T14:09:00Z">
              <w:r>
                <w:rPr>
                  <w:lang w:val="en-GB"/>
                </w:rPr>
                <w:t>Updated following GMF architect feedback</w:t>
              </w:r>
            </w:ins>
          </w:p>
        </w:tc>
      </w:tr>
      <w:tr w:rsidR="00631F51" w:rsidRPr="00631F51" w14:paraId="024CE50E" w14:textId="77777777" w:rsidTr="0007715C">
        <w:trPr>
          <w:ins w:id="23" w:author="Acosta, Edgardo Javier" w:date="2014-08-21T12:52:00Z"/>
        </w:trPr>
        <w:tc>
          <w:tcPr>
            <w:tcW w:w="1260" w:type="dxa"/>
            <w:tcBorders>
              <w:top w:val="single" w:sz="6" w:space="0" w:color="auto"/>
              <w:left w:val="single" w:sz="6" w:space="0" w:color="auto"/>
              <w:bottom w:val="single" w:sz="6" w:space="0" w:color="auto"/>
              <w:right w:val="single" w:sz="6" w:space="0" w:color="auto"/>
            </w:tcBorders>
          </w:tcPr>
          <w:p w14:paraId="25D753F9" w14:textId="11C23D67" w:rsidR="00572687" w:rsidRPr="00631F51" w:rsidRDefault="00572687" w:rsidP="00572687">
            <w:pPr>
              <w:pStyle w:val="Table"/>
              <w:jc w:val="both"/>
              <w:rPr>
                <w:ins w:id="24" w:author="Acosta, Edgardo Javier" w:date="2014-08-21T12:52:00Z"/>
                <w:lang w:val="en-GB"/>
              </w:rPr>
            </w:pPr>
            <w:ins w:id="25" w:author="Acosta, Edgardo Javier" w:date="2014-08-21T12:52:00Z">
              <w:r w:rsidRPr="00631F51">
                <w:rPr>
                  <w:lang w:val="en-GB"/>
                </w:rPr>
                <w:t>9.3</w:t>
              </w:r>
            </w:ins>
          </w:p>
        </w:tc>
        <w:tc>
          <w:tcPr>
            <w:tcW w:w="1980" w:type="dxa"/>
            <w:tcBorders>
              <w:top w:val="single" w:sz="6" w:space="0" w:color="auto"/>
              <w:left w:val="single" w:sz="6" w:space="0" w:color="auto"/>
              <w:bottom w:val="single" w:sz="6" w:space="0" w:color="auto"/>
              <w:right w:val="single" w:sz="6" w:space="0" w:color="auto"/>
            </w:tcBorders>
          </w:tcPr>
          <w:p w14:paraId="50BD3ABE" w14:textId="6D61A00E" w:rsidR="00572687" w:rsidRPr="00631F51" w:rsidRDefault="00572687" w:rsidP="00572687">
            <w:pPr>
              <w:pStyle w:val="Table"/>
              <w:jc w:val="both"/>
              <w:rPr>
                <w:ins w:id="26" w:author="Acosta, Edgardo Javier" w:date="2014-08-21T12:52:00Z"/>
                <w:lang w:val="en-GB"/>
              </w:rPr>
            </w:pPr>
            <w:ins w:id="27" w:author="Acosta, Edgardo Javier" w:date="2014-08-21T12:52:00Z">
              <w:r w:rsidRPr="00631F51">
                <w:rPr>
                  <w:lang w:val="en-GB"/>
                </w:rPr>
                <w:t>20th August 2014</w:t>
              </w:r>
            </w:ins>
          </w:p>
        </w:tc>
        <w:tc>
          <w:tcPr>
            <w:tcW w:w="2340" w:type="dxa"/>
            <w:tcBorders>
              <w:top w:val="single" w:sz="6" w:space="0" w:color="auto"/>
              <w:left w:val="single" w:sz="6" w:space="0" w:color="auto"/>
              <w:bottom w:val="single" w:sz="6" w:space="0" w:color="auto"/>
              <w:right w:val="single" w:sz="6" w:space="0" w:color="auto"/>
            </w:tcBorders>
          </w:tcPr>
          <w:p w14:paraId="06836936" w14:textId="7E4574F5" w:rsidR="00572687" w:rsidRPr="00631F51" w:rsidRDefault="00572687" w:rsidP="00572687">
            <w:pPr>
              <w:pStyle w:val="Table"/>
              <w:jc w:val="both"/>
              <w:rPr>
                <w:ins w:id="28" w:author="Acosta, Edgardo Javier" w:date="2014-08-21T12:52:00Z"/>
                <w:lang w:val="en-GB"/>
              </w:rPr>
            </w:pPr>
            <w:ins w:id="29" w:author="Acosta, Edgardo Javier" w:date="2014-08-21T12:52:00Z">
              <w:r w:rsidRPr="00631F51">
                <w:rPr>
                  <w:lang w:val="en-GB"/>
                </w:rPr>
                <w:t>Edgardo Acosta</w:t>
              </w:r>
            </w:ins>
          </w:p>
        </w:tc>
        <w:tc>
          <w:tcPr>
            <w:tcW w:w="3420" w:type="dxa"/>
            <w:tcBorders>
              <w:top w:val="single" w:sz="6" w:space="0" w:color="auto"/>
              <w:left w:val="single" w:sz="6" w:space="0" w:color="auto"/>
              <w:bottom w:val="single" w:sz="6" w:space="0" w:color="auto"/>
              <w:right w:val="single" w:sz="6" w:space="0" w:color="auto"/>
            </w:tcBorders>
          </w:tcPr>
          <w:p w14:paraId="02853AC1" w14:textId="4CBEAF46" w:rsidR="00572687" w:rsidRPr="00631F51" w:rsidRDefault="00572687" w:rsidP="00572687">
            <w:pPr>
              <w:pStyle w:val="Table"/>
              <w:rPr>
                <w:ins w:id="30" w:author="Acosta, Edgardo Javier" w:date="2014-08-21T12:53:00Z"/>
                <w:lang w:val="en-GB"/>
              </w:rPr>
            </w:pPr>
            <w:ins w:id="31" w:author="Acosta, Edgardo Javier" w:date="2014-08-21T12:53:00Z">
              <w:r w:rsidRPr="00631F51">
                <w:rPr>
                  <w:lang w:val="en-GB"/>
                </w:rPr>
                <w:t>Updated for CL61</w:t>
              </w:r>
              <w:r w:rsidR="00692A45" w:rsidRPr="00631F51">
                <w:rPr>
                  <w:lang w:val="en-GB"/>
                </w:rPr>
                <w:t>.</w:t>
              </w:r>
            </w:ins>
          </w:p>
          <w:p w14:paraId="7A67FC74" w14:textId="369A9580" w:rsidR="00692A45" w:rsidRPr="00631F51" w:rsidRDefault="00A95BE4" w:rsidP="00A95BE4">
            <w:pPr>
              <w:pStyle w:val="Table"/>
              <w:rPr>
                <w:ins w:id="32" w:author="Acosta, Edgardo Javier" w:date="2014-08-21T12:52:00Z"/>
                <w:lang w:val="en-GB"/>
              </w:rPr>
            </w:pPr>
            <w:ins w:id="33" w:author="Acosta, Edgardo Javier" w:date="2014-08-21T15:09:00Z">
              <w:r>
                <w:rPr>
                  <w:lang w:val="en-GB"/>
                </w:rPr>
                <w:t>All CSRs have been reviewed and there are n</w:t>
              </w:r>
            </w:ins>
            <w:ins w:id="34" w:author="Acosta, Edgardo Javier" w:date="2014-08-21T12:57:00Z">
              <w:r w:rsidR="00692A45" w:rsidRPr="00631F51">
                <w:rPr>
                  <w:lang w:val="en-GB"/>
                </w:rPr>
                <w:t>o changes required</w:t>
              </w:r>
            </w:ins>
            <w:ins w:id="35" w:author="Acosta, Edgardo Javier" w:date="2014-08-21T12:58:00Z">
              <w:r w:rsidR="00692A45" w:rsidRPr="00631F51">
                <w:rPr>
                  <w:lang w:val="en-GB"/>
                </w:rPr>
                <w:t>.</w:t>
              </w:r>
            </w:ins>
          </w:p>
        </w:tc>
      </w:tr>
      <w:tr w:rsidR="00E56E36" w:rsidRPr="00631F51" w14:paraId="0CD32BE4" w14:textId="77777777" w:rsidTr="00E56E36">
        <w:trPr>
          <w:ins w:id="36" w:author="Acosta, Edgardo Javier" w:date="2014-12-11T11:01:00Z"/>
        </w:trPr>
        <w:tc>
          <w:tcPr>
            <w:tcW w:w="1260" w:type="dxa"/>
            <w:tcBorders>
              <w:top w:val="single" w:sz="6" w:space="0" w:color="auto"/>
              <w:left w:val="single" w:sz="6" w:space="0" w:color="auto"/>
              <w:bottom w:val="single" w:sz="6" w:space="0" w:color="auto"/>
              <w:right w:val="single" w:sz="6" w:space="0" w:color="auto"/>
            </w:tcBorders>
          </w:tcPr>
          <w:p w14:paraId="0DA97A09" w14:textId="5AA936EB" w:rsidR="00E56E36" w:rsidRPr="00631F51" w:rsidRDefault="00E56E36" w:rsidP="00B20FD5">
            <w:pPr>
              <w:pStyle w:val="Table"/>
              <w:jc w:val="both"/>
              <w:rPr>
                <w:ins w:id="37" w:author="Acosta, Edgardo Javier" w:date="2014-12-11T11:01:00Z"/>
                <w:lang w:val="en-GB"/>
              </w:rPr>
            </w:pPr>
            <w:ins w:id="38" w:author="Acosta, Edgardo Javier" w:date="2014-12-11T11:01:00Z">
              <w:r w:rsidRPr="00631F51">
                <w:rPr>
                  <w:lang w:val="en-GB"/>
                </w:rPr>
                <w:t>9.</w:t>
              </w:r>
              <w:r w:rsidR="00B20FD5">
                <w:rPr>
                  <w:lang w:val="en-GB"/>
                </w:rPr>
                <w:t>4</w:t>
              </w:r>
            </w:ins>
          </w:p>
        </w:tc>
        <w:tc>
          <w:tcPr>
            <w:tcW w:w="1980" w:type="dxa"/>
            <w:tcBorders>
              <w:top w:val="single" w:sz="6" w:space="0" w:color="auto"/>
              <w:left w:val="single" w:sz="6" w:space="0" w:color="auto"/>
              <w:bottom w:val="single" w:sz="6" w:space="0" w:color="auto"/>
              <w:right w:val="single" w:sz="6" w:space="0" w:color="auto"/>
            </w:tcBorders>
          </w:tcPr>
          <w:p w14:paraId="39BB56E1" w14:textId="74C973F7" w:rsidR="00E56E36" w:rsidRPr="00631F51" w:rsidRDefault="00B20FD5" w:rsidP="00B20FD5">
            <w:pPr>
              <w:pStyle w:val="Table"/>
              <w:rPr>
                <w:ins w:id="39" w:author="Acosta, Edgardo Javier" w:date="2014-12-11T11:01:00Z"/>
                <w:lang w:val="en-GB"/>
              </w:rPr>
            </w:pPr>
            <w:ins w:id="40" w:author="Acosta, Edgardo Javier" w:date="2014-12-11T11:01:00Z">
              <w:r>
                <w:rPr>
                  <w:lang w:val="en-GB"/>
                </w:rPr>
                <w:t>11</w:t>
              </w:r>
              <w:r>
                <w:rPr>
                  <w:vertAlign w:val="superscript"/>
                  <w:lang w:val="en-GB"/>
                </w:rPr>
                <w:t xml:space="preserve">th </w:t>
              </w:r>
              <w:r>
                <w:rPr>
                  <w:lang w:val="en-GB"/>
                </w:rPr>
                <w:t>Dec</w:t>
              </w:r>
              <w:r w:rsidR="00E56E36" w:rsidRPr="00631F51">
                <w:rPr>
                  <w:lang w:val="en-GB"/>
                </w:rPr>
                <w:t xml:space="preserve"> 2014</w:t>
              </w:r>
            </w:ins>
          </w:p>
        </w:tc>
        <w:tc>
          <w:tcPr>
            <w:tcW w:w="2340" w:type="dxa"/>
            <w:tcBorders>
              <w:top w:val="single" w:sz="6" w:space="0" w:color="auto"/>
              <w:left w:val="single" w:sz="6" w:space="0" w:color="auto"/>
              <w:bottom w:val="single" w:sz="6" w:space="0" w:color="auto"/>
              <w:right w:val="single" w:sz="6" w:space="0" w:color="auto"/>
            </w:tcBorders>
          </w:tcPr>
          <w:p w14:paraId="6300C4A3" w14:textId="77777777" w:rsidR="00E56E36" w:rsidRPr="00631F51" w:rsidRDefault="00E56E36" w:rsidP="00682FF7">
            <w:pPr>
              <w:pStyle w:val="Table"/>
              <w:jc w:val="both"/>
              <w:rPr>
                <w:ins w:id="41" w:author="Acosta, Edgardo Javier" w:date="2014-12-11T11:01:00Z"/>
                <w:lang w:val="en-GB"/>
              </w:rPr>
            </w:pPr>
            <w:ins w:id="42" w:author="Acosta, Edgardo Javier" w:date="2014-12-11T11:01:00Z">
              <w:r w:rsidRPr="00631F51">
                <w:rPr>
                  <w:lang w:val="en-GB"/>
                </w:rPr>
                <w:t>Edgardo Acosta</w:t>
              </w:r>
            </w:ins>
          </w:p>
        </w:tc>
        <w:tc>
          <w:tcPr>
            <w:tcW w:w="3420" w:type="dxa"/>
            <w:tcBorders>
              <w:top w:val="single" w:sz="6" w:space="0" w:color="auto"/>
              <w:left w:val="single" w:sz="6" w:space="0" w:color="auto"/>
              <w:bottom w:val="single" w:sz="6" w:space="0" w:color="auto"/>
              <w:right w:val="single" w:sz="6" w:space="0" w:color="auto"/>
            </w:tcBorders>
          </w:tcPr>
          <w:p w14:paraId="2F848552" w14:textId="08FA42CF" w:rsidR="00E56E36" w:rsidRPr="00631F51" w:rsidRDefault="004D6DE1" w:rsidP="00682FF7">
            <w:pPr>
              <w:pStyle w:val="Table"/>
              <w:rPr>
                <w:ins w:id="43" w:author="Acosta, Edgardo Javier" w:date="2014-12-11T11:01:00Z"/>
                <w:lang w:val="en-GB"/>
              </w:rPr>
            </w:pPr>
            <w:ins w:id="44" w:author="Acosta, Edgardo Javier" w:date="2014-12-11T11:01:00Z">
              <w:r>
                <w:rPr>
                  <w:lang w:val="en-GB"/>
                </w:rPr>
                <w:t>Updated for CL62</w:t>
              </w:r>
              <w:r w:rsidR="00E56E36" w:rsidRPr="00631F51">
                <w:rPr>
                  <w:lang w:val="en-GB"/>
                </w:rPr>
                <w:t>.</w:t>
              </w:r>
            </w:ins>
          </w:p>
          <w:p w14:paraId="09FB680B" w14:textId="2AE0D874" w:rsidR="00E56E36" w:rsidRPr="00631F51" w:rsidRDefault="000671CB" w:rsidP="000671CB">
            <w:pPr>
              <w:pStyle w:val="Table"/>
              <w:rPr>
                <w:ins w:id="45" w:author="Acosta, Edgardo Javier" w:date="2014-12-11T11:01:00Z"/>
                <w:lang w:val="en-GB"/>
              </w:rPr>
            </w:pPr>
            <w:ins w:id="46" w:author="Acosta, Edgardo Javier" w:date="2014-12-11T11:06:00Z">
              <w:r>
                <w:rPr>
                  <w:lang w:val="en-GB"/>
                </w:rPr>
                <w:t xml:space="preserve">The document has been reviewed </w:t>
              </w:r>
            </w:ins>
            <w:ins w:id="47" w:author="Acosta, Edgardo Javier" w:date="2014-12-11T11:01:00Z">
              <w:r w:rsidR="00E56E36">
                <w:rPr>
                  <w:lang w:val="en-GB"/>
                </w:rPr>
                <w:t>and there are n</w:t>
              </w:r>
              <w:r w:rsidR="00E56E36" w:rsidRPr="00631F51">
                <w:rPr>
                  <w:lang w:val="en-GB"/>
                </w:rPr>
                <w:t>o changes required.</w:t>
              </w:r>
            </w:ins>
          </w:p>
        </w:tc>
      </w:tr>
      <w:tr w:rsidR="00E56E36" w:rsidRPr="00631F51" w14:paraId="0A0B5C6D" w14:textId="77777777" w:rsidTr="00E56E36">
        <w:trPr>
          <w:ins w:id="48" w:author="Acosta, Edgardo Javier" w:date="2014-12-11T11:01:00Z"/>
        </w:trPr>
        <w:tc>
          <w:tcPr>
            <w:tcW w:w="1260" w:type="dxa"/>
            <w:tcBorders>
              <w:top w:val="single" w:sz="6" w:space="0" w:color="auto"/>
              <w:left w:val="single" w:sz="6" w:space="0" w:color="auto"/>
              <w:bottom w:val="single" w:sz="6" w:space="0" w:color="auto"/>
              <w:right w:val="single" w:sz="6" w:space="0" w:color="auto"/>
            </w:tcBorders>
          </w:tcPr>
          <w:p w14:paraId="1C477EA8" w14:textId="46AF4283" w:rsidR="00E56E36" w:rsidRPr="00631F51" w:rsidRDefault="0026128C" w:rsidP="00682FF7">
            <w:pPr>
              <w:pStyle w:val="Table"/>
              <w:jc w:val="both"/>
              <w:rPr>
                <w:ins w:id="49" w:author="Acosta, Edgardo Javier" w:date="2014-12-11T11:01:00Z"/>
                <w:lang w:val="en-GB"/>
              </w:rPr>
            </w:pPr>
            <w:ins w:id="50" w:author="Wallwork, Neil" w:date="2015-02-05T09:45:00Z">
              <w:r>
                <w:rPr>
                  <w:lang w:val="en-GB"/>
                </w:rPr>
                <w:t>10</w:t>
              </w:r>
            </w:ins>
          </w:p>
        </w:tc>
        <w:tc>
          <w:tcPr>
            <w:tcW w:w="1980" w:type="dxa"/>
            <w:tcBorders>
              <w:top w:val="single" w:sz="6" w:space="0" w:color="auto"/>
              <w:left w:val="single" w:sz="6" w:space="0" w:color="auto"/>
              <w:bottom w:val="single" w:sz="6" w:space="0" w:color="auto"/>
              <w:right w:val="single" w:sz="6" w:space="0" w:color="auto"/>
            </w:tcBorders>
          </w:tcPr>
          <w:p w14:paraId="7DD2A8AD" w14:textId="6897F91B" w:rsidR="00E56E36" w:rsidRPr="00631F51" w:rsidRDefault="0026128C" w:rsidP="00682FF7">
            <w:pPr>
              <w:pStyle w:val="Table"/>
              <w:jc w:val="both"/>
              <w:rPr>
                <w:ins w:id="51" w:author="Acosta, Edgardo Javier" w:date="2014-12-11T11:01:00Z"/>
                <w:lang w:val="en-GB"/>
              </w:rPr>
            </w:pPr>
            <w:ins w:id="52" w:author="Wallwork, Neil" w:date="2015-02-05T09:45:00Z">
              <w:r>
                <w:rPr>
                  <w:lang w:val="en-GB"/>
                </w:rPr>
                <w:t>5</w:t>
              </w:r>
              <w:r w:rsidRPr="0026128C">
                <w:rPr>
                  <w:vertAlign w:val="superscript"/>
                  <w:lang w:val="en-GB"/>
                </w:rPr>
                <w:t>th</w:t>
              </w:r>
              <w:r>
                <w:rPr>
                  <w:lang w:val="en-GB"/>
                </w:rPr>
                <w:t xml:space="preserve"> February 2015</w:t>
              </w:r>
            </w:ins>
          </w:p>
        </w:tc>
        <w:tc>
          <w:tcPr>
            <w:tcW w:w="2340" w:type="dxa"/>
            <w:tcBorders>
              <w:top w:val="single" w:sz="6" w:space="0" w:color="auto"/>
              <w:left w:val="single" w:sz="6" w:space="0" w:color="auto"/>
              <w:bottom w:val="single" w:sz="6" w:space="0" w:color="auto"/>
              <w:right w:val="single" w:sz="6" w:space="0" w:color="auto"/>
            </w:tcBorders>
          </w:tcPr>
          <w:p w14:paraId="159DF727" w14:textId="293C7519" w:rsidR="00E56E36" w:rsidRPr="00631F51" w:rsidRDefault="0026128C" w:rsidP="00682FF7">
            <w:pPr>
              <w:pStyle w:val="Table"/>
              <w:jc w:val="both"/>
              <w:rPr>
                <w:ins w:id="53" w:author="Acosta, Edgardo Javier" w:date="2014-12-11T11:01:00Z"/>
                <w:lang w:val="en-GB"/>
              </w:rPr>
            </w:pPr>
            <w:ins w:id="54" w:author="Wallwork, Neil" w:date="2015-02-05T09:46:00Z">
              <w:r>
                <w:rPr>
                  <w:lang w:val="en-GB"/>
                </w:rPr>
                <w:t>Neil Wallwork</w:t>
              </w:r>
            </w:ins>
          </w:p>
        </w:tc>
        <w:tc>
          <w:tcPr>
            <w:tcW w:w="3420" w:type="dxa"/>
            <w:tcBorders>
              <w:top w:val="single" w:sz="6" w:space="0" w:color="auto"/>
              <w:left w:val="single" w:sz="6" w:space="0" w:color="auto"/>
              <w:bottom w:val="single" w:sz="6" w:space="0" w:color="auto"/>
              <w:right w:val="single" w:sz="6" w:space="0" w:color="auto"/>
            </w:tcBorders>
          </w:tcPr>
          <w:p w14:paraId="122E01E5" w14:textId="6D93FF37" w:rsidR="00E56E36" w:rsidRPr="00631F51" w:rsidRDefault="0026128C" w:rsidP="0026128C">
            <w:pPr>
              <w:pStyle w:val="Table"/>
              <w:rPr>
                <w:ins w:id="55" w:author="Acosta, Edgardo Javier" w:date="2014-12-11T11:01:00Z"/>
                <w:lang w:val="en-GB"/>
              </w:rPr>
            </w:pPr>
            <w:proofErr w:type="spellStart"/>
            <w:ins w:id="56" w:author="Wallwork, Neil" w:date="2015-02-05T09:46:00Z">
              <w:r>
                <w:rPr>
                  <w:lang w:val="en-GB"/>
                </w:rPr>
                <w:t>Baselined</w:t>
              </w:r>
              <w:proofErr w:type="spellEnd"/>
              <w:r>
                <w:rPr>
                  <w:lang w:val="en-GB"/>
                </w:rPr>
                <w:t xml:space="preserve"> for CL62 &amp; approvals embedded</w:t>
              </w:r>
            </w:ins>
          </w:p>
        </w:tc>
      </w:tr>
    </w:tbl>
    <w:p w14:paraId="7E4A913A" w14:textId="7D9E77E9" w:rsidR="000E3AD5" w:rsidRPr="00140956" w:rsidDel="00AF3A62" w:rsidRDefault="000E3AD5" w:rsidP="001539F0">
      <w:pPr>
        <w:jc w:val="both"/>
        <w:rPr>
          <w:del w:id="57" w:author="Wallwork, Neil" w:date="2015-02-05T09:47:00Z"/>
          <w:lang w:val="en-GB"/>
        </w:rPr>
      </w:pPr>
    </w:p>
    <w:p w14:paraId="0DB262C6" w14:textId="436B2147" w:rsidR="00173C81" w:rsidDel="00AF3A62" w:rsidRDefault="00173C81">
      <w:pPr>
        <w:rPr>
          <w:del w:id="58" w:author="Wallwork, Neil" w:date="2015-02-05T09:47:00Z"/>
          <w:lang w:val="en-GB"/>
        </w:rPr>
      </w:pPr>
    </w:p>
    <w:p w14:paraId="0F83ED6C" w14:textId="13063DED" w:rsidR="005B39EF" w:rsidRPr="00140956" w:rsidDel="00AF3A62" w:rsidRDefault="005B39EF">
      <w:pPr>
        <w:rPr>
          <w:del w:id="59" w:author="Wallwork, Neil" w:date="2015-02-05T09:47:00Z"/>
          <w:lang w:val="en-GB"/>
        </w:rPr>
      </w:pPr>
      <w:del w:id="60" w:author="Wallwork, Neil" w:date="2015-02-05T09:47:00Z">
        <w:r w:rsidRPr="00140956" w:rsidDel="00AF3A62">
          <w:rPr>
            <w:lang w:val="en-GB"/>
          </w:rPr>
          <w:br w:type="page"/>
        </w:r>
      </w:del>
    </w:p>
    <w:p w14:paraId="5337F125" w14:textId="77777777" w:rsidR="005B39EF" w:rsidRPr="00140956" w:rsidRDefault="005B39EF" w:rsidP="00B60C41">
      <w:pPr>
        <w:rPr>
          <w:lang w:val="en-GB"/>
        </w:rPr>
      </w:pPr>
    </w:p>
    <w:tbl>
      <w:tblPr>
        <w:tblW w:w="5081" w:type="pct"/>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167"/>
        <w:gridCol w:w="2430"/>
        <w:gridCol w:w="2790"/>
        <w:gridCol w:w="2612"/>
      </w:tblGrid>
      <w:tr w:rsidR="00140956" w:rsidRPr="00140956" w14:paraId="706ACAB0" w14:textId="77777777" w:rsidTr="00102A97">
        <w:tc>
          <w:tcPr>
            <w:tcW w:w="649" w:type="pct"/>
            <w:shd w:val="clear" w:color="auto" w:fill="C0C0C0"/>
          </w:tcPr>
          <w:p w14:paraId="242AF907" w14:textId="77777777" w:rsidR="000F5840" w:rsidRPr="00140956" w:rsidRDefault="000F5840" w:rsidP="002165A6">
            <w:pPr>
              <w:pStyle w:val="Table"/>
              <w:rPr>
                <w:b/>
                <w:bCs/>
                <w:lang w:val="en-GB"/>
              </w:rPr>
            </w:pPr>
            <w:r w:rsidRPr="00140956">
              <w:rPr>
                <w:b/>
                <w:bCs/>
                <w:lang w:val="en-GB"/>
              </w:rPr>
              <w:t>Version Number</w:t>
            </w:r>
            <w:r w:rsidR="008A384A" w:rsidRPr="00140956">
              <w:rPr>
                <w:b/>
                <w:bCs/>
                <w:lang w:val="en-GB"/>
              </w:rPr>
              <w:t xml:space="preserve"> Approved</w:t>
            </w:r>
          </w:p>
        </w:tc>
        <w:tc>
          <w:tcPr>
            <w:tcW w:w="1350" w:type="pct"/>
            <w:shd w:val="clear" w:color="auto" w:fill="C0C0C0"/>
          </w:tcPr>
          <w:p w14:paraId="1FA03A31" w14:textId="77777777" w:rsidR="000F5840" w:rsidRPr="00140956" w:rsidRDefault="000F5840" w:rsidP="002165A6">
            <w:pPr>
              <w:pStyle w:val="Table"/>
              <w:rPr>
                <w:b/>
                <w:bCs/>
                <w:lang w:val="en-GB"/>
              </w:rPr>
            </w:pPr>
            <w:r w:rsidRPr="00140956">
              <w:rPr>
                <w:b/>
                <w:bCs/>
                <w:lang w:val="en-GB"/>
              </w:rPr>
              <w:t>Approver Role</w:t>
            </w:r>
          </w:p>
        </w:tc>
        <w:tc>
          <w:tcPr>
            <w:tcW w:w="1550" w:type="pct"/>
            <w:shd w:val="clear" w:color="auto" w:fill="C0C0C0"/>
          </w:tcPr>
          <w:p w14:paraId="60E52990" w14:textId="77777777" w:rsidR="000F5840" w:rsidRPr="00140956" w:rsidRDefault="000F5840" w:rsidP="002165A6">
            <w:pPr>
              <w:pStyle w:val="Table"/>
              <w:rPr>
                <w:b/>
                <w:bCs/>
                <w:lang w:val="en-GB"/>
              </w:rPr>
            </w:pPr>
            <w:r w:rsidRPr="00140956">
              <w:rPr>
                <w:b/>
                <w:bCs/>
                <w:lang w:val="en-GB"/>
              </w:rPr>
              <w:t>Approver Name</w:t>
            </w:r>
          </w:p>
        </w:tc>
        <w:tc>
          <w:tcPr>
            <w:tcW w:w="1451" w:type="pct"/>
            <w:shd w:val="clear" w:color="auto" w:fill="C0C0C0"/>
          </w:tcPr>
          <w:p w14:paraId="52786941" w14:textId="77777777" w:rsidR="000F5840" w:rsidRPr="00140956" w:rsidRDefault="000F5840" w:rsidP="002165A6">
            <w:pPr>
              <w:pStyle w:val="Table"/>
              <w:rPr>
                <w:b/>
                <w:bCs/>
                <w:lang w:val="en-GB"/>
              </w:rPr>
            </w:pPr>
            <w:r w:rsidRPr="00140956">
              <w:rPr>
                <w:b/>
                <w:bCs/>
                <w:lang w:val="en-GB"/>
              </w:rPr>
              <w:t>Embedded Approval and Date</w:t>
            </w:r>
          </w:p>
        </w:tc>
      </w:tr>
      <w:tr w:rsidR="00140956" w:rsidRPr="00140956" w14:paraId="11084CEC" w14:textId="77777777" w:rsidTr="00102A97">
        <w:tc>
          <w:tcPr>
            <w:tcW w:w="649" w:type="pct"/>
          </w:tcPr>
          <w:p w14:paraId="4BEEA73D" w14:textId="77777777" w:rsidR="000F5840" w:rsidRPr="00140956" w:rsidRDefault="00981687" w:rsidP="002165A6">
            <w:pPr>
              <w:pStyle w:val="Table"/>
              <w:rPr>
                <w:lang w:val="en-GB"/>
              </w:rPr>
            </w:pPr>
            <w:r w:rsidRPr="00140956">
              <w:rPr>
                <w:lang w:val="en-GB"/>
              </w:rPr>
              <w:t>1.4</w:t>
            </w:r>
          </w:p>
        </w:tc>
        <w:tc>
          <w:tcPr>
            <w:tcW w:w="1350" w:type="pct"/>
          </w:tcPr>
          <w:p w14:paraId="1D92BF2E" w14:textId="77777777" w:rsidR="000F5840" w:rsidRPr="00140956" w:rsidRDefault="00981687" w:rsidP="002165A6">
            <w:pPr>
              <w:pStyle w:val="Table"/>
              <w:rPr>
                <w:lang w:val="en-GB"/>
              </w:rPr>
            </w:pPr>
            <w:r w:rsidRPr="00140956">
              <w:rPr>
                <w:lang w:val="en-GB"/>
              </w:rPr>
              <w:t xml:space="preserve">Business Unit </w:t>
            </w:r>
            <w:r w:rsidR="000F5840" w:rsidRPr="00140956">
              <w:rPr>
                <w:lang w:val="en-GB"/>
              </w:rPr>
              <w:t>Architect</w:t>
            </w:r>
            <w:r w:rsidRPr="00140956">
              <w:rPr>
                <w:lang w:val="en-GB"/>
              </w:rPr>
              <w:t xml:space="preserve"> &amp; Technical Lead</w:t>
            </w:r>
          </w:p>
        </w:tc>
        <w:tc>
          <w:tcPr>
            <w:tcW w:w="1550" w:type="pct"/>
          </w:tcPr>
          <w:p w14:paraId="21BD1065" w14:textId="77777777" w:rsidR="000F5840" w:rsidRPr="00140956" w:rsidRDefault="00981687" w:rsidP="002165A6">
            <w:pPr>
              <w:pStyle w:val="Table"/>
              <w:rPr>
                <w:lang w:val="en-GB"/>
              </w:rPr>
            </w:pPr>
            <w:r w:rsidRPr="00140956">
              <w:rPr>
                <w:lang w:val="en-GB"/>
              </w:rPr>
              <w:t>Jaime Gonzalez</w:t>
            </w:r>
          </w:p>
        </w:tc>
        <w:tc>
          <w:tcPr>
            <w:tcW w:w="1451" w:type="pct"/>
          </w:tcPr>
          <w:p w14:paraId="6D2AAD82" w14:textId="77777777" w:rsidR="000F5840" w:rsidRPr="00140956" w:rsidRDefault="00981687" w:rsidP="002165A6">
            <w:pPr>
              <w:pStyle w:val="Table"/>
              <w:rPr>
                <w:lang w:val="en-GB"/>
              </w:rPr>
            </w:pPr>
            <w:r w:rsidRPr="00140956">
              <w:rPr>
                <w:lang w:val="en-GB"/>
              </w:rPr>
              <w:t>Sept 21, 2011</w:t>
            </w:r>
          </w:p>
          <w:p w14:paraId="194F449F" w14:textId="77777777" w:rsidR="00981687" w:rsidRPr="00140956" w:rsidRDefault="00B2593F" w:rsidP="002165A6">
            <w:pPr>
              <w:pStyle w:val="Table"/>
              <w:rPr>
                <w:lang w:val="en-GB"/>
              </w:rPr>
            </w:pPr>
            <w:r w:rsidRPr="00140956">
              <w:rPr>
                <w:lang w:val="en-GB"/>
              </w:rPr>
              <w:object w:dxaOrig="1539" w:dyaOrig="996" w14:anchorId="235ECD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2pt;height:24.7pt" o:ole="">
                  <v:imagedata r:id="rId11" o:title=""/>
                </v:shape>
                <o:OLEObject Type="Embed" ProgID="AcroExch.Document.11" ShapeID="_x0000_i1026" DrawAspect="Icon" ObjectID="_1484645503" r:id="rId12"/>
              </w:object>
            </w:r>
          </w:p>
        </w:tc>
      </w:tr>
      <w:tr w:rsidR="00140956" w:rsidRPr="00140956" w14:paraId="5F9485A7" w14:textId="77777777" w:rsidTr="00102A97">
        <w:tc>
          <w:tcPr>
            <w:tcW w:w="649" w:type="pct"/>
          </w:tcPr>
          <w:p w14:paraId="067BC651" w14:textId="77777777" w:rsidR="00991CC2" w:rsidRPr="00140956" w:rsidRDefault="00991CC2" w:rsidP="002165A6">
            <w:pPr>
              <w:pStyle w:val="Table"/>
              <w:rPr>
                <w:lang w:val="en-GB"/>
              </w:rPr>
            </w:pPr>
            <w:r w:rsidRPr="00140956">
              <w:rPr>
                <w:lang w:val="en-GB"/>
              </w:rPr>
              <w:t>1.8</w:t>
            </w:r>
          </w:p>
        </w:tc>
        <w:tc>
          <w:tcPr>
            <w:tcW w:w="1350" w:type="pct"/>
          </w:tcPr>
          <w:p w14:paraId="5573B6F7" w14:textId="77777777" w:rsidR="00991CC2" w:rsidRPr="00140956" w:rsidRDefault="00991CC2" w:rsidP="006B2296">
            <w:pPr>
              <w:pStyle w:val="Table"/>
              <w:rPr>
                <w:lang w:val="en-GB"/>
              </w:rPr>
            </w:pPr>
            <w:r w:rsidRPr="00140956">
              <w:rPr>
                <w:lang w:val="en-GB"/>
              </w:rPr>
              <w:t>Business Unit Architect &amp; Technical Lead</w:t>
            </w:r>
          </w:p>
        </w:tc>
        <w:tc>
          <w:tcPr>
            <w:tcW w:w="1550" w:type="pct"/>
          </w:tcPr>
          <w:p w14:paraId="533EFBA5" w14:textId="77777777" w:rsidR="00991CC2" w:rsidRPr="00140956" w:rsidRDefault="00991CC2" w:rsidP="006B2296">
            <w:pPr>
              <w:pStyle w:val="Table"/>
              <w:rPr>
                <w:lang w:val="en-GB"/>
              </w:rPr>
            </w:pPr>
            <w:r w:rsidRPr="00140956">
              <w:rPr>
                <w:lang w:val="en-GB"/>
              </w:rPr>
              <w:t>Jaime Gonzalez</w:t>
            </w:r>
          </w:p>
        </w:tc>
        <w:tc>
          <w:tcPr>
            <w:tcW w:w="1451" w:type="pct"/>
          </w:tcPr>
          <w:p w14:paraId="3248C195" w14:textId="77777777" w:rsidR="00991CC2" w:rsidRPr="00140956" w:rsidRDefault="00991CC2" w:rsidP="002165A6">
            <w:pPr>
              <w:pStyle w:val="Table"/>
              <w:rPr>
                <w:lang w:val="en-GB"/>
              </w:rPr>
            </w:pPr>
            <w:r w:rsidRPr="00140956">
              <w:rPr>
                <w:lang w:val="en-GB"/>
              </w:rPr>
              <w:t>Jan 17, 2012</w:t>
            </w:r>
          </w:p>
          <w:p w14:paraId="2C374666" w14:textId="77777777" w:rsidR="00991CC2" w:rsidRPr="00140956" w:rsidRDefault="00B2593F" w:rsidP="002165A6">
            <w:pPr>
              <w:pStyle w:val="Table"/>
              <w:rPr>
                <w:lang w:val="en-GB"/>
              </w:rPr>
            </w:pPr>
            <w:r w:rsidRPr="00140956">
              <w:rPr>
                <w:lang w:val="en-GB"/>
              </w:rPr>
              <w:object w:dxaOrig="1530" w:dyaOrig="1002" w14:anchorId="06EF1107">
                <v:shape id="_x0000_i1027" type="#_x0000_t75" style="width:39.2pt;height:24.7pt" o:ole="">
                  <v:imagedata r:id="rId13" o:title=""/>
                </v:shape>
                <o:OLEObject Type="Embed" ProgID="Package" ShapeID="_x0000_i1027" DrawAspect="Icon" ObjectID="_1484645504" r:id="rId14"/>
              </w:object>
            </w:r>
          </w:p>
        </w:tc>
      </w:tr>
      <w:tr w:rsidR="00140956" w:rsidRPr="00140956" w14:paraId="5BE2874F" w14:textId="77777777" w:rsidTr="00102A97">
        <w:tc>
          <w:tcPr>
            <w:tcW w:w="649" w:type="pct"/>
          </w:tcPr>
          <w:p w14:paraId="5FD84643" w14:textId="77777777" w:rsidR="00762BBD" w:rsidRPr="00140956" w:rsidRDefault="00762BBD" w:rsidP="002165A6">
            <w:pPr>
              <w:pStyle w:val="Table"/>
              <w:rPr>
                <w:lang w:val="en-GB"/>
              </w:rPr>
            </w:pPr>
            <w:r w:rsidRPr="00140956">
              <w:rPr>
                <w:lang w:val="en-GB"/>
              </w:rPr>
              <w:t>1.10</w:t>
            </w:r>
          </w:p>
        </w:tc>
        <w:tc>
          <w:tcPr>
            <w:tcW w:w="1350" w:type="pct"/>
          </w:tcPr>
          <w:p w14:paraId="070C5614" w14:textId="77777777" w:rsidR="00762BBD" w:rsidRPr="00140956" w:rsidRDefault="00762BBD" w:rsidP="00E414AC">
            <w:pPr>
              <w:pStyle w:val="Table"/>
              <w:rPr>
                <w:lang w:val="en-GB"/>
              </w:rPr>
            </w:pPr>
            <w:r w:rsidRPr="00140956">
              <w:rPr>
                <w:lang w:val="en-GB"/>
              </w:rPr>
              <w:t>Business Unit Architect &amp; Technical Lead</w:t>
            </w:r>
          </w:p>
        </w:tc>
        <w:tc>
          <w:tcPr>
            <w:tcW w:w="1550" w:type="pct"/>
          </w:tcPr>
          <w:p w14:paraId="7F4EF9A7" w14:textId="77777777" w:rsidR="00762BBD" w:rsidRPr="00140956" w:rsidRDefault="00762BBD" w:rsidP="002165A6">
            <w:pPr>
              <w:pStyle w:val="Table"/>
              <w:rPr>
                <w:lang w:val="en-GB"/>
              </w:rPr>
            </w:pPr>
            <w:proofErr w:type="spellStart"/>
            <w:r w:rsidRPr="00140956">
              <w:rPr>
                <w:lang w:val="en-GB"/>
              </w:rPr>
              <w:t>Mabu</w:t>
            </w:r>
            <w:proofErr w:type="spellEnd"/>
            <w:r w:rsidRPr="00140956">
              <w:rPr>
                <w:lang w:val="en-GB"/>
              </w:rPr>
              <w:t xml:space="preserve"> </w:t>
            </w:r>
            <w:proofErr w:type="spellStart"/>
            <w:r w:rsidRPr="00140956">
              <w:rPr>
                <w:lang w:val="en-GB"/>
              </w:rPr>
              <w:t>Shaik</w:t>
            </w:r>
            <w:proofErr w:type="spellEnd"/>
          </w:p>
        </w:tc>
        <w:tc>
          <w:tcPr>
            <w:tcW w:w="1451" w:type="pct"/>
          </w:tcPr>
          <w:p w14:paraId="13CC8B4F" w14:textId="77777777" w:rsidR="00762BBD" w:rsidRPr="00140956" w:rsidRDefault="00762BBD" w:rsidP="002165A6">
            <w:pPr>
              <w:pStyle w:val="Table"/>
              <w:rPr>
                <w:lang w:val="en-GB"/>
              </w:rPr>
            </w:pPr>
            <w:r w:rsidRPr="00140956">
              <w:rPr>
                <w:lang w:val="en-GB"/>
              </w:rPr>
              <w:t>Apr 25, 2012</w:t>
            </w:r>
          </w:p>
          <w:p w14:paraId="2909111E" w14:textId="77777777" w:rsidR="00762BBD" w:rsidRPr="00140956" w:rsidRDefault="00B2593F" w:rsidP="002165A6">
            <w:pPr>
              <w:pStyle w:val="Table"/>
              <w:rPr>
                <w:lang w:val="en-GB"/>
              </w:rPr>
            </w:pPr>
            <w:r w:rsidRPr="00140956">
              <w:rPr>
                <w:lang w:val="en-GB"/>
              </w:rPr>
              <w:object w:dxaOrig="1530" w:dyaOrig="1002" w14:anchorId="1C6CDDF6">
                <v:shape id="_x0000_i1028" type="#_x0000_t75" style="width:47.3pt;height:31.7pt" o:ole="">
                  <v:imagedata r:id="rId15" o:title=""/>
                </v:shape>
                <o:OLEObject Type="Embed" ProgID="Package" ShapeID="_x0000_i1028" DrawAspect="Icon" ObjectID="_1484645505" r:id="rId16"/>
              </w:object>
            </w:r>
          </w:p>
        </w:tc>
      </w:tr>
      <w:tr w:rsidR="00140956" w:rsidRPr="00140956" w14:paraId="61806AF2" w14:textId="77777777" w:rsidTr="00102A97">
        <w:tc>
          <w:tcPr>
            <w:tcW w:w="649" w:type="pct"/>
          </w:tcPr>
          <w:p w14:paraId="1C6DD29E" w14:textId="77777777" w:rsidR="00FF038D" w:rsidRPr="00140956" w:rsidRDefault="00FF038D" w:rsidP="002165A6">
            <w:pPr>
              <w:pStyle w:val="Table"/>
              <w:rPr>
                <w:lang w:val="en-GB"/>
              </w:rPr>
            </w:pPr>
            <w:r w:rsidRPr="00140956">
              <w:rPr>
                <w:lang w:val="en-GB"/>
              </w:rPr>
              <w:t>1.14</w:t>
            </w:r>
          </w:p>
        </w:tc>
        <w:tc>
          <w:tcPr>
            <w:tcW w:w="1350" w:type="pct"/>
          </w:tcPr>
          <w:p w14:paraId="3C35C6F9" w14:textId="77777777" w:rsidR="00FF038D" w:rsidRPr="00140956" w:rsidRDefault="00FF038D" w:rsidP="00E414AC">
            <w:pPr>
              <w:pStyle w:val="Table"/>
              <w:rPr>
                <w:lang w:val="en-GB"/>
              </w:rPr>
            </w:pPr>
            <w:r w:rsidRPr="00140956">
              <w:rPr>
                <w:lang w:val="en-GB"/>
              </w:rPr>
              <w:t>Business Unit Architect &amp; Technical Lead</w:t>
            </w:r>
          </w:p>
        </w:tc>
        <w:tc>
          <w:tcPr>
            <w:tcW w:w="1550" w:type="pct"/>
          </w:tcPr>
          <w:p w14:paraId="761F148C" w14:textId="77777777" w:rsidR="00FF038D" w:rsidRPr="00140956" w:rsidRDefault="00FF038D" w:rsidP="002165A6">
            <w:pPr>
              <w:pStyle w:val="Table"/>
              <w:rPr>
                <w:lang w:val="en-GB"/>
              </w:rPr>
            </w:pPr>
            <w:r w:rsidRPr="00140956">
              <w:rPr>
                <w:lang w:val="en-GB"/>
              </w:rPr>
              <w:t>Mark Robinson</w:t>
            </w:r>
          </w:p>
        </w:tc>
        <w:tc>
          <w:tcPr>
            <w:tcW w:w="1451" w:type="pct"/>
          </w:tcPr>
          <w:p w14:paraId="216433C0" w14:textId="77777777" w:rsidR="00FF038D" w:rsidRPr="00140956" w:rsidRDefault="00FF038D" w:rsidP="002165A6">
            <w:pPr>
              <w:pStyle w:val="Table"/>
              <w:rPr>
                <w:lang w:val="en-GB"/>
              </w:rPr>
            </w:pPr>
            <w:r w:rsidRPr="00140956">
              <w:rPr>
                <w:lang w:val="en-GB"/>
              </w:rPr>
              <w:t>9 Jul 2012</w:t>
            </w:r>
          </w:p>
          <w:p w14:paraId="1C220E04" w14:textId="77777777" w:rsidR="00FF038D" w:rsidRPr="00140956" w:rsidRDefault="00B2593F" w:rsidP="002165A6">
            <w:pPr>
              <w:pStyle w:val="Table"/>
              <w:rPr>
                <w:lang w:val="en-GB"/>
              </w:rPr>
            </w:pPr>
            <w:r w:rsidRPr="00140956">
              <w:rPr>
                <w:lang w:val="en-GB"/>
              </w:rPr>
              <w:object w:dxaOrig="1539" w:dyaOrig="996" w14:anchorId="178BE47C">
                <v:shape id="_x0000_i1029" type="#_x0000_t75" style="width:47.3pt;height:28.5pt" o:ole="">
                  <v:imagedata r:id="rId17" o:title=""/>
                </v:shape>
                <o:OLEObject Type="Embed" ProgID="Package" ShapeID="_x0000_i1029" DrawAspect="Icon" ObjectID="_1484645506" r:id="rId18"/>
              </w:object>
            </w:r>
          </w:p>
        </w:tc>
      </w:tr>
      <w:tr w:rsidR="00140956" w:rsidRPr="00140956" w14:paraId="01106205" w14:textId="77777777" w:rsidTr="00102A97">
        <w:tc>
          <w:tcPr>
            <w:tcW w:w="649" w:type="pct"/>
          </w:tcPr>
          <w:p w14:paraId="1693A84C" w14:textId="77777777" w:rsidR="00FF038D" w:rsidRPr="00140956" w:rsidRDefault="00FF038D" w:rsidP="002165A6">
            <w:pPr>
              <w:pStyle w:val="Table"/>
              <w:rPr>
                <w:lang w:val="en-GB"/>
              </w:rPr>
            </w:pPr>
            <w:r w:rsidRPr="00140956">
              <w:rPr>
                <w:lang w:val="en-GB"/>
              </w:rPr>
              <w:t>1.14</w:t>
            </w:r>
          </w:p>
        </w:tc>
        <w:tc>
          <w:tcPr>
            <w:tcW w:w="1350" w:type="pct"/>
          </w:tcPr>
          <w:p w14:paraId="39AC320B" w14:textId="77777777" w:rsidR="00FF038D" w:rsidRPr="00140956" w:rsidRDefault="00FF038D" w:rsidP="00E414AC">
            <w:pPr>
              <w:pStyle w:val="Table"/>
              <w:rPr>
                <w:lang w:val="en-GB"/>
              </w:rPr>
            </w:pPr>
            <w:r w:rsidRPr="00140956">
              <w:rPr>
                <w:lang w:val="en-GB"/>
              </w:rPr>
              <w:t>Solutions Architect</w:t>
            </w:r>
          </w:p>
        </w:tc>
        <w:tc>
          <w:tcPr>
            <w:tcW w:w="1550" w:type="pct"/>
          </w:tcPr>
          <w:p w14:paraId="1E089FF2" w14:textId="77777777" w:rsidR="00FF038D" w:rsidRPr="00140956" w:rsidRDefault="00FF038D" w:rsidP="002165A6">
            <w:pPr>
              <w:pStyle w:val="Table"/>
              <w:rPr>
                <w:lang w:val="en-GB"/>
              </w:rPr>
            </w:pPr>
            <w:r w:rsidRPr="00140956">
              <w:rPr>
                <w:lang w:val="en-GB"/>
              </w:rPr>
              <w:t>Alan Liu</w:t>
            </w:r>
          </w:p>
        </w:tc>
        <w:tc>
          <w:tcPr>
            <w:tcW w:w="1451" w:type="pct"/>
          </w:tcPr>
          <w:p w14:paraId="4BECD97C" w14:textId="77777777" w:rsidR="00FF038D" w:rsidRPr="00140956" w:rsidRDefault="00FF038D" w:rsidP="002165A6">
            <w:pPr>
              <w:pStyle w:val="Table"/>
              <w:rPr>
                <w:lang w:val="en-GB"/>
              </w:rPr>
            </w:pPr>
            <w:r w:rsidRPr="00140956">
              <w:rPr>
                <w:lang w:val="en-GB"/>
              </w:rPr>
              <w:t>9 Jul 2012</w:t>
            </w:r>
          </w:p>
          <w:p w14:paraId="58604A54" w14:textId="77777777" w:rsidR="00FF038D" w:rsidRPr="00140956" w:rsidRDefault="00B2593F" w:rsidP="002165A6">
            <w:pPr>
              <w:pStyle w:val="Table"/>
              <w:rPr>
                <w:lang w:val="en-GB"/>
              </w:rPr>
            </w:pPr>
            <w:r w:rsidRPr="00140956">
              <w:rPr>
                <w:lang w:val="en-GB"/>
              </w:rPr>
              <w:object w:dxaOrig="1539" w:dyaOrig="996" w14:anchorId="6CC932C6">
                <v:shape id="_x0000_i1030" type="#_x0000_t75" style="width:39.2pt;height:24.7pt" o:ole="">
                  <v:imagedata r:id="rId19" o:title=""/>
                </v:shape>
                <o:OLEObject Type="Embed" ProgID="Package" ShapeID="_x0000_i1030" DrawAspect="Icon" ObjectID="_1484645507" r:id="rId20"/>
              </w:object>
            </w:r>
          </w:p>
        </w:tc>
      </w:tr>
      <w:tr w:rsidR="00140956" w:rsidRPr="00140956" w14:paraId="3CBE6C7A" w14:textId="77777777" w:rsidTr="00102A97">
        <w:tc>
          <w:tcPr>
            <w:tcW w:w="649" w:type="pct"/>
          </w:tcPr>
          <w:p w14:paraId="6C8D03B3" w14:textId="77777777" w:rsidR="004B28A0" w:rsidRPr="00140956" w:rsidRDefault="004B28A0" w:rsidP="002165A6">
            <w:pPr>
              <w:pStyle w:val="Table"/>
              <w:rPr>
                <w:lang w:val="en-GB"/>
              </w:rPr>
            </w:pPr>
            <w:r w:rsidRPr="00140956">
              <w:rPr>
                <w:lang w:val="en-GB"/>
              </w:rPr>
              <w:t>2.0</w:t>
            </w:r>
          </w:p>
        </w:tc>
        <w:tc>
          <w:tcPr>
            <w:tcW w:w="1350" w:type="pct"/>
          </w:tcPr>
          <w:p w14:paraId="78D3D878" w14:textId="77777777" w:rsidR="004B28A0" w:rsidRPr="00140956" w:rsidRDefault="004B28A0" w:rsidP="00E414AC">
            <w:pPr>
              <w:pStyle w:val="Table"/>
              <w:rPr>
                <w:lang w:val="en-GB"/>
              </w:rPr>
            </w:pPr>
            <w:r w:rsidRPr="00140956">
              <w:rPr>
                <w:lang w:val="en-GB"/>
              </w:rPr>
              <w:t>Technical Lead</w:t>
            </w:r>
          </w:p>
        </w:tc>
        <w:tc>
          <w:tcPr>
            <w:tcW w:w="1550" w:type="pct"/>
          </w:tcPr>
          <w:p w14:paraId="7224754B" w14:textId="77777777" w:rsidR="004B28A0" w:rsidRPr="00140956" w:rsidRDefault="004B28A0" w:rsidP="002165A6">
            <w:pPr>
              <w:pStyle w:val="Table"/>
              <w:rPr>
                <w:lang w:val="en-GB"/>
              </w:rPr>
            </w:pPr>
            <w:proofErr w:type="spellStart"/>
            <w:r w:rsidRPr="00140956">
              <w:rPr>
                <w:lang w:val="en-GB"/>
              </w:rPr>
              <w:t>Mabu</w:t>
            </w:r>
            <w:proofErr w:type="spellEnd"/>
            <w:r w:rsidRPr="00140956">
              <w:rPr>
                <w:lang w:val="en-GB"/>
              </w:rPr>
              <w:t xml:space="preserve"> </w:t>
            </w:r>
            <w:proofErr w:type="spellStart"/>
            <w:r w:rsidRPr="00140956">
              <w:rPr>
                <w:lang w:val="en-GB"/>
              </w:rPr>
              <w:t>Shaik</w:t>
            </w:r>
            <w:proofErr w:type="spellEnd"/>
          </w:p>
        </w:tc>
        <w:tc>
          <w:tcPr>
            <w:tcW w:w="1451" w:type="pct"/>
          </w:tcPr>
          <w:p w14:paraId="7BB4A844" w14:textId="77777777" w:rsidR="004B28A0" w:rsidRPr="00140956" w:rsidRDefault="004B28A0" w:rsidP="002165A6">
            <w:pPr>
              <w:pStyle w:val="Table"/>
              <w:rPr>
                <w:lang w:val="en-GB"/>
              </w:rPr>
            </w:pPr>
            <w:r w:rsidRPr="00140956">
              <w:rPr>
                <w:lang w:val="en-GB"/>
              </w:rPr>
              <w:t>15</w:t>
            </w:r>
            <w:r w:rsidRPr="00140956">
              <w:rPr>
                <w:vertAlign w:val="superscript"/>
                <w:lang w:val="en-GB"/>
              </w:rPr>
              <w:t>th</w:t>
            </w:r>
            <w:r w:rsidRPr="00140956">
              <w:rPr>
                <w:lang w:val="en-GB"/>
              </w:rPr>
              <w:t xml:space="preserve"> Aug 2012</w:t>
            </w:r>
          </w:p>
          <w:p w14:paraId="5CA839CE" w14:textId="77777777" w:rsidR="004B28A0" w:rsidRPr="00140956" w:rsidRDefault="00B2593F" w:rsidP="002165A6">
            <w:pPr>
              <w:pStyle w:val="Table"/>
              <w:rPr>
                <w:lang w:val="en-GB"/>
              </w:rPr>
            </w:pPr>
            <w:r w:rsidRPr="00140956">
              <w:rPr>
                <w:lang w:val="en-GB"/>
              </w:rPr>
              <w:object w:dxaOrig="1539" w:dyaOrig="996" w14:anchorId="7DADCBF0">
                <v:shape id="_x0000_i1031" type="#_x0000_t75" style="width:39.2pt;height:24.7pt" o:ole="">
                  <v:imagedata r:id="rId21" o:title=""/>
                </v:shape>
                <o:OLEObject Type="Embed" ProgID="Package" ShapeID="_x0000_i1031" DrawAspect="Icon" ObjectID="_1484645508" r:id="rId22"/>
              </w:object>
            </w:r>
          </w:p>
        </w:tc>
      </w:tr>
      <w:tr w:rsidR="00140956" w:rsidRPr="00140956" w14:paraId="6AB005C3" w14:textId="77777777" w:rsidTr="00102A97">
        <w:tc>
          <w:tcPr>
            <w:tcW w:w="649" w:type="pct"/>
          </w:tcPr>
          <w:p w14:paraId="70545996" w14:textId="77777777" w:rsidR="008A384A" w:rsidRPr="00140956" w:rsidRDefault="008A384A" w:rsidP="002165A6">
            <w:pPr>
              <w:pStyle w:val="Table"/>
              <w:rPr>
                <w:lang w:val="en-GB"/>
              </w:rPr>
            </w:pPr>
            <w:r w:rsidRPr="00140956">
              <w:rPr>
                <w:lang w:val="en-GB"/>
              </w:rPr>
              <w:t>3.2</w:t>
            </w:r>
          </w:p>
        </w:tc>
        <w:tc>
          <w:tcPr>
            <w:tcW w:w="1350" w:type="pct"/>
          </w:tcPr>
          <w:p w14:paraId="6EFDC474" w14:textId="77777777" w:rsidR="008A384A" w:rsidRPr="00140956" w:rsidRDefault="008A384A" w:rsidP="00E414AC">
            <w:pPr>
              <w:pStyle w:val="Table"/>
              <w:rPr>
                <w:lang w:val="en-GB"/>
              </w:rPr>
            </w:pPr>
            <w:r w:rsidRPr="00140956">
              <w:rPr>
                <w:lang w:val="en-GB"/>
              </w:rPr>
              <w:t>Technical Lead</w:t>
            </w:r>
          </w:p>
        </w:tc>
        <w:tc>
          <w:tcPr>
            <w:tcW w:w="1550" w:type="pct"/>
          </w:tcPr>
          <w:p w14:paraId="186684D0" w14:textId="77777777" w:rsidR="008A384A" w:rsidRPr="00140956" w:rsidRDefault="008A384A" w:rsidP="002165A6">
            <w:pPr>
              <w:pStyle w:val="Table"/>
              <w:rPr>
                <w:lang w:val="en-GB"/>
              </w:rPr>
            </w:pPr>
            <w:proofErr w:type="spellStart"/>
            <w:r w:rsidRPr="00140956">
              <w:rPr>
                <w:lang w:val="en-GB"/>
              </w:rPr>
              <w:t>Mabu</w:t>
            </w:r>
            <w:proofErr w:type="spellEnd"/>
            <w:r w:rsidRPr="00140956">
              <w:rPr>
                <w:lang w:val="en-GB"/>
              </w:rPr>
              <w:t xml:space="preserve"> </w:t>
            </w:r>
            <w:proofErr w:type="spellStart"/>
            <w:r w:rsidRPr="00140956">
              <w:rPr>
                <w:lang w:val="en-GB"/>
              </w:rPr>
              <w:t>Shaik</w:t>
            </w:r>
            <w:proofErr w:type="spellEnd"/>
          </w:p>
        </w:tc>
        <w:tc>
          <w:tcPr>
            <w:tcW w:w="1451" w:type="pct"/>
          </w:tcPr>
          <w:p w14:paraId="3001DDFB" w14:textId="77777777" w:rsidR="008A384A" w:rsidRPr="00140956" w:rsidRDefault="008A384A" w:rsidP="002165A6">
            <w:pPr>
              <w:pStyle w:val="Table"/>
              <w:rPr>
                <w:lang w:val="en-GB"/>
              </w:rPr>
            </w:pPr>
            <w:r w:rsidRPr="00140956">
              <w:rPr>
                <w:lang w:val="en-GB"/>
              </w:rPr>
              <w:t>22</w:t>
            </w:r>
            <w:r w:rsidRPr="00140956">
              <w:rPr>
                <w:vertAlign w:val="superscript"/>
                <w:lang w:val="en-GB"/>
              </w:rPr>
              <w:t>nd</w:t>
            </w:r>
            <w:r w:rsidRPr="00140956">
              <w:rPr>
                <w:lang w:val="en-GB"/>
              </w:rPr>
              <w:t xml:space="preserve"> Nov 2012</w:t>
            </w:r>
          </w:p>
          <w:p w14:paraId="52ADA56C" w14:textId="77777777" w:rsidR="008A384A" w:rsidRPr="00140956" w:rsidRDefault="008A384A" w:rsidP="002165A6">
            <w:pPr>
              <w:pStyle w:val="Table"/>
              <w:rPr>
                <w:lang w:val="en-GB"/>
              </w:rPr>
            </w:pPr>
            <w:r w:rsidRPr="00140956">
              <w:rPr>
                <w:lang w:val="en-GB"/>
              </w:rPr>
              <w:object w:dxaOrig="1539" w:dyaOrig="996" w14:anchorId="0F75B9B1">
                <v:shape id="_x0000_i1032" type="#_x0000_t75" style="width:39.2pt;height:24.7pt" o:ole="">
                  <v:imagedata r:id="rId23" o:title=""/>
                </v:shape>
                <o:OLEObject Type="Embed" ProgID="Package" ShapeID="_x0000_i1032" DrawAspect="Icon" ObjectID="_1484645509" r:id="rId24"/>
              </w:object>
            </w:r>
          </w:p>
        </w:tc>
      </w:tr>
      <w:tr w:rsidR="00140956" w:rsidRPr="00140956" w14:paraId="26024C67" w14:textId="77777777" w:rsidTr="00102A97">
        <w:tc>
          <w:tcPr>
            <w:tcW w:w="649" w:type="pct"/>
          </w:tcPr>
          <w:p w14:paraId="7DD9E865" w14:textId="77777777" w:rsidR="00B2593F" w:rsidRPr="00140956" w:rsidRDefault="00B2593F" w:rsidP="002165A6">
            <w:pPr>
              <w:pStyle w:val="Table"/>
              <w:rPr>
                <w:lang w:val="en-GB"/>
              </w:rPr>
            </w:pPr>
            <w:r w:rsidRPr="00140956">
              <w:rPr>
                <w:lang w:val="en-GB"/>
              </w:rPr>
              <w:t>4.1</w:t>
            </w:r>
          </w:p>
        </w:tc>
        <w:tc>
          <w:tcPr>
            <w:tcW w:w="1350" w:type="pct"/>
          </w:tcPr>
          <w:p w14:paraId="2BB573BD" w14:textId="77777777" w:rsidR="00B2593F" w:rsidRPr="00140956" w:rsidRDefault="00B2593F" w:rsidP="00E414AC">
            <w:pPr>
              <w:pStyle w:val="Table"/>
              <w:rPr>
                <w:lang w:val="en-GB"/>
              </w:rPr>
            </w:pPr>
            <w:r w:rsidRPr="00140956">
              <w:rPr>
                <w:lang w:val="en-GB"/>
              </w:rPr>
              <w:t>Technical Lead</w:t>
            </w:r>
          </w:p>
        </w:tc>
        <w:tc>
          <w:tcPr>
            <w:tcW w:w="1550" w:type="pct"/>
          </w:tcPr>
          <w:p w14:paraId="6B25D5AD" w14:textId="77777777" w:rsidR="00B2593F" w:rsidRPr="00140956" w:rsidRDefault="00B2593F" w:rsidP="002165A6">
            <w:pPr>
              <w:pStyle w:val="Table"/>
              <w:rPr>
                <w:lang w:val="en-GB"/>
              </w:rPr>
            </w:pPr>
            <w:proofErr w:type="spellStart"/>
            <w:r w:rsidRPr="00140956">
              <w:rPr>
                <w:lang w:val="en-GB"/>
              </w:rPr>
              <w:t>Mabu</w:t>
            </w:r>
            <w:proofErr w:type="spellEnd"/>
            <w:r w:rsidRPr="00140956">
              <w:rPr>
                <w:lang w:val="en-GB"/>
              </w:rPr>
              <w:t xml:space="preserve"> </w:t>
            </w:r>
            <w:proofErr w:type="spellStart"/>
            <w:r w:rsidRPr="00140956">
              <w:rPr>
                <w:lang w:val="en-GB"/>
              </w:rPr>
              <w:t>Shaik</w:t>
            </w:r>
            <w:proofErr w:type="spellEnd"/>
          </w:p>
        </w:tc>
        <w:tc>
          <w:tcPr>
            <w:tcW w:w="1451" w:type="pct"/>
          </w:tcPr>
          <w:p w14:paraId="25833AA5" w14:textId="77777777" w:rsidR="00B2593F" w:rsidRPr="00140956" w:rsidRDefault="00B2593F" w:rsidP="002165A6">
            <w:pPr>
              <w:pStyle w:val="Table"/>
              <w:rPr>
                <w:lang w:val="en-GB"/>
              </w:rPr>
            </w:pPr>
            <w:r w:rsidRPr="00140956">
              <w:rPr>
                <w:lang w:val="en-GB"/>
              </w:rPr>
              <w:t>8</w:t>
            </w:r>
            <w:r w:rsidRPr="00140956">
              <w:rPr>
                <w:vertAlign w:val="superscript"/>
                <w:lang w:val="en-GB"/>
              </w:rPr>
              <w:t>th</w:t>
            </w:r>
            <w:r w:rsidRPr="00140956">
              <w:rPr>
                <w:lang w:val="en-GB"/>
              </w:rPr>
              <w:t xml:space="preserve"> Mar 2013</w:t>
            </w:r>
          </w:p>
          <w:p w14:paraId="366D9BE4" w14:textId="77777777" w:rsidR="00B2593F" w:rsidRPr="00140956" w:rsidRDefault="00B2593F" w:rsidP="002165A6">
            <w:pPr>
              <w:pStyle w:val="Table"/>
              <w:rPr>
                <w:lang w:val="en-GB"/>
              </w:rPr>
            </w:pPr>
            <w:r w:rsidRPr="00140956">
              <w:rPr>
                <w:lang w:val="en-GB"/>
              </w:rPr>
              <w:object w:dxaOrig="1539" w:dyaOrig="996" w14:anchorId="32616663">
                <v:shape id="_x0000_i1033" type="#_x0000_t75" style="width:39.2pt;height:24.7pt" o:ole="">
                  <v:imagedata r:id="rId25" o:title=""/>
                </v:shape>
                <o:OLEObject Type="Embed" ProgID="Package" ShapeID="_x0000_i1033" DrawAspect="Icon" ObjectID="_1484645510" r:id="rId26"/>
              </w:object>
            </w:r>
          </w:p>
        </w:tc>
      </w:tr>
      <w:tr w:rsidR="00140956" w:rsidRPr="00140956" w14:paraId="5F0254F6" w14:textId="77777777" w:rsidTr="00102A97">
        <w:tc>
          <w:tcPr>
            <w:tcW w:w="649" w:type="pct"/>
          </w:tcPr>
          <w:p w14:paraId="4139C556" w14:textId="77777777" w:rsidR="005E5B01" w:rsidRPr="00140956" w:rsidRDefault="005E5B01" w:rsidP="002165A6">
            <w:pPr>
              <w:pStyle w:val="Table"/>
              <w:rPr>
                <w:lang w:val="en-GB"/>
              </w:rPr>
            </w:pPr>
            <w:r w:rsidRPr="00140956">
              <w:rPr>
                <w:lang w:val="en-GB"/>
              </w:rPr>
              <w:t>5.2</w:t>
            </w:r>
          </w:p>
        </w:tc>
        <w:tc>
          <w:tcPr>
            <w:tcW w:w="1350" w:type="pct"/>
          </w:tcPr>
          <w:p w14:paraId="60545DBD" w14:textId="77777777" w:rsidR="005E5B01" w:rsidRPr="00140956" w:rsidRDefault="005E5B01" w:rsidP="00E414AC">
            <w:pPr>
              <w:pStyle w:val="Table"/>
              <w:rPr>
                <w:lang w:val="en-GB"/>
              </w:rPr>
            </w:pPr>
            <w:r w:rsidRPr="00140956">
              <w:rPr>
                <w:lang w:val="en-GB"/>
              </w:rPr>
              <w:t>Technical Lead</w:t>
            </w:r>
          </w:p>
        </w:tc>
        <w:tc>
          <w:tcPr>
            <w:tcW w:w="1550" w:type="pct"/>
          </w:tcPr>
          <w:p w14:paraId="1F9D1246" w14:textId="77777777" w:rsidR="005E5B01" w:rsidRPr="00140956" w:rsidRDefault="005E5B01" w:rsidP="002165A6">
            <w:pPr>
              <w:pStyle w:val="Table"/>
              <w:rPr>
                <w:lang w:val="en-GB"/>
              </w:rPr>
            </w:pPr>
            <w:proofErr w:type="spellStart"/>
            <w:r w:rsidRPr="00140956">
              <w:rPr>
                <w:lang w:val="en-GB"/>
              </w:rPr>
              <w:t>Mabu</w:t>
            </w:r>
            <w:proofErr w:type="spellEnd"/>
            <w:r w:rsidRPr="00140956">
              <w:rPr>
                <w:lang w:val="en-GB"/>
              </w:rPr>
              <w:t xml:space="preserve"> </w:t>
            </w:r>
            <w:proofErr w:type="spellStart"/>
            <w:r w:rsidRPr="00140956">
              <w:rPr>
                <w:lang w:val="en-GB"/>
              </w:rPr>
              <w:t>Shaik</w:t>
            </w:r>
            <w:proofErr w:type="spellEnd"/>
          </w:p>
        </w:tc>
        <w:tc>
          <w:tcPr>
            <w:tcW w:w="1451" w:type="pct"/>
          </w:tcPr>
          <w:p w14:paraId="67D2CF82" w14:textId="77777777" w:rsidR="005E5B01" w:rsidRPr="00140956" w:rsidRDefault="005E5B01" w:rsidP="002165A6">
            <w:pPr>
              <w:pStyle w:val="Table"/>
              <w:rPr>
                <w:lang w:val="en-GB"/>
              </w:rPr>
            </w:pPr>
            <w:r w:rsidRPr="00140956">
              <w:rPr>
                <w:lang w:val="en-GB"/>
              </w:rPr>
              <w:t>6</w:t>
            </w:r>
            <w:r w:rsidRPr="00140956">
              <w:rPr>
                <w:vertAlign w:val="superscript"/>
                <w:lang w:val="en-GB"/>
              </w:rPr>
              <w:t>th</w:t>
            </w:r>
            <w:r w:rsidRPr="00140956">
              <w:rPr>
                <w:lang w:val="en-GB"/>
              </w:rPr>
              <w:t xml:space="preserve"> Jun 2013</w:t>
            </w:r>
          </w:p>
          <w:p w14:paraId="1D6FA464" w14:textId="77777777" w:rsidR="005E5B01" w:rsidRPr="00140956" w:rsidRDefault="005E5B01" w:rsidP="002165A6">
            <w:pPr>
              <w:pStyle w:val="Table"/>
              <w:rPr>
                <w:lang w:val="en-GB"/>
              </w:rPr>
            </w:pPr>
            <w:r w:rsidRPr="00140956">
              <w:rPr>
                <w:lang w:val="en-GB"/>
              </w:rPr>
              <w:object w:dxaOrig="1536" w:dyaOrig="999" w14:anchorId="5DA1A873">
                <v:shape id="_x0000_i1034" type="#_x0000_t75" style="width:31.7pt;height:20.95pt" o:ole="">
                  <v:imagedata r:id="rId27" o:title=""/>
                </v:shape>
                <o:OLEObject Type="Embed" ProgID="Package" ShapeID="_x0000_i1034" DrawAspect="Icon" ObjectID="_1484645511" r:id="rId28"/>
              </w:object>
            </w:r>
          </w:p>
        </w:tc>
      </w:tr>
      <w:tr w:rsidR="007429BC" w:rsidRPr="00140956" w14:paraId="4C574AE1" w14:textId="77777777" w:rsidTr="00102A97">
        <w:tc>
          <w:tcPr>
            <w:tcW w:w="649" w:type="pct"/>
          </w:tcPr>
          <w:p w14:paraId="778249E4" w14:textId="77777777" w:rsidR="007429BC" w:rsidRPr="00140956" w:rsidRDefault="007429BC" w:rsidP="002165A6">
            <w:pPr>
              <w:pStyle w:val="Table"/>
              <w:rPr>
                <w:lang w:val="en-GB"/>
              </w:rPr>
            </w:pPr>
            <w:r>
              <w:rPr>
                <w:lang w:val="en-GB"/>
              </w:rPr>
              <w:t>6.1</w:t>
            </w:r>
          </w:p>
        </w:tc>
        <w:tc>
          <w:tcPr>
            <w:tcW w:w="1350" w:type="pct"/>
          </w:tcPr>
          <w:p w14:paraId="5C599894" w14:textId="77777777" w:rsidR="007429BC" w:rsidRPr="00140956" w:rsidRDefault="007429BC" w:rsidP="00E414AC">
            <w:pPr>
              <w:pStyle w:val="Table"/>
              <w:rPr>
                <w:lang w:val="en-GB"/>
              </w:rPr>
            </w:pPr>
            <w:r>
              <w:rPr>
                <w:lang w:val="en-GB"/>
              </w:rPr>
              <w:t>Technical Lead</w:t>
            </w:r>
          </w:p>
        </w:tc>
        <w:tc>
          <w:tcPr>
            <w:tcW w:w="1550" w:type="pct"/>
          </w:tcPr>
          <w:p w14:paraId="743F3D34" w14:textId="77777777" w:rsidR="007429BC" w:rsidRPr="00140956" w:rsidRDefault="007429BC" w:rsidP="002165A6">
            <w:pPr>
              <w:pStyle w:val="Table"/>
              <w:rPr>
                <w:lang w:val="en-GB"/>
              </w:rPr>
            </w:pPr>
            <w:r w:rsidRPr="007429BC">
              <w:rPr>
                <w:lang w:val="en-GB"/>
              </w:rPr>
              <w:t>Jaime Gonzalez &amp; Steven Goldingay</w:t>
            </w:r>
          </w:p>
        </w:tc>
        <w:tc>
          <w:tcPr>
            <w:tcW w:w="1451" w:type="pct"/>
          </w:tcPr>
          <w:p w14:paraId="391BF31F" w14:textId="77777777" w:rsidR="007429BC" w:rsidRDefault="007429BC" w:rsidP="002165A6">
            <w:pPr>
              <w:pStyle w:val="Table"/>
              <w:rPr>
                <w:lang w:val="en-GB"/>
              </w:rPr>
            </w:pPr>
            <w:r>
              <w:rPr>
                <w:lang w:val="en-GB"/>
              </w:rPr>
              <w:t>3</w:t>
            </w:r>
            <w:r w:rsidRPr="007429BC">
              <w:rPr>
                <w:vertAlign w:val="superscript"/>
                <w:lang w:val="en-GB"/>
              </w:rPr>
              <w:t>rd</w:t>
            </w:r>
            <w:r>
              <w:rPr>
                <w:lang w:val="en-GB"/>
              </w:rPr>
              <w:t xml:space="preserve"> Sep 2013</w:t>
            </w:r>
          </w:p>
          <w:p w14:paraId="004AB03A" w14:textId="77777777" w:rsidR="007429BC" w:rsidRPr="00140956" w:rsidRDefault="007429BC" w:rsidP="002165A6">
            <w:pPr>
              <w:pStyle w:val="Table"/>
              <w:rPr>
                <w:lang w:val="en-GB"/>
              </w:rPr>
            </w:pPr>
            <w:r w:rsidRPr="006954E2">
              <w:rPr>
                <w:lang w:val="en-GB"/>
              </w:rPr>
              <w:object w:dxaOrig="1536" w:dyaOrig="999" w14:anchorId="1DC81E5E">
                <v:shape id="_x0000_i1035" type="#_x0000_t75" style="width:39.2pt;height:26.35pt" o:ole="">
                  <v:imagedata r:id="rId29" o:title=""/>
                </v:shape>
                <o:OLEObject Type="Embed" ProgID="Package" ShapeID="_x0000_i1035" DrawAspect="Icon" ObjectID="_1484645512" r:id="rId30"/>
              </w:object>
            </w:r>
          </w:p>
        </w:tc>
      </w:tr>
      <w:tr w:rsidR="00E351DD" w:rsidRPr="00140956" w14:paraId="42859E53" w14:textId="77777777" w:rsidTr="00102A97">
        <w:tc>
          <w:tcPr>
            <w:tcW w:w="649" w:type="pct"/>
          </w:tcPr>
          <w:p w14:paraId="4BE08137" w14:textId="77777777" w:rsidR="00E351DD" w:rsidRDefault="00E351DD" w:rsidP="002165A6">
            <w:pPr>
              <w:pStyle w:val="Table"/>
              <w:rPr>
                <w:lang w:val="en-GB"/>
              </w:rPr>
            </w:pPr>
            <w:r>
              <w:rPr>
                <w:lang w:val="en-GB"/>
              </w:rPr>
              <w:t>7.4</w:t>
            </w:r>
          </w:p>
        </w:tc>
        <w:tc>
          <w:tcPr>
            <w:tcW w:w="1350" w:type="pct"/>
          </w:tcPr>
          <w:p w14:paraId="7EC9FD48" w14:textId="77777777" w:rsidR="00E351DD" w:rsidRDefault="00E351DD" w:rsidP="00E414AC">
            <w:pPr>
              <w:pStyle w:val="Table"/>
              <w:rPr>
                <w:lang w:val="en-GB"/>
              </w:rPr>
            </w:pPr>
            <w:r>
              <w:rPr>
                <w:lang w:val="en-GB"/>
              </w:rPr>
              <w:t>Technical Lead</w:t>
            </w:r>
          </w:p>
          <w:p w14:paraId="2606BF59" w14:textId="77777777" w:rsidR="00E351DD" w:rsidRDefault="00E351DD" w:rsidP="00E414AC">
            <w:pPr>
              <w:pStyle w:val="Table"/>
              <w:rPr>
                <w:lang w:val="en-GB"/>
              </w:rPr>
            </w:pPr>
            <w:r>
              <w:rPr>
                <w:lang w:val="en-GB"/>
              </w:rPr>
              <w:t>IT Application Owner</w:t>
            </w:r>
          </w:p>
          <w:p w14:paraId="6BE78D79" w14:textId="77777777" w:rsidR="00E351DD" w:rsidRDefault="00E351DD" w:rsidP="00E414AC">
            <w:pPr>
              <w:pStyle w:val="Table"/>
              <w:rPr>
                <w:lang w:val="en-GB"/>
              </w:rPr>
            </w:pPr>
            <w:r>
              <w:rPr>
                <w:lang w:val="en-GB"/>
              </w:rPr>
              <w:t>Security Architect</w:t>
            </w:r>
          </w:p>
        </w:tc>
        <w:tc>
          <w:tcPr>
            <w:tcW w:w="1550" w:type="pct"/>
          </w:tcPr>
          <w:p w14:paraId="2D2B5A7D" w14:textId="77777777" w:rsidR="00E351DD" w:rsidRDefault="00E351DD" w:rsidP="002165A6">
            <w:pPr>
              <w:pStyle w:val="Table"/>
              <w:rPr>
                <w:lang w:val="en-GB"/>
              </w:rPr>
            </w:pPr>
            <w:r>
              <w:rPr>
                <w:lang w:val="en-GB"/>
              </w:rPr>
              <w:t xml:space="preserve">Salman </w:t>
            </w:r>
            <w:proofErr w:type="spellStart"/>
            <w:r>
              <w:rPr>
                <w:lang w:val="en-GB"/>
              </w:rPr>
              <w:t>Riaz</w:t>
            </w:r>
            <w:proofErr w:type="spellEnd"/>
          </w:p>
          <w:p w14:paraId="733B26E1" w14:textId="77777777" w:rsidR="00E351DD" w:rsidRDefault="00E351DD" w:rsidP="002165A6">
            <w:pPr>
              <w:pStyle w:val="Table"/>
              <w:rPr>
                <w:lang w:val="en-GB"/>
              </w:rPr>
            </w:pPr>
            <w:r>
              <w:rPr>
                <w:lang w:val="en-GB"/>
              </w:rPr>
              <w:t>Andy Goymer</w:t>
            </w:r>
          </w:p>
          <w:p w14:paraId="3F4F6BCA" w14:textId="77777777" w:rsidR="00E351DD" w:rsidRPr="007429BC" w:rsidRDefault="00E351DD" w:rsidP="002165A6">
            <w:pPr>
              <w:pStyle w:val="Table"/>
              <w:rPr>
                <w:lang w:val="en-GB"/>
              </w:rPr>
            </w:pPr>
            <w:r>
              <w:rPr>
                <w:lang w:val="en-GB"/>
              </w:rPr>
              <w:t>Gilda Kavousian</w:t>
            </w:r>
          </w:p>
        </w:tc>
        <w:tc>
          <w:tcPr>
            <w:tcW w:w="1451" w:type="pct"/>
          </w:tcPr>
          <w:p w14:paraId="64E70D81" w14:textId="77777777" w:rsidR="00E351DD" w:rsidRDefault="00E351DD" w:rsidP="002165A6">
            <w:pPr>
              <w:pStyle w:val="Table"/>
              <w:rPr>
                <w:lang w:val="en-GB"/>
              </w:rPr>
            </w:pPr>
            <w:r>
              <w:rPr>
                <w:lang w:val="en-GB"/>
              </w:rPr>
              <w:t>31 Jan 2014</w:t>
            </w:r>
          </w:p>
          <w:p w14:paraId="0EFE0800" w14:textId="77777777" w:rsidR="00E351DD" w:rsidRDefault="00E351DD" w:rsidP="002165A6">
            <w:pPr>
              <w:pStyle w:val="Table"/>
              <w:rPr>
                <w:lang w:val="en-GB"/>
              </w:rPr>
            </w:pPr>
            <w:r w:rsidRPr="00515C48">
              <w:rPr>
                <w:lang w:val="en-GB"/>
              </w:rPr>
              <w:object w:dxaOrig="1536" w:dyaOrig="999" w14:anchorId="2141C6C7">
                <v:shape id="_x0000_i1036" type="#_x0000_t75" style="width:46.2pt;height:30.1pt" o:ole="">
                  <v:imagedata r:id="rId31" o:title=""/>
                </v:shape>
                <o:OLEObject Type="Embed" ProgID="Package" ShapeID="_x0000_i1036" DrawAspect="Icon" ObjectID="_1484645513" r:id="rId32"/>
              </w:object>
            </w:r>
          </w:p>
        </w:tc>
      </w:tr>
      <w:tr w:rsidR="00CB1674" w:rsidRPr="00140956" w14:paraId="431CF904" w14:textId="77777777" w:rsidTr="00102A97">
        <w:tc>
          <w:tcPr>
            <w:tcW w:w="649" w:type="pct"/>
          </w:tcPr>
          <w:p w14:paraId="1B17A415" w14:textId="77777777" w:rsidR="00CB1674" w:rsidRDefault="00CB1674" w:rsidP="002165A6">
            <w:pPr>
              <w:pStyle w:val="Table"/>
              <w:rPr>
                <w:lang w:val="en-GB"/>
              </w:rPr>
            </w:pPr>
            <w:r>
              <w:rPr>
                <w:lang w:val="en-GB"/>
              </w:rPr>
              <w:t>8.1</w:t>
            </w:r>
          </w:p>
        </w:tc>
        <w:tc>
          <w:tcPr>
            <w:tcW w:w="1350" w:type="pct"/>
          </w:tcPr>
          <w:p w14:paraId="74FE6981" w14:textId="77777777" w:rsidR="00CB1674" w:rsidRDefault="00CB1674" w:rsidP="00065BB9">
            <w:pPr>
              <w:pStyle w:val="Table"/>
              <w:rPr>
                <w:lang w:val="en-GB"/>
              </w:rPr>
            </w:pPr>
            <w:r>
              <w:rPr>
                <w:lang w:val="en-GB"/>
              </w:rPr>
              <w:t>Technical Lead</w:t>
            </w:r>
          </w:p>
          <w:p w14:paraId="5F227CB0" w14:textId="77777777" w:rsidR="00CB1674" w:rsidRDefault="00CB1674" w:rsidP="00CB1674">
            <w:pPr>
              <w:pStyle w:val="Table"/>
              <w:rPr>
                <w:lang w:val="en-GB"/>
              </w:rPr>
            </w:pPr>
            <w:r>
              <w:rPr>
                <w:lang w:val="en-GB"/>
              </w:rPr>
              <w:t>IT Application Owner</w:t>
            </w:r>
          </w:p>
        </w:tc>
        <w:tc>
          <w:tcPr>
            <w:tcW w:w="1550" w:type="pct"/>
          </w:tcPr>
          <w:p w14:paraId="49164B79" w14:textId="77777777" w:rsidR="00CB1674" w:rsidRDefault="00CB1674" w:rsidP="00065BB9">
            <w:pPr>
              <w:pStyle w:val="Table"/>
              <w:rPr>
                <w:lang w:val="en-GB"/>
              </w:rPr>
            </w:pPr>
            <w:r>
              <w:rPr>
                <w:lang w:val="en-GB"/>
              </w:rPr>
              <w:t xml:space="preserve">Salman </w:t>
            </w:r>
            <w:proofErr w:type="spellStart"/>
            <w:r>
              <w:rPr>
                <w:lang w:val="en-GB"/>
              </w:rPr>
              <w:t>Riaz</w:t>
            </w:r>
            <w:proofErr w:type="spellEnd"/>
          </w:p>
          <w:p w14:paraId="775A2B22" w14:textId="77777777" w:rsidR="00CB1674" w:rsidRDefault="00CB1674" w:rsidP="00CB1674">
            <w:pPr>
              <w:pStyle w:val="Table"/>
              <w:rPr>
                <w:lang w:val="en-GB"/>
              </w:rPr>
            </w:pPr>
            <w:r>
              <w:rPr>
                <w:lang w:val="en-GB"/>
              </w:rPr>
              <w:t>Andy Goymer</w:t>
            </w:r>
          </w:p>
          <w:p w14:paraId="5935B0CF" w14:textId="77777777" w:rsidR="002F0D29" w:rsidRPr="007429BC" w:rsidRDefault="002F0D29" w:rsidP="00CB1674">
            <w:pPr>
              <w:pStyle w:val="Table"/>
              <w:rPr>
                <w:lang w:val="en-GB"/>
              </w:rPr>
            </w:pPr>
            <w:r>
              <w:rPr>
                <w:lang w:val="en-GB"/>
              </w:rPr>
              <w:t>Gilda Kavousian</w:t>
            </w:r>
          </w:p>
        </w:tc>
        <w:tc>
          <w:tcPr>
            <w:tcW w:w="1451" w:type="pct"/>
          </w:tcPr>
          <w:p w14:paraId="7BCCDFF8" w14:textId="77777777" w:rsidR="00CB1674" w:rsidRDefault="00CB1674" w:rsidP="002165A6">
            <w:pPr>
              <w:pStyle w:val="Table"/>
              <w:rPr>
                <w:lang w:val="en-GB"/>
              </w:rPr>
            </w:pPr>
            <w:r>
              <w:rPr>
                <w:lang w:val="en-GB"/>
              </w:rPr>
              <w:t>9 May 2014</w:t>
            </w:r>
          </w:p>
          <w:p w14:paraId="7DB92713" w14:textId="77777777" w:rsidR="00CB1674" w:rsidRDefault="002F0D29" w:rsidP="002165A6">
            <w:pPr>
              <w:pStyle w:val="Table"/>
              <w:rPr>
                <w:lang w:val="en-GB"/>
              </w:rPr>
            </w:pPr>
            <w:r>
              <w:rPr>
                <w:lang w:val="en-GB"/>
              </w:rPr>
              <w:object w:dxaOrig="1536" w:dyaOrig="999" w14:anchorId="737396D5">
                <v:shape id="_x0000_i1037" type="#_x0000_t75" style="width:29pt;height:18.8pt" o:ole="">
                  <v:imagedata r:id="rId33" o:title=""/>
                </v:shape>
                <o:OLEObject Type="Embed" ProgID="Package" ShapeID="_x0000_i1037" DrawAspect="Icon" ObjectID="_1484645514" r:id="rId34"/>
              </w:object>
            </w:r>
          </w:p>
        </w:tc>
      </w:tr>
      <w:tr w:rsidR="00102A97" w:rsidRPr="00140956" w14:paraId="4DBF4A00" w14:textId="77777777" w:rsidTr="00102A97">
        <w:tc>
          <w:tcPr>
            <w:tcW w:w="649" w:type="pct"/>
          </w:tcPr>
          <w:p w14:paraId="02870628" w14:textId="7999ABDF" w:rsidR="00102A97" w:rsidRDefault="00102A97" w:rsidP="002165A6">
            <w:pPr>
              <w:pStyle w:val="Table"/>
              <w:rPr>
                <w:lang w:val="en-GB"/>
              </w:rPr>
            </w:pPr>
            <w:r>
              <w:rPr>
                <w:lang w:val="en-GB"/>
              </w:rPr>
              <w:t>9.3</w:t>
            </w:r>
          </w:p>
        </w:tc>
        <w:tc>
          <w:tcPr>
            <w:tcW w:w="1350" w:type="pct"/>
          </w:tcPr>
          <w:p w14:paraId="2F653DD8" w14:textId="77777777" w:rsidR="00102A97" w:rsidRDefault="00102A97" w:rsidP="008652C0">
            <w:pPr>
              <w:pStyle w:val="Table"/>
              <w:rPr>
                <w:ins w:id="61" w:author="Wallwork, Neil" w:date="2015-02-05T09:49:00Z"/>
                <w:lang w:val="en-GB"/>
              </w:rPr>
            </w:pPr>
            <w:ins w:id="62" w:author="Wallwork, Neil" w:date="2015-02-05T09:49:00Z">
              <w:r>
                <w:rPr>
                  <w:lang w:val="en-GB"/>
                </w:rPr>
                <w:t>Technical Lead</w:t>
              </w:r>
            </w:ins>
          </w:p>
          <w:p w14:paraId="5A0266B4" w14:textId="77777777" w:rsidR="00102A97" w:rsidRDefault="00102A97" w:rsidP="008652C0">
            <w:pPr>
              <w:pStyle w:val="Table"/>
              <w:rPr>
                <w:ins w:id="63" w:author="Wallwork, Neil" w:date="2015-02-05T09:49:00Z"/>
                <w:lang w:val="en-GB"/>
              </w:rPr>
            </w:pPr>
            <w:ins w:id="64" w:author="Wallwork, Neil" w:date="2015-02-05T09:49:00Z">
              <w:r>
                <w:rPr>
                  <w:lang w:val="en-GB"/>
                </w:rPr>
                <w:t>IT Application Owner</w:t>
              </w:r>
            </w:ins>
          </w:p>
          <w:p w14:paraId="1103DC57" w14:textId="292ADC10" w:rsidR="00102A97" w:rsidRDefault="00102A97" w:rsidP="00065BB9">
            <w:pPr>
              <w:pStyle w:val="Table"/>
              <w:rPr>
                <w:lang w:val="en-GB"/>
              </w:rPr>
            </w:pPr>
            <w:ins w:id="65" w:author="Wallwork, Neil" w:date="2015-02-05T09:49:00Z">
              <w:r>
                <w:rPr>
                  <w:lang w:val="en-GB"/>
                </w:rPr>
                <w:t>Security Architect</w:t>
              </w:r>
            </w:ins>
          </w:p>
        </w:tc>
        <w:tc>
          <w:tcPr>
            <w:tcW w:w="1550" w:type="pct"/>
          </w:tcPr>
          <w:p w14:paraId="6C490F07" w14:textId="77777777" w:rsidR="00102A97" w:rsidRDefault="00102A97" w:rsidP="008652C0">
            <w:pPr>
              <w:pStyle w:val="Table"/>
              <w:rPr>
                <w:ins w:id="66" w:author="Wallwork, Neil" w:date="2015-02-05T09:49:00Z"/>
                <w:lang w:val="en-GB"/>
              </w:rPr>
            </w:pPr>
            <w:ins w:id="67" w:author="Wallwork, Neil" w:date="2015-02-05T09:53:00Z">
              <w:r>
                <w:rPr>
                  <w:lang w:val="en-GB"/>
                </w:rPr>
                <w:t>Chris Payne</w:t>
              </w:r>
            </w:ins>
          </w:p>
          <w:p w14:paraId="49D268BE" w14:textId="77777777" w:rsidR="00102A97" w:rsidRDefault="00102A97" w:rsidP="008652C0">
            <w:pPr>
              <w:pStyle w:val="Table"/>
              <w:rPr>
                <w:ins w:id="68" w:author="Wallwork, Neil" w:date="2015-02-05T09:49:00Z"/>
                <w:lang w:val="en-GB"/>
              </w:rPr>
            </w:pPr>
            <w:ins w:id="69" w:author="Wallwork, Neil" w:date="2015-02-05T09:49:00Z">
              <w:r>
                <w:rPr>
                  <w:lang w:val="en-GB"/>
                </w:rPr>
                <w:t>Andy Goymer</w:t>
              </w:r>
            </w:ins>
          </w:p>
          <w:p w14:paraId="5C28A4BC" w14:textId="28091BC3" w:rsidR="00102A97" w:rsidRDefault="00102A97" w:rsidP="00065BB9">
            <w:pPr>
              <w:pStyle w:val="Table"/>
              <w:rPr>
                <w:lang w:val="en-GB"/>
              </w:rPr>
            </w:pPr>
            <w:ins w:id="70" w:author="Wallwork, Neil" w:date="2015-02-05T09:49:00Z">
              <w:r>
                <w:rPr>
                  <w:lang w:val="en-GB"/>
                </w:rPr>
                <w:t>Gilda Kavousian</w:t>
              </w:r>
            </w:ins>
          </w:p>
        </w:tc>
        <w:tc>
          <w:tcPr>
            <w:tcW w:w="1451" w:type="pct"/>
          </w:tcPr>
          <w:p w14:paraId="04FFC416" w14:textId="77777777" w:rsidR="00102A97" w:rsidRDefault="00102A97" w:rsidP="008652C0">
            <w:pPr>
              <w:pStyle w:val="Table"/>
              <w:rPr>
                <w:ins w:id="71" w:author="Wallwork, Neil" w:date="2015-02-05T09:49:00Z"/>
                <w:lang w:val="en-GB"/>
              </w:rPr>
            </w:pPr>
            <w:ins w:id="72" w:author="Wallwork, Neil" w:date="2015-02-05T09:49:00Z">
              <w:r>
                <w:rPr>
                  <w:lang w:val="en-GB"/>
                </w:rPr>
                <w:t>5 Jan 2014</w:t>
              </w:r>
            </w:ins>
          </w:p>
          <w:p w14:paraId="1E44BACF" w14:textId="43B6323B" w:rsidR="00102A97" w:rsidRDefault="00102A97" w:rsidP="002165A6">
            <w:pPr>
              <w:pStyle w:val="Table"/>
              <w:rPr>
                <w:lang w:val="en-GB"/>
              </w:rPr>
            </w:pPr>
            <w:r>
              <w:object w:dxaOrig="1531" w:dyaOrig="990" w14:anchorId="3B9AFBAF">
                <v:shape id="_x0000_i1057" type="#_x0000_t75" style="width:76.3pt;height:49.45pt" o:ole="">
                  <v:imagedata r:id="rId35" o:title=""/>
                </v:shape>
                <o:OLEObject Type="Embed" ProgID="Package" ShapeID="_x0000_i1057" DrawAspect="Icon" ObjectID="_1484645515" r:id="rId36"/>
              </w:object>
            </w:r>
          </w:p>
        </w:tc>
      </w:tr>
      <w:tr w:rsidR="00102A97" w:rsidRPr="00140956" w14:paraId="257F365D" w14:textId="77777777" w:rsidTr="00102A97">
        <w:trPr>
          <w:ins w:id="73" w:author="Wallwork, Neil" w:date="2015-02-05T09:49:00Z"/>
        </w:trPr>
        <w:tc>
          <w:tcPr>
            <w:tcW w:w="649" w:type="pct"/>
          </w:tcPr>
          <w:p w14:paraId="3D2C0AE6" w14:textId="268609C4" w:rsidR="00102A97" w:rsidRDefault="00102A97" w:rsidP="002165A6">
            <w:pPr>
              <w:pStyle w:val="Table"/>
              <w:rPr>
                <w:ins w:id="74" w:author="Wallwork, Neil" w:date="2015-02-05T09:49:00Z"/>
                <w:lang w:val="en-GB"/>
              </w:rPr>
            </w:pPr>
            <w:ins w:id="75" w:author="Wallwork, Neil" w:date="2015-02-05T09:49:00Z">
              <w:r>
                <w:rPr>
                  <w:lang w:val="en-GB"/>
                </w:rPr>
                <w:lastRenderedPageBreak/>
                <w:t>10</w:t>
              </w:r>
            </w:ins>
          </w:p>
        </w:tc>
        <w:tc>
          <w:tcPr>
            <w:tcW w:w="1350" w:type="pct"/>
          </w:tcPr>
          <w:p w14:paraId="6FC1C6A1" w14:textId="77777777" w:rsidR="00102A97" w:rsidRDefault="00102A97" w:rsidP="00643415">
            <w:pPr>
              <w:pStyle w:val="Table"/>
              <w:rPr>
                <w:ins w:id="76" w:author="Wallwork, Neil" w:date="2015-02-05T09:49:00Z"/>
                <w:lang w:val="en-GB"/>
              </w:rPr>
            </w:pPr>
            <w:ins w:id="77" w:author="Wallwork, Neil" w:date="2015-02-05T09:49:00Z">
              <w:r>
                <w:rPr>
                  <w:lang w:val="en-GB"/>
                </w:rPr>
                <w:t>Technical Lead</w:t>
              </w:r>
            </w:ins>
          </w:p>
          <w:p w14:paraId="77EDFA75" w14:textId="77777777" w:rsidR="00102A97" w:rsidRDefault="00102A97" w:rsidP="00643415">
            <w:pPr>
              <w:pStyle w:val="Table"/>
              <w:rPr>
                <w:ins w:id="78" w:author="Wallwork, Neil" w:date="2015-02-05T09:49:00Z"/>
                <w:lang w:val="en-GB"/>
              </w:rPr>
            </w:pPr>
            <w:ins w:id="79" w:author="Wallwork, Neil" w:date="2015-02-05T09:49:00Z">
              <w:r>
                <w:rPr>
                  <w:lang w:val="en-GB"/>
                </w:rPr>
                <w:t>IT Application Owner</w:t>
              </w:r>
            </w:ins>
          </w:p>
          <w:p w14:paraId="5DAAE83A" w14:textId="7FAE50F6" w:rsidR="00102A97" w:rsidRDefault="00102A97" w:rsidP="00065BB9">
            <w:pPr>
              <w:pStyle w:val="Table"/>
              <w:rPr>
                <w:ins w:id="80" w:author="Wallwork, Neil" w:date="2015-02-05T09:49:00Z"/>
                <w:lang w:val="en-GB"/>
              </w:rPr>
            </w:pPr>
            <w:ins w:id="81" w:author="Wallwork, Neil" w:date="2015-02-05T09:49:00Z">
              <w:r>
                <w:rPr>
                  <w:lang w:val="en-GB"/>
                </w:rPr>
                <w:t>Security Architect</w:t>
              </w:r>
            </w:ins>
          </w:p>
        </w:tc>
        <w:tc>
          <w:tcPr>
            <w:tcW w:w="1550" w:type="pct"/>
          </w:tcPr>
          <w:p w14:paraId="5D64F450" w14:textId="6C7875D9" w:rsidR="00102A97" w:rsidRDefault="00102A97" w:rsidP="00643415">
            <w:pPr>
              <w:pStyle w:val="Table"/>
              <w:rPr>
                <w:ins w:id="82" w:author="Wallwork, Neil" w:date="2015-02-05T09:49:00Z"/>
                <w:lang w:val="en-GB"/>
              </w:rPr>
            </w:pPr>
            <w:ins w:id="83" w:author="Wallwork, Neil" w:date="2015-02-05T09:53:00Z">
              <w:r>
                <w:rPr>
                  <w:lang w:val="en-GB"/>
                </w:rPr>
                <w:t>Chris Payne</w:t>
              </w:r>
            </w:ins>
          </w:p>
          <w:p w14:paraId="04FD8027" w14:textId="77777777" w:rsidR="00102A97" w:rsidRDefault="00102A97" w:rsidP="00643415">
            <w:pPr>
              <w:pStyle w:val="Table"/>
              <w:rPr>
                <w:ins w:id="84" w:author="Wallwork, Neil" w:date="2015-02-05T09:49:00Z"/>
                <w:lang w:val="en-GB"/>
              </w:rPr>
            </w:pPr>
            <w:ins w:id="85" w:author="Wallwork, Neil" w:date="2015-02-05T09:49:00Z">
              <w:r>
                <w:rPr>
                  <w:lang w:val="en-GB"/>
                </w:rPr>
                <w:t>Andy Goymer</w:t>
              </w:r>
            </w:ins>
          </w:p>
          <w:p w14:paraId="009BEEA3" w14:textId="0C29F88A" w:rsidR="00102A97" w:rsidRDefault="00102A97" w:rsidP="00065BB9">
            <w:pPr>
              <w:pStyle w:val="Table"/>
              <w:rPr>
                <w:ins w:id="86" w:author="Wallwork, Neil" w:date="2015-02-05T09:49:00Z"/>
                <w:lang w:val="en-GB"/>
              </w:rPr>
            </w:pPr>
            <w:ins w:id="87" w:author="Wallwork, Neil" w:date="2015-02-05T09:49:00Z">
              <w:r>
                <w:rPr>
                  <w:lang w:val="en-GB"/>
                </w:rPr>
                <w:t>Gilda Kavousian</w:t>
              </w:r>
            </w:ins>
          </w:p>
        </w:tc>
        <w:tc>
          <w:tcPr>
            <w:tcW w:w="1451" w:type="pct"/>
          </w:tcPr>
          <w:p w14:paraId="7E68084D" w14:textId="5B109051" w:rsidR="00102A97" w:rsidRDefault="00102A97" w:rsidP="00643415">
            <w:pPr>
              <w:pStyle w:val="Table"/>
              <w:rPr>
                <w:ins w:id="88" w:author="Wallwork, Neil" w:date="2015-02-05T09:49:00Z"/>
                <w:lang w:val="en-GB"/>
              </w:rPr>
            </w:pPr>
            <w:ins w:id="89" w:author="Wallwork, Neil" w:date="2015-02-05T09:49:00Z">
              <w:r>
                <w:rPr>
                  <w:lang w:val="en-GB"/>
                </w:rPr>
                <w:t>5 Jan 2014</w:t>
              </w:r>
            </w:ins>
          </w:p>
          <w:p w14:paraId="791E9676" w14:textId="5F7916D6" w:rsidR="00102A97" w:rsidRDefault="00102A97" w:rsidP="002165A6">
            <w:pPr>
              <w:pStyle w:val="Table"/>
              <w:rPr>
                <w:ins w:id="90" w:author="Wallwork, Neil" w:date="2015-02-05T09:49:00Z"/>
                <w:lang w:val="en-GB"/>
              </w:rPr>
            </w:pPr>
            <w:ins w:id="91" w:author="Wallwork, Neil" w:date="2015-02-05T09:53:00Z">
              <w:r w:rsidRPr="00AF3A62">
                <w:rPr>
                  <w:lang w:val="en-GB"/>
                </w:rPr>
                <w:object w:dxaOrig="2400" w:dyaOrig="811" w14:anchorId="6EC39006">
                  <v:shape id="_x0000_i1056" type="#_x0000_t75" style="width:119.8pt;height:40.3pt" o:ole="">
                    <v:imagedata r:id="rId37" o:title=""/>
                  </v:shape>
                  <o:OLEObject Type="Embed" ProgID="Package" ShapeID="_x0000_i1056" DrawAspect="Content" ObjectID="_1484645516" r:id="rId38"/>
                </w:object>
              </w:r>
            </w:ins>
          </w:p>
        </w:tc>
      </w:tr>
    </w:tbl>
    <w:p w14:paraId="4989E4B2" w14:textId="77777777" w:rsidR="000F5840" w:rsidRPr="00140956" w:rsidRDefault="000F5840" w:rsidP="00B60C41">
      <w:pPr>
        <w:jc w:val="center"/>
        <w:rPr>
          <w:b/>
          <w:i/>
          <w:lang w:val="en-GB"/>
        </w:rPr>
      </w:pPr>
    </w:p>
    <w:p w14:paraId="4A175D20" w14:textId="77777777" w:rsidR="000F5840" w:rsidRPr="00140956" w:rsidRDefault="000F5840" w:rsidP="00B60C41">
      <w:pPr>
        <w:jc w:val="center"/>
        <w:rPr>
          <w:b/>
          <w:i/>
          <w:lang w:val="en-GB"/>
        </w:rPr>
      </w:pPr>
    </w:p>
    <w:p w14:paraId="7D5C7401" w14:textId="77777777" w:rsidR="000F5840" w:rsidRPr="00140956" w:rsidRDefault="000F5840" w:rsidP="00B60C41">
      <w:pPr>
        <w:jc w:val="center"/>
        <w:rPr>
          <w:b/>
          <w:i/>
          <w:vanish/>
          <w:lang w:val="en-GB"/>
        </w:rPr>
      </w:pPr>
      <w:r w:rsidRPr="00140956">
        <w:rPr>
          <w:b/>
          <w:i/>
          <w:vanish/>
          <w:lang w:val="en-GB"/>
        </w:rPr>
        <w:t>Update this Revision History table as changes are made to this document.</w:t>
      </w:r>
    </w:p>
    <w:p w14:paraId="5EDB5355" w14:textId="77777777" w:rsidR="000F5840" w:rsidRPr="00140956" w:rsidRDefault="000F5840" w:rsidP="00B60C41">
      <w:pPr>
        <w:jc w:val="center"/>
        <w:rPr>
          <w:lang w:val="en-GB"/>
        </w:rPr>
      </w:pPr>
      <w:r w:rsidRPr="00140956">
        <w:rPr>
          <w:b/>
          <w:i/>
          <w:lang w:val="en-GB"/>
        </w:rPr>
        <w:br w:type="page"/>
      </w:r>
    </w:p>
    <w:p w14:paraId="1F18BF38" w14:textId="77777777" w:rsidR="000F5840" w:rsidRPr="00140956" w:rsidRDefault="000F5840" w:rsidP="0020764B">
      <w:pPr>
        <w:pStyle w:val="Header"/>
        <w:tabs>
          <w:tab w:val="clear" w:pos="4320"/>
          <w:tab w:val="clear" w:pos="8640"/>
        </w:tabs>
        <w:spacing w:before="360" w:after="360"/>
        <w:jc w:val="center"/>
        <w:rPr>
          <w:lang w:val="en-GB"/>
        </w:rPr>
      </w:pPr>
      <w:r w:rsidRPr="00140956">
        <w:rPr>
          <w:rFonts w:cs="Arial"/>
          <w:b/>
          <w:bCs/>
          <w:sz w:val="32"/>
          <w:lang w:val="en-GB"/>
        </w:rPr>
        <w:lastRenderedPageBreak/>
        <w:t>Table of Contents</w:t>
      </w:r>
    </w:p>
    <w:p w14:paraId="136C8AEF" w14:textId="77777777" w:rsidR="000F5840" w:rsidRPr="00140956" w:rsidRDefault="000F5840">
      <w:pPr>
        <w:pStyle w:val="Header"/>
        <w:ind w:left="360"/>
        <w:rPr>
          <w:rFonts w:cs="Arial"/>
          <w:b/>
          <w:bCs/>
          <w:i/>
          <w:iCs/>
          <w:vanish/>
          <w:szCs w:val="20"/>
          <w:lang w:val="en-GB"/>
        </w:rPr>
      </w:pPr>
      <w:r w:rsidRPr="00140956">
        <w:rPr>
          <w:rFonts w:cs="Arial"/>
          <w:b/>
          <w:bCs/>
          <w:i/>
          <w:iCs/>
          <w:vanish/>
          <w:szCs w:val="20"/>
          <w:lang w:val="en-GB"/>
        </w:rPr>
        <w:t xml:space="preserve">Update the Table of Contents after making any changes and saving the document. </w:t>
      </w:r>
    </w:p>
    <w:p w14:paraId="461AA028" w14:textId="77777777" w:rsidR="000F5840" w:rsidRPr="00140956" w:rsidRDefault="000F5840" w:rsidP="0020764B">
      <w:pPr>
        <w:pStyle w:val="Header"/>
        <w:rPr>
          <w:rFonts w:cs="Arial"/>
          <w:b/>
          <w:bCs/>
          <w:iCs/>
          <w:szCs w:val="20"/>
          <w:lang w:val="en-GB"/>
        </w:rPr>
      </w:pPr>
    </w:p>
    <w:p w14:paraId="067EF441" w14:textId="77777777" w:rsidR="000F5840" w:rsidRPr="00140956" w:rsidRDefault="000F5840">
      <w:pPr>
        <w:pStyle w:val="Header"/>
        <w:ind w:left="360"/>
        <w:rPr>
          <w:rFonts w:cs="Arial"/>
          <w:b/>
          <w:bCs/>
          <w:i/>
          <w:iCs/>
          <w:szCs w:val="20"/>
          <w:lang w:val="en-GB"/>
        </w:rPr>
      </w:pPr>
    </w:p>
    <w:p w14:paraId="4F6D0D4C" w14:textId="77777777" w:rsidR="000812EA" w:rsidRDefault="00326CCB">
      <w:pPr>
        <w:pStyle w:val="TOC1"/>
        <w:rPr>
          <w:rFonts w:asciiTheme="minorHAnsi" w:eastAsiaTheme="minorEastAsia" w:hAnsiTheme="minorHAnsi" w:cstheme="minorBidi"/>
          <w:b w:val="0"/>
          <w:bCs w:val="0"/>
          <w:sz w:val="22"/>
          <w:szCs w:val="22"/>
        </w:rPr>
      </w:pPr>
      <w:r w:rsidRPr="00140956">
        <w:rPr>
          <w:rFonts w:cs="Arial"/>
          <w:caps/>
          <w:lang w:val="en-GB"/>
        </w:rPr>
        <w:fldChar w:fldCharType="begin"/>
      </w:r>
      <w:r w:rsidR="000F5840" w:rsidRPr="00140956">
        <w:rPr>
          <w:rFonts w:cs="Arial"/>
          <w:caps/>
          <w:lang w:val="en-GB"/>
        </w:rPr>
        <w:instrText xml:space="preserve"> TOC \o "1-2" \h \z \u </w:instrText>
      </w:r>
      <w:r w:rsidRPr="00140956">
        <w:rPr>
          <w:rFonts w:cs="Arial"/>
          <w:caps/>
          <w:lang w:val="en-GB"/>
        </w:rPr>
        <w:fldChar w:fldCharType="separate"/>
      </w:r>
      <w:hyperlink w:anchor="_Toc365448883" w:history="1">
        <w:r w:rsidR="000812EA" w:rsidRPr="009C3C1D">
          <w:rPr>
            <w:rStyle w:val="Hyperlink"/>
            <w:lang w:val="en-GB"/>
          </w:rPr>
          <w:t>1</w:t>
        </w:r>
        <w:r w:rsidR="000812EA">
          <w:rPr>
            <w:rFonts w:asciiTheme="minorHAnsi" w:eastAsiaTheme="minorEastAsia" w:hAnsiTheme="minorHAnsi" w:cstheme="minorBidi"/>
            <w:b w:val="0"/>
            <w:bCs w:val="0"/>
            <w:sz w:val="22"/>
            <w:szCs w:val="22"/>
          </w:rPr>
          <w:tab/>
        </w:r>
        <w:r w:rsidR="000812EA" w:rsidRPr="009C3C1D">
          <w:rPr>
            <w:rStyle w:val="Hyperlink"/>
            <w:lang w:val="en-GB"/>
          </w:rPr>
          <w:t>Introduction</w:t>
        </w:r>
        <w:r w:rsidR="000812EA">
          <w:rPr>
            <w:webHidden/>
          </w:rPr>
          <w:tab/>
        </w:r>
        <w:r>
          <w:rPr>
            <w:webHidden/>
          </w:rPr>
          <w:fldChar w:fldCharType="begin"/>
        </w:r>
        <w:r w:rsidR="000812EA">
          <w:rPr>
            <w:webHidden/>
          </w:rPr>
          <w:instrText xml:space="preserve"> PAGEREF _Toc365448883 \h </w:instrText>
        </w:r>
        <w:r>
          <w:rPr>
            <w:webHidden/>
          </w:rPr>
        </w:r>
        <w:r>
          <w:rPr>
            <w:webHidden/>
          </w:rPr>
          <w:fldChar w:fldCharType="separate"/>
        </w:r>
        <w:r w:rsidR="000812EA">
          <w:rPr>
            <w:webHidden/>
          </w:rPr>
          <w:t>6</w:t>
        </w:r>
        <w:r>
          <w:rPr>
            <w:webHidden/>
          </w:rPr>
          <w:fldChar w:fldCharType="end"/>
        </w:r>
      </w:hyperlink>
    </w:p>
    <w:p w14:paraId="25A3F27B" w14:textId="77777777" w:rsidR="000812EA" w:rsidRDefault="007D3494">
      <w:pPr>
        <w:pStyle w:val="TOC2"/>
        <w:rPr>
          <w:rFonts w:asciiTheme="minorHAnsi" w:eastAsiaTheme="minorEastAsia" w:hAnsiTheme="minorHAnsi" w:cstheme="minorBidi"/>
          <w:b w:val="0"/>
          <w:sz w:val="22"/>
          <w:szCs w:val="22"/>
        </w:rPr>
      </w:pPr>
      <w:hyperlink w:anchor="_Toc365448884" w:history="1">
        <w:r w:rsidR="000812EA" w:rsidRPr="009C3C1D">
          <w:rPr>
            <w:rStyle w:val="Hyperlink"/>
            <w:lang w:val="en-GB"/>
          </w:rPr>
          <w:t>1.1</w:t>
        </w:r>
        <w:r w:rsidR="000812EA">
          <w:rPr>
            <w:rFonts w:asciiTheme="minorHAnsi" w:eastAsiaTheme="minorEastAsia" w:hAnsiTheme="minorHAnsi" w:cstheme="minorBidi"/>
            <w:b w:val="0"/>
            <w:sz w:val="22"/>
            <w:szCs w:val="22"/>
          </w:rPr>
          <w:tab/>
        </w:r>
        <w:r w:rsidR="000812EA" w:rsidRPr="009C3C1D">
          <w:rPr>
            <w:rStyle w:val="Hyperlink"/>
            <w:lang w:val="en-GB"/>
          </w:rPr>
          <w:t>Purpose</w:t>
        </w:r>
        <w:r w:rsidR="000812EA">
          <w:rPr>
            <w:webHidden/>
          </w:rPr>
          <w:tab/>
        </w:r>
        <w:r w:rsidR="00326CCB">
          <w:rPr>
            <w:webHidden/>
          </w:rPr>
          <w:fldChar w:fldCharType="begin"/>
        </w:r>
        <w:r w:rsidR="000812EA">
          <w:rPr>
            <w:webHidden/>
          </w:rPr>
          <w:instrText xml:space="preserve"> PAGEREF _Toc365448884 \h </w:instrText>
        </w:r>
        <w:r w:rsidR="00326CCB">
          <w:rPr>
            <w:webHidden/>
          </w:rPr>
        </w:r>
        <w:r w:rsidR="00326CCB">
          <w:rPr>
            <w:webHidden/>
          </w:rPr>
          <w:fldChar w:fldCharType="separate"/>
        </w:r>
        <w:r w:rsidR="000812EA">
          <w:rPr>
            <w:webHidden/>
          </w:rPr>
          <w:t>6</w:t>
        </w:r>
        <w:r w:rsidR="00326CCB">
          <w:rPr>
            <w:webHidden/>
          </w:rPr>
          <w:fldChar w:fldCharType="end"/>
        </w:r>
      </w:hyperlink>
    </w:p>
    <w:p w14:paraId="1D9A124E" w14:textId="77777777" w:rsidR="000812EA" w:rsidRDefault="007D3494">
      <w:pPr>
        <w:pStyle w:val="TOC2"/>
        <w:rPr>
          <w:rFonts w:asciiTheme="minorHAnsi" w:eastAsiaTheme="minorEastAsia" w:hAnsiTheme="minorHAnsi" w:cstheme="minorBidi"/>
          <w:b w:val="0"/>
          <w:sz w:val="22"/>
          <w:szCs w:val="22"/>
        </w:rPr>
      </w:pPr>
      <w:hyperlink w:anchor="_Toc365448885" w:history="1">
        <w:r w:rsidR="000812EA" w:rsidRPr="009C3C1D">
          <w:rPr>
            <w:rStyle w:val="Hyperlink"/>
            <w:lang w:val="en-GB"/>
          </w:rPr>
          <w:t>1.2</w:t>
        </w:r>
        <w:r w:rsidR="000812EA">
          <w:rPr>
            <w:rFonts w:asciiTheme="minorHAnsi" w:eastAsiaTheme="minorEastAsia" w:hAnsiTheme="minorHAnsi" w:cstheme="minorBidi"/>
            <w:b w:val="0"/>
            <w:sz w:val="22"/>
            <w:szCs w:val="22"/>
          </w:rPr>
          <w:tab/>
        </w:r>
        <w:r w:rsidR="000812EA" w:rsidRPr="009C3C1D">
          <w:rPr>
            <w:rStyle w:val="Hyperlink"/>
            <w:lang w:val="en-GB"/>
          </w:rPr>
          <w:t>Scope</w:t>
        </w:r>
        <w:r w:rsidR="000812EA">
          <w:rPr>
            <w:webHidden/>
          </w:rPr>
          <w:tab/>
        </w:r>
        <w:r w:rsidR="00326CCB">
          <w:rPr>
            <w:webHidden/>
          </w:rPr>
          <w:fldChar w:fldCharType="begin"/>
        </w:r>
        <w:r w:rsidR="000812EA">
          <w:rPr>
            <w:webHidden/>
          </w:rPr>
          <w:instrText xml:space="preserve"> PAGEREF _Toc365448885 \h </w:instrText>
        </w:r>
        <w:r w:rsidR="00326CCB">
          <w:rPr>
            <w:webHidden/>
          </w:rPr>
        </w:r>
        <w:r w:rsidR="00326CCB">
          <w:rPr>
            <w:webHidden/>
          </w:rPr>
          <w:fldChar w:fldCharType="separate"/>
        </w:r>
        <w:r w:rsidR="000812EA">
          <w:rPr>
            <w:webHidden/>
          </w:rPr>
          <w:t>6</w:t>
        </w:r>
        <w:r w:rsidR="00326CCB">
          <w:rPr>
            <w:webHidden/>
          </w:rPr>
          <w:fldChar w:fldCharType="end"/>
        </w:r>
      </w:hyperlink>
    </w:p>
    <w:p w14:paraId="3ABD07F6" w14:textId="77777777" w:rsidR="000812EA" w:rsidRDefault="007D3494">
      <w:pPr>
        <w:pStyle w:val="TOC2"/>
        <w:rPr>
          <w:rFonts w:asciiTheme="minorHAnsi" w:eastAsiaTheme="minorEastAsia" w:hAnsiTheme="minorHAnsi" w:cstheme="minorBidi"/>
          <w:b w:val="0"/>
          <w:sz w:val="22"/>
          <w:szCs w:val="22"/>
        </w:rPr>
      </w:pPr>
      <w:hyperlink w:anchor="_Toc365448886" w:history="1">
        <w:r w:rsidR="000812EA" w:rsidRPr="009C3C1D">
          <w:rPr>
            <w:rStyle w:val="Hyperlink"/>
            <w:lang w:val="en-GB"/>
          </w:rPr>
          <w:t>1.3</w:t>
        </w:r>
        <w:r w:rsidR="000812EA">
          <w:rPr>
            <w:rFonts w:asciiTheme="minorHAnsi" w:eastAsiaTheme="minorEastAsia" w:hAnsiTheme="minorHAnsi" w:cstheme="minorBidi"/>
            <w:b w:val="0"/>
            <w:sz w:val="22"/>
            <w:szCs w:val="22"/>
          </w:rPr>
          <w:tab/>
        </w:r>
        <w:r w:rsidR="000812EA" w:rsidRPr="009C3C1D">
          <w:rPr>
            <w:rStyle w:val="Hyperlink"/>
            <w:lang w:val="en-GB"/>
          </w:rPr>
          <w:t>Definitions, Acronyms and Abbreviations</w:t>
        </w:r>
        <w:r w:rsidR="000812EA">
          <w:rPr>
            <w:webHidden/>
          </w:rPr>
          <w:tab/>
        </w:r>
        <w:r w:rsidR="00326CCB">
          <w:rPr>
            <w:webHidden/>
          </w:rPr>
          <w:fldChar w:fldCharType="begin"/>
        </w:r>
        <w:r w:rsidR="000812EA">
          <w:rPr>
            <w:webHidden/>
          </w:rPr>
          <w:instrText xml:space="preserve"> PAGEREF _Toc365448886 \h </w:instrText>
        </w:r>
        <w:r w:rsidR="00326CCB">
          <w:rPr>
            <w:webHidden/>
          </w:rPr>
        </w:r>
        <w:r w:rsidR="00326CCB">
          <w:rPr>
            <w:webHidden/>
          </w:rPr>
          <w:fldChar w:fldCharType="separate"/>
        </w:r>
        <w:r w:rsidR="000812EA">
          <w:rPr>
            <w:webHidden/>
          </w:rPr>
          <w:t>7</w:t>
        </w:r>
        <w:r w:rsidR="00326CCB">
          <w:rPr>
            <w:webHidden/>
          </w:rPr>
          <w:fldChar w:fldCharType="end"/>
        </w:r>
      </w:hyperlink>
    </w:p>
    <w:p w14:paraId="00E7491B" w14:textId="77777777" w:rsidR="000812EA" w:rsidRDefault="007D3494">
      <w:pPr>
        <w:pStyle w:val="TOC2"/>
        <w:rPr>
          <w:rFonts w:asciiTheme="minorHAnsi" w:eastAsiaTheme="minorEastAsia" w:hAnsiTheme="minorHAnsi" w:cstheme="minorBidi"/>
          <w:b w:val="0"/>
          <w:sz w:val="22"/>
          <w:szCs w:val="22"/>
        </w:rPr>
      </w:pPr>
      <w:hyperlink w:anchor="_Toc365448887" w:history="1">
        <w:r w:rsidR="000812EA" w:rsidRPr="009C3C1D">
          <w:rPr>
            <w:rStyle w:val="Hyperlink"/>
            <w:lang w:val="en-GB"/>
          </w:rPr>
          <w:t>1.4</w:t>
        </w:r>
        <w:r w:rsidR="000812EA">
          <w:rPr>
            <w:rFonts w:asciiTheme="minorHAnsi" w:eastAsiaTheme="minorEastAsia" w:hAnsiTheme="minorHAnsi" w:cstheme="minorBidi"/>
            <w:b w:val="0"/>
            <w:sz w:val="22"/>
            <w:szCs w:val="22"/>
          </w:rPr>
          <w:tab/>
        </w:r>
        <w:r w:rsidR="000812EA" w:rsidRPr="009C3C1D">
          <w:rPr>
            <w:rStyle w:val="Hyperlink"/>
            <w:lang w:val="en-GB"/>
          </w:rPr>
          <w:t>References</w:t>
        </w:r>
        <w:r w:rsidR="000812EA">
          <w:rPr>
            <w:webHidden/>
          </w:rPr>
          <w:tab/>
        </w:r>
        <w:r w:rsidR="00326CCB">
          <w:rPr>
            <w:webHidden/>
          </w:rPr>
          <w:fldChar w:fldCharType="begin"/>
        </w:r>
        <w:r w:rsidR="000812EA">
          <w:rPr>
            <w:webHidden/>
          </w:rPr>
          <w:instrText xml:space="preserve"> PAGEREF _Toc365448887 \h </w:instrText>
        </w:r>
        <w:r w:rsidR="00326CCB">
          <w:rPr>
            <w:webHidden/>
          </w:rPr>
        </w:r>
        <w:r w:rsidR="00326CCB">
          <w:rPr>
            <w:webHidden/>
          </w:rPr>
          <w:fldChar w:fldCharType="separate"/>
        </w:r>
        <w:r w:rsidR="000812EA">
          <w:rPr>
            <w:webHidden/>
          </w:rPr>
          <w:t>9</w:t>
        </w:r>
        <w:r w:rsidR="00326CCB">
          <w:rPr>
            <w:webHidden/>
          </w:rPr>
          <w:fldChar w:fldCharType="end"/>
        </w:r>
      </w:hyperlink>
    </w:p>
    <w:p w14:paraId="43EC3107" w14:textId="77777777" w:rsidR="000812EA" w:rsidRDefault="007D3494">
      <w:pPr>
        <w:pStyle w:val="TOC2"/>
        <w:rPr>
          <w:rFonts w:asciiTheme="minorHAnsi" w:eastAsiaTheme="minorEastAsia" w:hAnsiTheme="minorHAnsi" w:cstheme="minorBidi"/>
          <w:b w:val="0"/>
          <w:sz w:val="22"/>
          <w:szCs w:val="22"/>
        </w:rPr>
      </w:pPr>
      <w:hyperlink w:anchor="_Toc365448888" w:history="1">
        <w:r w:rsidR="000812EA" w:rsidRPr="009C3C1D">
          <w:rPr>
            <w:rStyle w:val="Hyperlink"/>
            <w:lang w:val="en-GB"/>
          </w:rPr>
          <w:t>1.5</w:t>
        </w:r>
        <w:r w:rsidR="000812EA">
          <w:rPr>
            <w:rFonts w:asciiTheme="minorHAnsi" w:eastAsiaTheme="minorEastAsia" w:hAnsiTheme="minorHAnsi" w:cstheme="minorBidi"/>
            <w:b w:val="0"/>
            <w:sz w:val="22"/>
            <w:szCs w:val="22"/>
          </w:rPr>
          <w:tab/>
        </w:r>
        <w:r w:rsidR="000812EA" w:rsidRPr="009C3C1D">
          <w:rPr>
            <w:rStyle w:val="Hyperlink"/>
            <w:lang w:val="en-GB"/>
          </w:rPr>
          <w:t>Notation</w:t>
        </w:r>
        <w:r w:rsidR="000812EA">
          <w:rPr>
            <w:webHidden/>
          </w:rPr>
          <w:tab/>
        </w:r>
        <w:r w:rsidR="00326CCB">
          <w:rPr>
            <w:webHidden/>
          </w:rPr>
          <w:fldChar w:fldCharType="begin"/>
        </w:r>
        <w:r w:rsidR="000812EA">
          <w:rPr>
            <w:webHidden/>
          </w:rPr>
          <w:instrText xml:space="preserve"> PAGEREF _Toc365448888 \h </w:instrText>
        </w:r>
        <w:r w:rsidR="00326CCB">
          <w:rPr>
            <w:webHidden/>
          </w:rPr>
        </w:r>
        <w:r w:rsidR="00326CCB">
          <w:rPr>
            <w:webHidden/>
          </w:rPr>
          <w:fldChar w:fldCharType="separate"/>
        </w:r>
        <w:r w:rsidR="000812EA">
          <w:rPr>
            <w:webHidden/>
          </w:rPr>
          <w:t>10</w:t>
        </w:r>
        <w:r w:rsidR="00326CCB">
          <w:rPr>
            <w:webHidden/>
          </w:rPr>
          <w:fldChar w:fldCharType="end"/>
        </w:r>
      </w:hyperlink>
    </w:p>
    <w:p w14:paraId="5721B76E" w14:textId="77777777" w:rsidR="000812EA" w:rsidRDefault="007D3494">
      <w:pPr>
        <w:pStyle w:val="TOC1"/>
        <w:rPr>
          <w:rFonts w:asciiTheme="minorHAnsi" w:eastAsiaTheme="minorEastAsia" w:hAnsiTheme="minorHAnsi" w:cstheme="minorBidi"/>
          <w:b w:val="0"/>
          <w:bCs w:val="0"/>
          <w:sz w:val="22"/>
          <w:szCs w:val="22"/>
        </w:rPr>
      </w:pPr>
      <w:hyperlink w:anchor="_Toc365448889" w:history="1">
        <w:r w:rsidR="000812EA" w:rsidRPr="009C3C1D">
          <w:rPr>
            <w:rStyle w:val="Hyperlink"/>
            <w:lang w:val="en-GB"/>
          </w:rPr>
          <w:t>2</w:t>
        </w:r>
        <w:r w:rsidR="000812EA">
          <w:rPr>
            <w:rFonts w:asciiTheme="minorHAnsi" w:eastAsiaTheme="minorEastAsia" w:hAnsiTheme="minorHAnsi" w:cstheme="minorBidi"/>
            <w:b w:val="0"/>
            <w:bCs w:val="0"/>
            <w:sz w:val="22"/>
            <w:szCs w:val="22"/>
          </w:rPr>
          <w:tab/>
        </w:r>
        <w:r w:rsidR="000812EA" w:rsidRPr="009C3C1D">
          <w:rPr>
            <w:rStyle w:val="Hyperlink"/>
            <w:lang w:val="en-GB"/>
          </w:rPr>
          <w:t>Architectural Representation</w:t>
        </w:r>
        <w:r w:rsidR="000812EA">
          <w:rPr>
            <w:webHidden/>
          </w:rPr>
          <w:tab/>
        </w:r>
        <w:r w:rsidR="00326CCB">
          <w:rPr>
            <w:webHidden/>
          </w:rPr>
          <w:fldChar w:fldCharType="begin"/>
        </w:r>
        <w:r w:rsidR="000812EA">
          <w:rPr>
            <w:webHidden/>
          </w:rPr>
          <w:instrText xml:space="preserve"> PAGEREF _Toc365448889 \h </w:instrText>
        </w:r>
        <w:r w:rsidR="00326CCB">
          <w:rPr>
            <w:webHidden/>
          </w:rPr>
        </w:r>
        <w:r w:rsidR="00326CCB">
          <w:rPr>
            <w:webHidden/>
          </w:rPr>
          <w:fldChar w:fldCharType="separate"/>
        </w:r>
        <w:r w:rsidR="000812EA">
          <w:rPr>
            <w:webHidden/>
          </w:rPr>
          <w:t>11</w:t>
        </w:r>
        <w:r w:rsidR="00326CCB">
          <w:rPr>
            <w:webHidden/>
          </w:rPr>
          <w:fldChar w:fldCharType="end"/>
        </w:r>
      </w:hyperlink>
    </w:p>
    <w:p w14:paraId="4386CCC1" w14:textId="77777777" w:rsidR="000812EA" w:rsidRDefault="007D3494">
      <w:pPr>
        <w:pStyle w:val="TOC2"/>
        <w:rPr>
          <w:rFonts w:asciiTheme="minorHAnsi" w:eastAsiaTheme="minorEastAsia" w:hAnsiTheme="minorHAnsi" w:cstheme="minorBidi"/>
          <w:b w:val="0"/>
          <w:sz w:val="22"/>
          <w:szCs w:val="22"/>
        </w:rPr>
      </w:pPr>
      <w:hyperlink w:anchor="_Toc365448890" w:history="1">
        <w:r w:rsidR="000812EA" w:rsidRPr="009C3C1D">
          <w:rPr>
            <w:rStyle w:val="Hyperlink"/>
            <w:lang w:val="en-GB"/>
          </w:rPr>
          <w:t>2.1</w:t>
        </w:r>
        <w:r w:rsidR="000812EA">
          <w:rPr>
            <w:rFonts w:asciiTheme="minorHAnsi" w:eastAsiaTheme="minorEastAsia" w:hAnsiTheme="minorHAnsi" w:cstheme="minorBidi"/>
            <w:b w:val="0"/>
            <w:sz w:val="22"/>
            <w:szCs w:val="22"/>
          </w:rPr>
          <w:tab/>
        </w:r>
        <w:r w:rsidR="000812EA" w:rsidRPr="009C3C1D">
          <w:rPr>
            <w:rStyle w:val="Hyperlink"/>
            <w:lang w:val="en-GB"/>
          </w:rPr>
          <w:t>Logical Application Architecture Drawing</w:t>
        </w:r>
        <w:r w:rsidR="000812EA">
          <w:rPr>
            <w:webHidden/>
          </w:rPr>
          <w:tab/>
        </w:r>
        <w:r w:rsidR="00326CCB">
          <w:rPr>
            <w:webHidden/>
          </w:rPr>
          <w:fldChar w:fldCharType="begin"/>
        </w:r>
        <w:r w:rsidR="000812EA">
          <w:rPr>
            <w:webHidden/>
          </w:rPr>
          <w:instrText xml:space="preserve"> PAGEREF _Toc365448890 \h </w:instrText>
        </w:r>
        <w:r w:rsidR="00326CCB">
          <w:rPr>
            <w:webHidden/>
          </w:rPr>
        </w:r>
        <w:r w:rsidR="00326CCB">
          <w:rPr>
            <w:webHidden/>
          </w:rPr>
          <w:fldChar w:fldCharType="separate"/>
        </w:r>
        <w:r w:rsidR="000812EA">
          <w:rPr>
            <w:webHidden/>
          </w:rPr>
          <w:t>12</w:t>
        </w:r>
        <w:r w:rsidR="00326CCB">
          <w:rPr>
            <w:webHidden/>
          </w:rPr>
          <w:fldChar w:fldCharType="end"/>
        </w:r>
      </w:hyperlink>
    </w:p>
    <w:p w14:paraId="2569E121" w14:textId="77777777" w:rsidR="000812EA" w:rsidRDefault="007D3494">
      <w:pPr>
        <w:pStyle w:val="TOC2"/>
        <w:rPr>
          <w:rFonts w:asciiTheme="minorHAnsi" w:eastAsiaTheme="minorEastAsia" w:hAnsiTheme="minorHAnsi" w:cstheme="minorBidi"/>
          <w:b w:val="0"/>
          <w:sz w:val="22"/>
          <w:szCs w:val="22"/>
        </w:rPr>
      </w:pPr>
      <w:hyperlink w:anchor="_Toc365448891" w:history="1">
        <w:r w:rsidR="000812EA" w:rsidRPr="009C3C1D">
          <w:rPr>
            <w:rStyle w:val="Hyperlink"/>
            <w:lang w:val="en-GB"/>
          </w:rPr>
          <w:t>2.2</w:t>
        </w:r>
        <w:r w:rsidR="000812EA">
          <w:rPr>
            <w:rFonts w:asciiTheme="minorHAnsi" w:eastAsiaTheme="minorEastAsia" w:hAnsiTheme="minorHAnsi" w:cstheme="minorBidi"/>
            <w:b w:val="0"/>
            <w:sz w:val="22"/>
            <w:szCs w:val="22"/>
          </w:rPr>
          <w:tab/>
        </w:r>
        <w:r w:rsidR="000812EA" w:rsidRPr="009C3C1D">
          <w:rPr>
            <w:rStyle w:val="Hyperlink"/>
            <w:lang w:val="en-GB"/>
          </w:rPr>
          <w:t>Architectural Goals and Constraints</w:t>
        </w:r>
        <w:r w:rsidR="000812EA">
          <w:rPr>
            <w:webHidden/>
          </w:rPr>
          <w:tab/>
        </w:r>
        <w:r w:rsidR="00326CCB">
          <w:rPr>
            <w:webHidden/>
          </w:rPr>
          <w:fldChar w:fldCharType="begin"/>
        </w:r>
        <w:r w:rsidR="000812EA">
          <w:rPr>
            <w:webHidden/>
          </w:rPr>
          <w:instrText xml:space="preserve"> PAGEREF _Toc365448891 \h </w:instrText>
        </w:r>
        <w:r w:rsidR="00326CCB">
          <w:rPr>
            <w:webHidden/>
          </w:rPr>
        </w:r>
        <w:r w:rsidR="00326CCB">
          <w:rPr>
            <w:webHidden/>
          </w:rPr>
          <w:fldChar w:fldCharType="separate"/>
        </w:r>
        <w:r w:rsidR="000812EA">
          <w:rPr>
            <w:webHidden/>
          </w:rPr>
          <w:t>14</w:t>
        </w:r>
        <w:r w:rsidR="00326CCB">
          <w:rPr>
            <w:webHidden/>
          </w:rPr>
          <w:fldChar w:fldCharType="end"/>
        </w:r>
      </w:hyperlink>
    </w:p>
    <w:p w14:paraId="69EE80BC" w14:textId="77777777" w:rsidR="000812EA" w:rsidRDefault="007D3494">
      <w:pPr>
        <w:pStyle w:val="TOC2"/>
        <w:rPr>
          <w:rFonts w:asciiTheme="minorHAnsi" w:eastAsiaTheme="minorEastAsia" w:hAnsiTheme="minorHAnsi" w:cstheme="minorBidi"/>
          <w:b w:val="0"/>
          <w:sz w:val="22"/>
          <w:szCs w:val="22"/>
        </w:rPr>
      </w:pPr>
      <w:hyperlink w:anchor="_Toc365448892" w:history="1">
        <w:r w:rsidR="000812EA" w:rsidRPr="009C3C1D">
          <w:rPr>
            <w:rStyle w:val="Hyperlink"/>
            <w:lang w:val="en-GB"/>
          </w:rPr>
          <w:t>2.3</w:t>
        </w:r>
        <w:r w:rsidR="000812EA">
          <w:rPr>
            <w:rFonts w:asciiTheme="minorHAnsi" w:eastAsiaTheme="minorEastAsia" w:hAnsiTheme="minorHAnsi" w:cstheme="minorBidi"/>
            <w:b w:val="0"/>
            <w:sz w:val="22"/>
            <w:szCs w:val="22"/>
          </w:rPr>
          <w:tab/>
        </w:r>
        <w:r w:rsidR="000812EA" w:rsidRPr="009C3C1D">
          <w:rPr>
            <w:rStyle w:val="Hyperlink"/>
            <w:lang w:val="en-GB"/>
          </w:rPr>
          <w:t>Potential Reusability</w:t>
        </w:r>
        <w:r w:rsidR="000812EA">
          <w:rPr>
            <w:webHidden/>
          </w:rPr>
          <w:tab/>
        </w:r>
        <w:r w:rsidR="00326CCB">
          <w:rPr>
            <w:webHidden/>
          </w:rPr>
          <w:fldChar w:fldCharType="begin"/>
        </w:r>
        <w:r w:rsidR="000812EA">
          <w:rPr>
            <w:webHidden/>
          </w:rPr>
          <w:instrText xml:space="preserve"> PAGEREF _Toc365448892 \h </w:instrText>
        </w:r>
        <w:r w:rsidR="00326CCB">
          <w:rPr>
            <w:webHidden/>
          </w:rPr>
        </w:r>
        <w:r w:rsidR="00326CCB">
          <w:rPr>
            <w:webHidden/>
          </w:rPr>
          <w:fldChar w:fldCharType="separate"/>
        </w:r>
        <w:r w:rsidR="000812EA">
          <w:rPr>
            <w:webHidden/>
          </w:rPr>
          <w:t>16</w:t>
        </w:r>
        <w:r w:rsidR="00326CCB">
          <w:rPr>
            <w:webHidden/>
          </w:rPr>
          <w:fldChar w:fldCharType="end"/>
        </w:r>
      </w:hyperlink>
    </w:p>
    <w:p w14:paraId="7DCD8CA7" w14:textId="77777777" w:rsidR="000812EA" w:rsidRDefault="007D3494">
      <w:pPr>
        <w:pStyle w:val="TOC1"/>
        <w:rPr>
          <w:rFonts w:asciiTheme="minorHAnsi" w:eastAsiaTheme="minorEastAsia" w:hAnsiTheme="minorHAnsi" w:cstheme="minorBidi"/>
          <w:b w:val="0"/>
          <w:bCs w:val="0"/>
          <w:sz w:val="22"/>
          <w:szCs w:val="22"/>
        </w:rPr>
      </w:pPr>
      <w:hyperlink w:anchor="_Toc365448893" w:history="1">
        <w:r w:rsidR="000812EA" w:rsidRPr="009C3C1D">
          <w:rPr>
            <w:rStyle w:val="Hyperlink"/>
            <w:lang w:val="en-GB"/>
          </w:rPr>
          <w:t>3</w:t>
        </w:r>
        <w:r w:rsidR="000812EA">
          <w:rPr>
            <w:rFonts w:asciiTheme="minorHAnsi" w:eastAsiaTheme="minorEastAsia" w:hAnsiTheme="minorHAnsi" w:cstheme="minorBidi"/>
            <w:b w:val="0"/>
            <w:bCs w:val="0"/>
            <w:sz w:val="22"/>
            <w:szCs w:val="22"/>
          </w:rPr>
          <w:tab/>
        </w:r>
        <w:r w:rsidR="000812EA" w:rsidRPr="009C3C1D">
          <w:rPr>
            <w:rStyle w:val="Hyperlink"/>
            <w:lang w:val="en-GB"/>
          </w:rPr>
          <w:t>Use-Case View</w:t>
        </w:r>
        <w:r w:rsidR="000812EA">
          <w:rPr>
            <w:webHidden/>
          </w:rPr>
          <w:tab/>
        </w:r>
        <w:r w:rsidR="00326CCB">
          <w:rPr>
            <w:webHidden/>
          </w:rPr>
          <w:fldChar w:fldCharType="begin"/>
        </w:r>
        <w:r w:rsidR="000812EA">
          <w:rPr>
            <w:webHidden/>
          </w:rPr>
          <w:instrText xml:space="preserve"> PAGEREF _Toc365448893 \h </w:instrText>
        </w:r>
        <w:r w:rsidR="00326CCB">
          <w:rPr>
            <w:webHidden/>
          </w:rPr>
        </w:r>
        <w:r w:rsidR="00326CCB">
          <w:rPr>
            <w:webHidden/>
          </w:rPr>
          <w:fldChar w:fldCharType="separate"/>
        </w:r>
        <w:r w:rsidR="000812EA">
          <w:rPr>
            <w:webHidden/>
          </w:rPr>
          <w:t>19</w:t>
        </w:r>
        <w:r w:rsidR="00326CCB">
          <w:rPr>
            <w:webHidden/>
          </w:rPr>
          <w:fldChar w:fldCharType="end"/>
        </w:r>
      </w:hyperlink>
    </w:p>
    <w:p w14:paraId="5199D322" w14:textId="77777777" w:rsidR="000812EA" w:rsidRDefault="007D3494">
      <w:pPr>
        <w:pStyle w:val="TOC2"/>
        <w:rPr>
          <w:rFonts w:asciiTheme="minorHAnsi" w:eastAsiaTheme="minorEastAsia" w:hAnsiTheme="minorHAnsi" w:cstheme="minorBidi"/>
          <w:b w:val="0"/>
          <w:sz w:val="22"/>
          <w:szCs w:val="22"/>
        </w:rPr>
      </w:pPr>
      <w:hyperlink w:anchor="_Toc365448894" w:history="1">
        <w:r w:rsidR="000812EA" w:rsidRPr="009C3C1D">
          <w:rPr>
            <w:rStyle w:val="Hyperlink"/>
            <w:lang w:val="en-GB"/>
          </w:rPr>
          <w:t>3.1</w:t>
        </w:r>
        <w:r w:rsidR="000812EA">
          <w:rPr>
            <w:rFonts w:asciiTheme="minorHAnsi" w:eastAsiaTheme="minorEastAsia" w:hAnsiTheme="minorHAnsi" w:cstheme="minorBidi"/>
            <w:b w:val="0"/>
            <w:sz w:val="22"/>
            <w:szCs w:val="22"/>
          </w:rPr>
          <w:tab/>
        </w:r>
        <w:r w:rsidR="000812EA" w:rsidRPr="009C3C1D">
          <w:rPr>
            <w:rStyle w:val="Hyperlink"/>
            <w:lang w:val="en-GB"/>
          </w:rPr>
          <w:t>Use-Case Realizations</w:t>
        </w:r>
        <w:r w:rsidR="000812EA">
          <w:rPr>
            <w:webHidden/>
          </w:rPr>
          <w:tab/>
        </w:r>
        <w:r w:rsidR="00326CCB">
          <w:rPr>
            <w:webHidden/>
          </w:rPr>
          <w:fldChar w:fldCharType="begin"/>
        </w:r>
        <w:r w:rsidR="000812EA">
          <w:rPr>
            <w:webHidden/>
          </w:rPr>
          <w:instrText xml:space="preserve"> PAGEREF _Toc365448894 \h </w:instrText>
        </w:r>
        <w:r w:rsidR="00326CCB">
          <w:rPr>
            <w:webHidden/>
          </w:rPr>
        </w:r>
        <w:r w:rsidR="00326CCB">
          <w:rPr>
            <w:webHidden/>
          </w:rPr>
          <w:fldChar w:fldCharType="separate"/>
        </w:r>
        <w:r w:rsidR="000812EA">
          <w:rPr>
            <w:webHidden/>
          </w:rPr>
          <w:t>19</w:t>
        </w:r>
        <w:r w:rsidR="00326CCB">
          <w:rPr>
            <w:webHidden/>
          </w:rPr>
          <w:fldChar w:fldCharType="end"/>
        </w:r>
      </w:hyperlink>
    </w:p>
    <w:p w14:paraId="1545B1EB" w14:textId="77777777" w:rsidR="000812EA" w:rsidRDefault="007D3494">
      <w:pPr>
        <w:pStyle w:val="TOC1"/>
        <w:rPr>
          <w:rFonts w:asciiTheme="minorHAnsi" w:eastAsiaTheme="minorEastAsia" w:hAnsiTheme="minorHAnsi" w:cstheme="minorBidi"/>
          <w:b w:val="0"/>
          <w:bCs w:val="0"/>
          <w:sz w:val="22"/>
          <w:szCs w:val="22"/>
        </w:rPr>
      </w:pPr>
      <w:hyperlink w:anchor="_Toc365448895" w:history="1">
        <w:r w:rsidR="000812EA" w:rsidRPr="009C3C1D">
          <w:rPr>
            <w:rStyle w:val="Hyperlink"/>
            <w:lang w:val="en-GB"/>
          </w:rPr>
          <w:t>4</w:t>
        </w:r>
        <w:r w:rsidR="000812EA">
          <w:rPr>
            <w:rFonts w:asciiTheme="minorHAnsi" w:eastAsiaTheme="minorEastAsia" w:hAnsiTheme="minorHAnsi" w:cstheme="minorBidi"/>
            <w:b w:val="0"/>
            <w:bCs w:val="0"/>
            <w:sz w:val="22"/>
            <w:szCs w:val="22"/>
          </w:rPr>
          <w:tab/>
        </w:r>
        <w:r w:rsidR="000812EA" w:rsidRPr="009C3C1D">
          <w:rPr>
            <w:rStyle w:val="Hyperlink"/>
            <w:lang w:val="en-GB"/>
          </w:rPr>
          <w:t>Logical View</w:t>
        </w:r>
        <w:r w:rsidR="000812EA">
          <w:rPr>
            <w:webHidden/>
          </w:rPr>
          <w:tab/>
        </w:r>
        <w:r w:rsidR="00326CCB">
          <w:rPr>
            <w:webHidden/>
          </w:rPr>
          <w:fldChar w:fldCharType="begin"/>
        </w:r>
        <w:r w:rsidR="000812EA">
          <w:rPr>
            <w:webHidden/>
          </w:rPr>
          <w:instrText xml:space="preserve"> PAGEREF _Toc365448895 \h </w:instrText>
        </w:r>
        <w:r w:rsidR="00326CCB">
          <w:rPr>
            <w:webHidden/>
          </w:rPr>
        </w:r>
        <w:r w:rsidR="00326CCB">
          <w:rPr>
            <w:webHidden/>
          </w:rPr>
          <w:fldChar w:fldCharType="separate"/>
        </w:r>
        <w:r w:rsidR="000812EA">
          <w:rPr>
            <w:webHidden/>
          </w:rPr>
          <w:t>21</w:t>
        </w:r>
        <w:r w:rsidR="00326CCB">
          <w:rPr>
            <w:webHidden/>
          </w:rPr>
          <w:fldChar w:fldCharType="end"/>
        </w:r>
      </w:hyperlink>
    </w:p>
    <w:p w14:paraId="2DC753CC" w14:textId="77777777" w:rsidR="000812EA" w:rsidRDefault="007D3494">
      <w:pPr>
        <w:pStyle w:val="TOC2"/>
        <w:rPr>
          <w:rFonts w:asciiTheme="minorHAnsi" w:eastAsiaTheme="minorEastAsia" w:hAnsiTheme="minorHAnsi" w:cstheme="minorBidi"/>
          <w:b w:val="0"/>
          <w:sz w:val="22"/>
          <w:szCs w:val="22"/>
        </w:rPr>
      </w:pPr>
      <w:hyperlink w:anchor="_Toc365448896" w:history="1">
        <w:r w:rsidR="000812EA" w:rsidRPr="009C3C1D">
          <w:rPr>
            <w:rStyle w:val="Hyperlink"/>
            <w:lang w:val="en-GB"/>
          </w:rPr>
          <w:t>4.1</w:t>
        </w:r>
        <w:r w:rsidR="000812EA">
          <w:rPr>
            <w:rFonts w:asciiTheme="minorHAnsi" w:eastAsiaTheme="minorEastAsia" w:hAnsiTheme="minorHAnsi" w:cstheme="minorBidi"/>
            <w:b w:val="0"/>
            <w:sz w:val="22"/>
            <w:szCs w:val="22"/>
          </w:rPr>
          <w:tab/>
        </w:r>
        <w:r w:rsidR="000812EA" w:rsidRPr="009C3C1D">
          <w:rPr>
            <w:rStyle w:val="Hyperlink"/>
            <w:lang w:val="en-GB"/>
          </w:rPr>
          <w:t>Layered Overview</w:t>
        </w:r>
        <w:r w:rsidR="000812EA">
          <w:rPr>
            <w:webHidden/>
          </w:rPr>
          <w:tab/>
        </w:r>
        <w:r w:rsidR="00326CCB">
          <w:rPr>
            <w:webHidden/>
          </w:rPr>
          <w:fldChar w:fldCharType="begin"/>
        </w:r>
        <w:r w:rsidR="000812EA">
          <w:rPr>
            <w:webHidden/>
          </w:rPr>
          <w:instrText xml:space="preserve"> PAGEREF _Toc365448896 \h </w:instrText>
        </w:r>
        <w:r w:rsidR="00326CCB">
          <w:rPr>
            <w:webHidden/>
          </w:rPr>
        </w:r>
        <w:r w:rsidR="00326CCB">
          <w:rPr>
            <w:webHidden/>
          </w:rPr>
          <w:fldChar w:fldCharType="separate"/>
        </w:r>
        <w:r w:rsidR="000812EA">
          <w:rPr>
            <w:webHidden/>
          </w:rPr>
          <w:t>24</w:t>
        </w:r>
        <w:r w:rsidR="00326CCB">
          <w:rPr>
            <w:webHidden/>
          </w:rPr>
          <w:fldChar w:fldCharType="end"/>
        </w:r>
      </w:hyperlink>
    </w:p>
    <w:p w14:paraId="52E68144" w14:textId="77777777" w:rsidR="000812EA" w:rsidRDefault="007D3494">
      <w:pPr>
        <w:pStyle w:val="TOC2"/>
        <w:rPr>
          <w:rFonts w:asciiTheme="minorHAnsi" w:eastAsiaTheme="minorEastAsia" w:hAnsiTheme="minorHAnsi" w:cstheme="minorBidi"/>
          <w:b w:val="0"/>
          <w:sz w:val="22"/>
          <w:szCs w:val="22"/>
        </w:rPr>
      </w:pPr>
      <w:hyperlink w:anchor="_Toc365448897" w:history="1">
        <w:r w:rsidR="000812EA" w:rsidRPr="009C3C1D">
          <w:rPr>
            <w:rStyle w:val="Hyperlink"/>
            <w:lang w:val="en-GB"/>
          </w:rPr>
          <w:t>4.2</w:t>
        </w:r>
        <w:r w:rsidR="000812EA">
          <w:rPr>
            <w:rFonts w:asciiTheme="minorHAnsi" w:eastAsiaTheme="minorEastAsia" w:hAnsiTheme="minorHAnsi" w:cstheme="minorBidi"/>
            <w:b w:val="0"/>
            <w:sz w:val="22"/>
            <w:szCs w:val="22"/>
          </w:rPr>
          <w:tab/>
        </w:r>
        <w:r w:rsidR="000812EA" w:rsidRPr="009C3C1D">
          <w:rPr>
            <w:rStyle w:val="Hyperlink"/>
            <w:lang w:val="en-GB"/>
          </w:rPr>
          <w:t>Subsystem Overview</w:t>
        </w:r>
        <w:r w:rsidR="000812EA">
          <w:rPr>
            <w:webHidden/>
          </w:rPr>
          <w:tab/>
        </w:r>
        <w:r w:rsidR="00326CCB">
          <w:rPr>
            <w:webHidden/>
          </w:rPr>
          <w:fldChar w:fldCharType="begin"/>
        </w:r>
        <w:r w:rsidR="000812EA">
          <w:rPr>
            <w:webHidden/>
          </w:rPr>
          <w:instrText xml:space="preserve"> PAGEREF _Toc365448897 \h </w:instrText>
        </w:r>
        <w:r w:rsidR="00326CCB">
          <w:rPr>
            <w:webHidden/>
          </w:rPr>
        </w:r>
        <w:r w:rsidR="00326CCB">
          <w:rPr>
            <w:webHidden/>
          </w:rPr>
          <w:fldChar w:fldCharType="separate"/>
        </w:r>
        <w:r w:rsidR="000812EA">
          <w:rPr>
            <w:webHidden/>
          </w:rPr>
          <w:t>25</w:t>
        </w:r>
        <w:r w:rsidR="00326CCB">
          <w:rPr>
            <w:webHidden/>
          </w:rPr>
          <w:fldChar w:fldCharType="end"/>
        </w:r>
      </w:hyperlink>
    </w:p>
    <w:p w14:paraId="6FF9E478" w14:textId="77777777" w:rsidR="000812EA" w:rsidRDefault="007D3494">
      <w:pPr>
        <w:pStyle w:val="TOC2"/>
        <w:rPr>
          <w:rFonts w:asciiTheme="minorHAnsi" w:eastAsiaTheme="minorEastAsia" w:hAnsiTheme="minorHAnsi" w:cstheme="minorBidi"/>
          <w:b w:val="0"/>
          <w:sz w:val="22"/>
          <w:szCs w:val="22"/>
        </w:rPr>
      </w:pPr>
      <w:hyperlink w:anchor="_Toc365448898" w:history="1">
        <w:r w:rsidR="000812EA" w:rsidRPr="009C3C1D">
          <w:rPr>
            <w:rStyle w:val="Hyperlink"/>
            <w:lang w:val="en-GB"/>
          </w:rPr>
          <w:t>4.3</w:t>
        </w:r>
        <w:r w:rsidR="000812EA">
          <w:rPr>
            <w:rFonts w:asciiTheme="minorHAnsi" w:eastAsiaTheme="minorEastAsia" w:hAnsiTheme="minorHAnsi" w:cstheme="minorBidi"/>
            <w:b w:val="0"/>
            <w:sz w:val="22"/>
            <w:szCs w:val="22"/>
          </w:rPr>
          <w:tab/>
        </w:r>
        <w:r w:rsidR="000812EA" w:rsidRPr="009C3C1D">
          <w:rPr>
            <w:rStyle w:val="Hyperlink"/>
            <w:lang w:val="en-GB"/>
          </w:rPr>
          <w:t>Architecturally Significant Design Packages or COTS Modules</w:t>
        </w:r>
        <w:r w:rsidR="000812EA">
          <w:rPr>
            <w:webHidden/>
          </w:rPr>
          <w:tab/>
        </w:r>
        <w:r w:rsidR="00326CCB">
          <w:rPr>
            <w:webHidden/>
          </w:rPr>
          <w:fldChar w:fldCharType="begin"/>
        </w:r>
        <w:r w:rsidR="000812EA">
          <w:rPr>
            <w:webHidden/>
          </w:rPr>
          <w:instrText xml:space="preserve"> PAGEREF _Toc365448898 \h </w:instrText>
        </w:r>
        <w:r w:rsidR="00326CCB">
          <w:rPr>
            <w:webHidden/>
          </w:rPr>
        </w:r>
        <w:r w:rsidR="00326CCB">
          <w:rPr>
            <w:webHidden/>
          </w:rPr>
          <w:fldChar w:fldCharType="separate"/>
        </w:r>
        <w:r w:rsidR="000812EA">
          <w:rPr>
            <w:webHidden/>
          </w:rPr>
          <w:t>26</w:t>
        </w:r>
        <w:r w:rsidR="00326CCB">
          <w:rPr>
            <w:webHidden/>
          </w:rPr>
          <w:fldChar w:fldCharType="end"/>
        </w:r>
      </w:hyperlink>
    </w:p>
    <w:p w14:paraId="60BEB678" w14:textId="77777777" w:rsidR="000812EA" w:rsidRDefault="007D3494">
      <w:pPr>
        <w:pStyle w:val="TOC2"/>
        <w:rPr>
          <w:rFonts w:asciiTheme="minorHAnsi" w:eastAsiaTheme="minorEastAsia" w:hAnsiTheme="minorHAnsi" w:cstheme="minorBidi"/>
          <w:b w:val="0"/>
          <w:sz w:val="22"/>
          <w:szCs w:val="22"/>
        </w:rPr>
      </w:pPr>
      <w:hyperlink w:anchor="_Toc365448899" w:history="1">
        <w:r w:rsidR="000812EA" w:rsidRPr="009C3C1D">
          <w:rPr>
            <w:rStyle w:val="Hyperlink"/>
            <w:lang w:val="en-GB"/>
          </w:rPr>
          <w:t>4.4</w:t>
        </w:r>
        <w:r w:rsidR="000812EA">
          <w:rPr>
            <w:rFonts w:asciiTheme="minorHAnsi" w:eastAsiaTheme="minorEastAsia" w:hAnsiTheme="minorHAnsi" w:cstheme="minorBidi"/>
            <w:b w:val="0"/>
            <w:sz w:val="22"/>
            <w:szCs w:val="22"/>
          </w:rPr>
          <w:tab/>
        </w:r>
        <w:r w:rsidR="000812EA" w:rsidRPr="009C3C1D">
          <w:rPr>
            <w:rStyle w:val="Hyperlink"/>
            <w:lang w:val="en-GB"/>
          </w:rPr>
          <w:t>Package Hierarchy</w:t>
        </w:r>
        <w:r w:rsidR="000812EA">
          <w:rPr>
            <w:webHidden/>
          </w:rPr>
          <w:tab/>
        </w:r>
        <w:r w:rsidR="00326CCB">
          <w:rPr>
            <w:webHidden/>
          </w:rPr>
          <w:fldChar w:fldCharType="begin"/>
        </w:r>
        <w:r w:rsidR="000812EA">
          <w:rPr>
            <w:webHidden/>
          </w:rPr>
          <w:instrText xml:space="preserve"> PAGEREF _Toc365448899 \h </w:instrText>
        </w:r>
        <w:r w:rsidR="00326CCB">
          <w:rPr>
            <w:webHidden/>
          </w:rPr>
        </w:r>
        <w:r w:rsidR="00326CCB">
          <w:rPr>
            <w:webHidden/>
          </w:rPr>
          <w:fldChar w:fldCharType="separate"/>
        </w:r>
        <w:r w:rsidR="000812EA">
          <w:rPr>
            <w:webHidden/>
          </w:rPr>
          <w:t>26</w:t>
        </w:r>
        <w:r w:rsidR="00326CCB">
          <w:rPr>
            <w:webHidden/>
          </w:rPr>
          <w:fldChar w:fldCharType="end"/>
        </w:r>
      </w:hyperlink>
    </w:p>
    <w:p w14:paraId="0F6B0292" w14:textId="77777777" w:rsidR="000812EA" w:rsidRDefault="007D3494">
      <w:pPr>
        <w:pStyle w:val="TOC2"/>
        <w:rPr>
          <w:rFonts w:asciiTheme="minorHAnsi" w:eastAsiaTheme="minorEastAsia" w:hAnsiTheme="minorHAnsi" w:cstheme="minorBidi"/>
          <w:b w:val="0"/>
          <w:sz w:val="22"/>
          <w:szCs w:val="22"/>
        </w:rPr>
      </w:pPr>
      <w:hyperlink w:anchor="_Toc365448900" w:history="1">
        <w:r w:rsidR="000812EA" w:rsidRPr="009C3C1D">
          <w:rPr>
            <w:rStyle w:val="Hyperlink"/>
            <w:lang w:val="en-GB"/>
          </w:rPr>
          <w:t>4.5</w:t>
        </w:r>
        <w:r w:rsidR="000812EA">
          <w:rPr>
            <w:rFonts w:asciiTheme="minorHAnsi" w:eastAsiaTheme="minorEastAsia" w:hAnsiTheme="minorHAnsi" w:cstheme="minorBidi"/>
            <w:b w:val="0"/>
            <w:sz w:val="22"/>
            <w:szCs w:val="22"/>
          </w:rPr>
          <w:tab/>
        </w:r>
        <w:r w:rsidR="000812EA" w:rsidRPr="009C3C1D">
          <w:rPr>
            <w:rStyle w:val="Hyperlink"/>
            <w:lang w:val="en-GB"/>
          </w:rPr>
          <w:t>Logical View of the Created Design Patterns or COTS Templates</w:t>
        </w:r>
        <w:r w:rsidR="000812EA">
          <w:rPr>
            <w:webHidden/>
          </w:rPr>
          <w:tab/>
        </w:r>
        <w:r w:rsidR="00326CCB">
          <w:rPr>
            <w:webHidden/>
          </w:rPr>
          <w:fldChar w:fldCharType="begin"/>
        </w:r>
        <w:r w:rsidR="000812EA">
          <w:rPr>
            <w:webHidden/>
          </w:rPr>
          <w:instrText xml:space="preserve"> PAGEREF _Toc365448900 \h </w:instrText>
        </w:r>
        <w:r w:rsidR="00326CCB">
          <w:rPr>
            <w:webHidden/>
          </w:rPr>
        </w:r>
        <w:r w:rsidR="00326CCB">
          <w:rPr>
            <w:webHidden/>
          </w:rPr>
          <w:fldChar w:fldCharType="separate"/>
        </w:r>
        <w:r w:rsidR="000812EA">
          <w:rPr>
            <w:webHidden/>
          </w:rPr>
          <w:t>26</w:t>
        </w:r>
        <w:r w:rsidR="00326CCB">
          <w:rPr>
            <w:webHidden/>
          </w:rPr>
          <w:fldChar w:fldCharType="end"/>
        </w:r>
      </w:hyperlink>
    </w:p>
    <w:p w14:paraId="174E60E0" w14:textId="77777777" w:rsidR="000812EA" w:rsidRDefault="007D3494">
      <w:pPr>
        <w:pStyle w:val="TOC1"/>
        <w:rPr>
          <w:rFonts w:asciiTheme="minorHAnsi" w:eastAsiaTheme="minorEastAsia" w:hAnsiTheme="minorHAnsi" w:cstheme="minorBidi"/>
          <w:b w:val="0"/>
          <w:bCs w:val="0"/>
          <w:sz w:val="22"/>
          <w:szCs w:val="22"/>
        </w:rPr>
      </w:pPr>
      <w:hyperlink w:anchor="_Toc365448901" w:history="1">
        <w:r w:rsidR="000812EA" w:rsidRPr="009C3C1D">
          <w:rPr>
            <w:rStyle w:val="Hyperlink"/>
            <w:lang w:val="en-GB"/>
          </w:rPr>
          <w:t>5</w:t>
        </w:r>
        <w:r w:rsidR="000812EA">
          <w:rPr>
            <w:rFonts w:asciiTheme="minorHAnsi" w:eastAsiaTheme="minorEastAsia" w:hAnsiTheme="minorHAnsi" w:cstheme="minorBidi"/>
            <w:b w:val="0"/>
            <w:bCs w:val="0"/>
            <w:sz w:val="22"/>
            <w:szCs w:val="22"/>
          </w:rPr>
          <w:tab/>
        </w:r>
        <w:r w:rsidR="000812EA" w:rsidRPr="009C3C1D">
          <w:rPr>
            <w:rStyle w:val="Hyperlink"/>
            <w:lang w:val="en-GB"/>
          </w:rPr>
          <w:t>Process View</w:t>
        </w:r>
        <w:r w:rsidR="000812EA">
          <w:rPr>
            <w:webHidden/>
          </w:rPr>
          <w:tab/>
        </w:r>
        <w:r w:rsidR="00326CCB">
          <w:rPr>
            <w:webHidden/>
          </w:rPr>
          <w:fldChar w:fldCharType="begin"/>
        </w:r>
        <w:r w:rsidR="000812EA">
          <w:rPr>
            <w:webHidden/>
          </w:rPr>
          <w:instrText xml:space="preserve"> PAGEREF _Toc365448901 \h </w:instrText>
        </w:r>
        <w:r w:rsidR="00326CCB">
          <w:rPr>
            <w:webHidden/>
          </w:rPr>
        </w:r>
        <w:r w:rsidR="00326CCB">
          <w:rPr>
            <w:webHidden/>
          </w:rPr>
          <w:fldChar w:fldCharType="separate"/>
        </w:r>
        <w:r w:rsidR="000812EA">
          <w:rPr>
            <w:webHidden/>
          </w:rPr>
          <w:t>27</w:t>
        </w:r>
        <w:r w:rsidR="00326CCB">
          <w:rPr>
            <w:webHidden/>
          </w:rPr>
          <w:fldChar w:fldCharType="end"/>
        </w:r>
      </w:hyperlink>
    </w:p>
    <w:p w14:paraId="34E72FF1" w14:textId="77777777" w:rsidR="000812EA" w:rsidRDefault="007D3494">
      <w:pPr>
        <w:pStyle w:val="TOC2"/>
        <w:rPr>
          <w:rFonts w:asciiTheme="minorHAnsi" w:eastAsiaTheme="minorEastAsia" w:hAnsiTheme="minorHAnsi" w:cstheme="minorBidi"/>
          <w:b w:val="0"/>
          <w:sz w:val="22"/>
          <w:szCs w:val="22"/>
        </w:rPr>
      </w:pPr>
      <w:hyperlink w:anchor="_Toc365448902" w:history="1">
        <w:r w:rsidR="000812EA" w:rsidRPr="009C3C1D">
          <w:rPr>
            <w:rStyle w:val="Hyperlink"/>
            <w:lang w:val="en-GB"/>
          </w:rPr>
          <w:t>5.1</w:t>
        </w:r>
        <w:r w:rsidR="000812EA">
          <w:rPr>
            <w:rFonts w:asciiTheme="minorHAnsi" w:eastAsiaTheme="minorEastAsia" w:hAnsiTheme="minorHAnsi" w:cstheme="minorBidi"/>
            <w:b w:val="0"/>
            <w:sz w:val="22"/>
            <w:szCs w:val="22"/>
          </w:rPr>
          <w:tab/>
        </w:r>
        <w:r w:rsidR="000812EA" w:rsidRPr="009C3C1D">
          <w:rPr>
            <w:rStyle w:val="Hyperlink"/>
            <w:lang w:val="en-GB"/>
          </w:rPr>
          <w:t>GS Wholesale: Account Lookup</w:t>
        </w:r>
        <w:r w:rsidR="000812EA">
          <w:rPr>
            <w:webHidden/>
          </w:rPr>
          <w:tab/>
        </w:r>
        <w:r w:rsidR="00326CCB">
          <w:rPr>
            <w:webHidden/>
          </w:rPr>
          <w:fldChar w:fldCharType="begin"/>
        </w:r>
        <w:r w:rsidR="000812EA">
          <w:rPr>
            <w:webHidden/>
          </w:rPr>
          <w:instrText xml:space="preserve"> PAGEREF _Toc365448902 \h </w:instrText>
        </w:r>
        <w:r w:rsidR="00326CCB">
          <w:rPr>
            <w:webHidden/>
          </w:rPr>
        </w:r>
        <w:r w:rsidR="00326CCB">
          <w:rPr>
            <w:webHidden/>
          </w:rPr>
          <w:fldChar w:fldCharType="separate"/>
        </w:r>
        <w:r w:rsidR="000812EA">
          <w:rPr>
            <w:webHidden/>
          </w:rPr>
          <w:t>27</w:t>
        </w:r>
        <w:r w:rsidR="00326CCB">
          <w:rPr>
            <w:webHidden/>
          </w:rPr>
          <w:fldChar w:fldCharType="end"/>
        </w:r>
      </w:hyperlink>
    </w:p>
    <w:p w14:paraId="2426FDBB" w14:textId="77777777" w:rsidR="000812EA" w:rsidRDefault="007D3494">
      <w:pPr>
        <w:pStyle w:val="TOC2"/>
        <w:rPr>
          <w:rFonts w:asciiTheme="minorHAnsi" w:eastAsiaTheme="minorEastAsia" w:hAnsiTheme="minorHAnsi" w:cstheme="minorBidi"/>
          <w:b w:val="0"/>
          <w:sz w:val="22"/>
          <w:szCs w:val="22"/>
        </w:rPr>
      </w:pPr>
      <w:hyperlink w:anchor="_Toc365448903" w:history="1">
        <w:r w:rsidR="000812EA" w:rsidRPr="009C3C1D">
          <w:rPr>
            <w:rStyle w:val="Hyperlink"/>
            <w:lang w:val="en-GB"/>
          </w:rPr>
          <w:t>5.2</w:t>
        </w:r>
        <w:r w:rsidR="000812EA">
          <w:rPr>
            <w:rFonts w:asciiTheme="minorHAnsi" w:eastAsiaTheme="minorEastAsia" w:hAnsiTheme="minorHAnsi" w:cstheme="minorBidi"/>
            <w:b w:val="0"/>
            <w:sz w:val="22"/>
            <w:szCs w:val="22"/>
          </w:rPr>
          <w:tab/>
        </w:r>
        <w:r w:rsidR="000812EA" w:rsidRPr="009C3C1D">
          <w:rPr>
            <w:rStyle w:val="Hyperlink"/>
            <w:lang w:val="en-GB"/>
          </w:rPr>
          <w:t>Wholesale Online: Credit Lines</w:t>
        </w:r>
        <w:r w:rsidR="000812EA">
          <w:rPr>
            <w:webHidden/>
          </w:rPr>
          <w:tab/>
        </w:r>
        <w:r w:rsidR="00326CCB">
          <w:rPr>
            <w:webHidden/>
          </w:rPr>
          <w:fldChar w:fldCharType="begin"/>
        </w:r>
        <w:r w:rsidR="000812EA">
          <w:rPr>
            <w:webHidden/>
          </w:rPr>
          <w:instrText xml:space="preserve"> PAGEREF _Toc365448903 \h </w:instrText>
        </w:r>
        <w:r w:rsidR="00326CCB">
          <w:rPr>
            <w:webHidden/>
          </w:rPr>
        </w:r>
        <w:r w:rsidR="00326CCB">
          <w:rPr>
            <w:webHidden/>
          </w:rPr>
          <w:fldChar w:fldCharType="separate"/>
        </w:r>
        <w:r w:rsidR="000812EA">
          <w:rPr>
            <w:webHidden/>
          </w:rPr>
          <w:t>33</w:t>
        </w:r>
        <w:r w:rsidR="00326CCB">
          <w:rPr>
            <w:webHidden/>
          </w:rPr>
          <w:fldChar w:fldCharType="end"/>
        </w:r>
      </w:hyperlink>
    </w:p>
    <w:p w14:paraId="06E0A5DC" w14:textId="77777777" w:rsidR="000812EA" w:rsidRDefault="007D3494">
      <w:pPr>
        <w:pStyle w:val="TOC2"/>
        <w:rPr>
          <w:rFonts w:asciiTheme="minorHAnsi" w:eastAsiaTheme="minorEastAsia" w:hAnsiTheme="minorHAnsi" w:cstheme="minorBidi"/>
          <w:b w:val="0"/>
          <w:sz w:val="22"/>
          <w:szCs w:val="22"/>
        </w:rPr>
      </w:pPr>
      <w:hyperlink w:anchor="_Toc365448904" w:history="1">
        <w:r w:rsidR="000812EA" w:rsidRPr="009C3C1D">
          <w:rPr>
            <w:rStyle w:val="Hyperlink"/>
            <w:lang w:val="en-GB"/>
          </w:rPr>
          <w:t>5.3</w:t>
        </w:r>
        <w:r w:rsidR="000812EA">
          <w:rPr>
            <w:rFonts w:asciiTheme="minorHAnsi" w:eastAsiaTheme="minorEastAsia" w:hAnsiTheme="minorHAnsi" w:cstheme="minorBidi"/>
            <w:b w:val="0"/>
            <w:sz w:val="22"/>
            <w:szCs w:val="22"/>
          </w:rPr>
          <w:tab/>
        </w:r>
        <w:r w:rsidR="000812EA" w:rsidRPr="009C3C1D">
          <w:rPr>
            <w:rStyle w:val="Hyperlink"/>
            <w:lang w:val="en-GB"/>
          </w:rPr>
          <w:t>Global Solutions Smartlink: Vehicle Maturity Alert Request</w:t>
        </w:r>
        <w:r w:rsidR="000812EA">
          <w:rPr>
            <w:webHidden/>
          </w:rPr>
          <w:tab/>
        </w:r>
        <w:r w:rsidR="00326CCB">
          <w:rPr>
            <w:webHidden/>
          </w:rPr>
          <w:fldChar w:fldCharType="begin"/>
        </w:r>
        <w:r w:rsidR="000812EA">
          <w:rPr>
            <w:webHidden/>
          </w:rPr>
          <w:instrText xml:space="preserve"> PAGEREF _Toc365448904 \h </w:instrText>
        </w:r>
        <w:r w:rsidR="00326CCB">
          <w:rPr>
            <w:webHidden/>
          </w:rPr>
        </w:r>
        <w:r w:rsidR="00326CCB">
          <w:rPr>
            <w:webHidden/>
          </w:rPr>
          <w:fldChar w:fldCharType="separate"/>
        </w:r>
        <w:r w:rsidR="000812EA">
          <w:rPr>
            <w:webHidden/>
          </w:rPr>
          <w:t>36</w:t>
        </w:r>
        <w:r w:rsidR="00326CCB">
          <w:rPr>
            <w:webHidden/>
          </w:rPr>
          <w:fldChar w:fldCharType="end"/>
        </w:r>
      </w:hyperlink>
    </w:p>
    <w:p w14:paraId="7347A1DD" w14:textId="77777777" w:rsidR="000812EA" w:rsidRDefault="007D3494">
      <w:pPr>
        <w:pStyle w:val="TOC1"/>
        <w:rPr>
          <w:rFonts w:asciiTheme="minorHAnsi" w:eastAsiaTheme="minorEastAsia" w:hAnsiTheme="minorHAnsi" w:cstheme="minorBidi"/>
          <w:b w:val="0"/>
          <w:bCs w:val="0"/>
          <w:sz w:val="22"/>
          <w:szCs w:val="22"/>
        </w:rPr>
      </w:pPr>
      <w:hyperlink w:anchor="_Toc365448905" w:history="1">
        <w:r w:rsidR="000812EA" w:rsidRPr="009C3C1D">
          <w:rPr>
            <w:rStyle w:val="Hyperlink"/>
            <w:lang w:val="en-GB"/>
          </w:rPr>
          <w:t>6</w:t>
        </w:r>
        <w:r w:rsidR="000812EA">
          <w:rPr>
            <w:rFonts w:asciiTheme="minorHAnsi" w:eastAsiaTheme="minorEastAsia" w:hAnsiTheme="minorHAnsi" w:cstheme="minorBidi"/>
            <w:b w:val="0"/>
            <w:bCs w:val="0"/>
            <w:sz w:val="22"/>
            <w:szCs w:val="22"/>
          </w:rPr>
          <w:tab/>
        </w:r>
        <w:r w:rsidR="000812EA" w:rsidRPr="009C3C1D">
          <w:rPr>
            <w:rStyle w:val="Hyperlink"/>
            <w:lang w:val="en-GB"/>
          </w:rPr>
          <w:t>Deployment View</w:t>
        </w:r>
        <w:r w:rsidR="000812EA">
          <w:rPr>
            <w:webHidden/>
          </w:rPr>
          <w:tab/>
        </w:r>
        <w:r w:rsidR="00326CCB">
          <w:rPr>
            <w:webHidden/>
          </w:rPr>
          <w:fldChar w:fldCharType="begin"/>
        </w:r>
        <w:r w:rsidR="000812EA">
          <w:rPr>
            <w:webHidden/>
          </w:rPr>
          <w:instrText xml:space="preserve"> PAGEREF _Toc365448905 \h </w:instrText>
        </w:r>
        <w:r w:rsidR="00326CCB">
          <w:rPr>
            <w:webHidden/>
          </w:rPr>
        </w:r>
        <w:r w:rsidR="00326CCB">
          <w:rPr>
            <w:webHidden/>
          </w:rPr>
          <w:fldChar w:fldCharType="separate"/>
        </w:r>
        <w:r w:rsidR="000812EA">
          <w:rPr>
            <w:webHidden/>
          </w:rPr>
          <w:t>40</w:t>
        </w:r>
        <w:r w:rsidR="00326CCB">
          <w:rPr>
            <w:webHidden/>
          </w:rPr>
          <w:fldChar w:fldCharType="end"/>
        </w:r>
      </w:hyperlink>
    </w:p>
    <w:p w14:paraId="1E199D4A" w14:textId="77777777" w:rsidR="000812EA" w:rsidRDefault="007D3494">
      <w:pPr>
        <w:pStyle w:val="TOC2"/>
        <w:rPr>
          <w:rFonts w:asciiTheme="minorHAnsi" w:eastAsiaTheme="minorEastAsia" w:hAnsiTheme="minorHAnsi" w:cstheme="minorBidi"/>
          <w:b w:val="0"/>
          <w:sz w:val="22"/>
          <w:szCs w:val="22"/>
        </w:rPr>
      </w:pPr>
      <w:hyperlink w:anchor="_Toc365448906" w:history="1">
        <w:r w:rsidR="000812EA" w:rsidRPr="009C3C1D">
          <w:rPr>
            <w:rStyle w:val="Hyperlink"/>
            <w:lang w:val="en-GB"/>
          </w:rPr>
          <w:t>6.1</w:t>
        </w:r>
        <w:r w:rsidR="000812EA">
          <w:rPr>
            <w:rFonts w:asciiTheme="minorHAnsi" w:eastAsiaTheme="minorEastAsia" w:hAnsiTheme="minorHAnsi" w:cstheme="minorBidi"/>
            <w:b w:val="0"/>
            <w:sz w:val="22"/>
            <w:szCs w:val="22"/>
          </w:rPr>
          <w:tab/>
        </w:r>
        <w:r w:rsidR="000812EA" w:rsidRPr="009C3C1D">
          <w:rPr>
            <w:rStyle w:val="Hyperlink"/>
            <w:lang w:val="en-GB"/>
          </w:rPr>
          <w:t>China Deployment View</w:t>
        </w:r>
        <w:r w:rsidR="000812EA">
          <w:rPr>
            <w:webHidden/>
          </w:rPr>
          <w:tab/>
        </w:r>
        <w:r w:rsidR="00326CCB">
          <w:rPr>
            <w:webHidden/>
          </w:rPr>
          <w:fldChar w:fldCharType="begin"/>
        </w:r>
        <w:r w:rsidR="000812EA">
          <w:rPr>
            <w:webHidden/>
          </w:rPr>
          <w:instrText xml:space="preserve"> PAGEREF _Toc365448906 \h </w:instrText>
        </w:r>
        <w:r w:rsidR="00326CCB">
          <w:rPr>
            <w:webHidden/>
          </w:rPr>
        </w:r>
        <w:r w:rsidR="00326CCB">
          <w:rPr>
            <w:webHidden/>
          </w:rPr>
          <w:fldChar w:fldCharType="separate"/>
        </w:r>
        <w:r w:rsidR="000812EA">
          <w:rPr>
            <w:webHidden/>
          </w:rPr>
          <w:t>41</w:t>
        </w:r>
        <w:r w:rsidR="00326CCB">
          <w:rPr>
            <w:webHidden/>
          </w:rPr>
          <w:fldChar w:fldCharType="end"/>
        </w:r>
      </w:hyperlink>
    </w:p>
    <w:p w14:paraId="57B3D90D" w14:textId="77777777" w:rsidR="000812EA" w:rsidRDefault="007D3494">
      <w:pPr>
        <w:pStyle w:val="TOC2"/>
        <w:rPr>
          <w:rFonts w:asciiTheme="minorHAnsi" w:eastAsiaTheme="minorEastAsia" w:hAnsiTheme="minorHAnsi" w:cstheme="minorBidi"/>
          <w:b w:val="0"/>
          <w:sz w:val="22"/>
          <w:szCs w:val="22"/>
        </w:rPr>
      </w:pPr>
      <w:hyperlink w:anchor="_Toc365448907" w:history="1">
        <w:r w:rsidR="000812EA" w:rsidRPr="009C3C1D">
          <w:rPr>
            <w:rStyle w:val="Hyperlink"/>
            <w:lang w:val="en-GB"/>
          </w:rPr>
          <w:t>6.2</w:t>
        </w:r>
        <w:r w:rsidR="000812EA">
          <w:rPr>
            <w:rFonts w:asciiTheme="minorHAnsi" w:eastAsiaTheme="minorEastAsia" w:hAnsiTheme="minorHAnsi" w:cstheme="minorBidi"/>
            <w:b w:val="0"/>
            <w:sz w:val="22"/>
            <w:szCs w:val="22"/>
          </w:rPr>
          <w:tab/>
        </w:r>
        <w:r w:rsidR="000812EA" w:rsidRPr="009C3C1D">
          <w:rPr>
            <w:rStyle w:val="Hyperlink"/>
            <w:lang w:val="en-GB"/>
          </w:rPr>
          <w:t>Supporting Services</w:t>
        </w:r>
        <w:r w:rsidR="000812EA">
          <w:rPr>
            <w:webHidden/>
          </w:rPr>
          <w:tab/>
        </w:r>
        <w:r w:rsidR="00326CCB">
          <w:rPr>
            <w:webHidden/>
          </w:rPr>
          <w:fldChar w:fldCharType="begin"/>
        </w:r>
        <w:r w:rsidR="000812EA">
          <w:rPr>
            <w:webHidden/>
          </w:rPr>
          <w:instrText xml:space="preserve"> PAGEREF _Toc365448907 \h </w:instrText>
        </w:r>
        <w:r w:rsidR="00326CCB">
          <w:rPr>
            <w:webHidden/>
          </w:rPr>
        </w:r>
        <w:r w:rsidR="00326CCB">
          <w:rPr>
            <w:webHidden/>
          </w:rPr>
          <w:fldChar w:fldCharType="separate"/>
        </w:r>
        <w:r w:rsidR="000812EA">
          <w:rPr>
            <w:webHidden/>
          </w:rPr>
          <w:t>60</w:t>
        </w:r>
        <w:r w:rsidR="00326CCB">
          <w:rPr>
            <w:webHidden/>
          </w:rPr>
          <w:fldChar w:fldCharType="end"/>
        </w:r>
      </w:hyperlink>
    </w:p>
    <w:p w14:paraId="299AB844" w14:textId="77777777" w:rsidR="000812EA" w:rsidRDefault="007D3494">
      <w:pPr>
        <w:pStyle w:val="TOC1"/>
        <w:rPr>
          <w:rFonts w:asciiTheme="minorHAnsi" w:eastAsiaTheme="minorEastAsia" w:hAnsiTheme="minorHAnsi" w:cstheme="minorBidi"/>
          <w:b w:val="0"/>
          <w:bCs w:val="0"/>
          <w:sz w:val="22"/>
          <w:szCs w:val="22"/>
        </w:rPr>
      </w:pPr>
      <w:hyperlink w:anchor="_Toc365448908" w:history="1">
        <w:r w:rsidR="000812EA" w:rsidRPr="009C3C1D">
          <w:rPr>
            <w:rStyle w:val="Hyperlink"/>
            <w:lang w:val="en-GB"/>
          </w:rPr>
          <w:t>7</w:t>
        </w:r>
        <w:r w:rsidR="000812EA">
          <w:rPr>
            <w:rFonts w:asciiTheme="minorHAnsi" w:eastAsiaTheme="minorEastAsia" w:hAnsiTheme="minorHAnsi" w:cstheme="minorBidi"/>
            <w:b w:val="0"/>
            <w:bCs w:val="0"/>
            <w:sz w:val="22"/>
            <w:szCs w:val="22"/>
          </w:rPr>
          <w:tab/>
        </w:r>
        <w:r w:rsidR="000812EA" w:rsidRPr="009C3C1D">
          <w:rPr>
            <w:rStyle w:val="Hyperlink"/>
            <w:lang w:val="en-GB"/>
          </w:rPr>
          <w:t>Implementation View</w:t>
        </w:r>
        <w:r w:rsidR="000812EA">
          <w:rPr>
            <w:webHidden/>
          </w:rPr>
          <w:tab/>
        </w:r>
        <w:r w:rsidR="00326CCB">
          <w:rPr>
            <w:webHidden/>
          </w:rPr>
          <w:fldChar w:fldCharType="begin"/>
        </w:r>
        <w:r w:rsidR="000812EA">
          <w:rPr>
            <w:webHidden/>
          </w:rPr>
          <w:instrText xml:space="preserve"> PAGEREF _Toc365448908 \h </w:instrText>
        </w:r>
        <w:r w:rsidR="00326CCB">
          <w:rPr>
            <w:webHidden/>
          </w:rPr>
        </w:r>
        <w:r w:rsidR="00326CCB">
          <w:rPr>
            <w:webHidden/>
          </w:rPr>
          <w:fldChar w:fldCharType="separate"/>
        </w:r>
        <w:r w:rsidR="000812EA">
          <w:rPr>
            <w:webHidden/>
          </w:rPr>
          <w:t>62</w:t>
        </w:r>
        <w:r w:rsidR="00326CCB">
          <w:rPr>
            <w:webHidden/>
          </w:rPr>
          <w:fldChar w:fldCharType="end"/>
        </w:r>
      </w:hyperlink>
    </w:p>
    <w:p w14:paraId="2F9BDBCD" w14:textId="77777777" w:rsidR="000812EA" w:rsidRDefault="007D3494">
      <w:pPr>
        <w:pStyle w:val="TOC2"/>
        <w:rPr>
          <w:rFonts w:asciiTheme="minorHAnsi" w:eastAsiaTheme="minorEastAsia" w:hAnsiTheme="minorHAnsi" w:cstheme="minorBidi"/>
          <w:b w:val="0"/>
          <w:sz w:val="22"/>
          <w:szCs w:val="22"/>
        </w:rPr>
      </w:pPr>
      <w:hyperlink w:anchor="_Toc365448909" w:history="1">
        <w:r w:rsidR="000812EA" w:rsidRPr="009C3C1D">
          <w:rPr>
            <w:rStyle w:val="Hyperlink"/>
            <w:lang w:val="en-GB"/>
          </w:rPr>
          <w:t>7.1</w:t>
        </w:r>
        <w:r w:rsidR="000812EA">
          <w:rPr>
            <w:rFonts w:asciiTheme="minorHAnsi" w:eastAsiaTheme="minorEastAsia" w:hAnsiTheme="minorHAnsi" w:cstheme="minorBidi"/>
            <w:b w:val="0"/>
            <w:sz w:val="22"/>
            <w:szCs w:val="22"/>
          </w:rPr>
          <w:tab/>
        </w:r>
        <w:r w:rsidR="000812EA" w:rsidRPr="009C3C1D">
          <w:rPr>
            <w:rStyle w:val="Hyperlink"/>
            <w:lang w:val="en-GB"/>
          </w:rPr>
          <w:t>Packages/Components</w:t>
        </w:r>
        <w:r w:rsidR="000812EA">
          <w:rPr>
            <w:webHidden/>
          </w:rPr>
          <w:tab/>
        </w:r>
        <w:r w:rsidR="00326CCB">
          <w:rPr>
            <w:webHidden/>
          </w:rPr>
          <w:fldChar w:fldCharType="begin"/>
        </w:r>
        <w:r w:rsidR="000812EA">
          <w:rPr>
            <w:webHidden/>
          </w:rPr>
          <w:instrText xml:space="preserve"> PAGEREF _Toc365448909 \h </w:instrText>
        </w:r>
        <w:r w:rsidR="00326CCB">
          <w:rPr>
            <w:webHidden/>
          </w:rPr>
        </w:r>
        <w:r w:rsidR="00326CCB">
          <w:rPr>
            <w:webHidden/>
          </w:rPr>
          <w:fldChar w:fldCharType="separate"/>
        </w:r>
        <w:r w:rsidR="000812EA">
          <w:rPr>
            <w:webHidden/>
          </w:rPr>
          <w:t>62</w:t>
        </w:r>
        <w:r w:rsidR="00326CCB">
          <w:rPr>
            <w:webHidden/>
          </w:rPr>
          <w:fldChar w:fldCharType="end"/>
        </w:r>
      </w:hyperlink>
    </w:p>
    <w:p w14:paraId="094C0BD0" w14:textId="77777777" w:rsidR="000812EA" w:rsidRDefault="007D3494">
      <w:pPr>
        <w:pStyle w:val="TOC1"/>
        <w:rPr>
          <w:rFonts w:asciiTheme="minorHAnsi" w:eastAsiaTheme="minorEastAsia" w:hAnsiTheme="minorHAnsi" w:cstheme="minorBidi"/>
          <w:b w:val="0"/>
          <w:bCs w:val="0"/>
          <w:sz w:val="22"/>
          <w:szCs w:val="22"/>
        </w:rPr>
      </w:pPr>
      <w:hyperlink w:anchor="_Toc365448910" w:history="1">
        <w:r w:rsidR="000812EA" w:rsidRPr="009C3C1D">
          <w:rPr>
            <w:rStyle w:val="Hyperlink"/>
            <w:lang w:val="en-GB"/>
          </w:rPr>
          <w:t>8</w:t>
        </w:r>
        <w:r w:rsidR="000812EA">
          <w:rPr>
            <w:rFonts w:asciiTheme="minorHAnsi" w:eastAsiaTheme="minorEastAsia" w:hAnsiTheme="minorHAnsi" w:cstheme="minorBidi"/>
            <w:b w:val="0"/>
            <w:bCs w:val="0"/>
            <w:sz w:val="22"/>
            <w:szCs w:val="22"/>
          </w:rPr>
          <w:tab/>
        </w:r>
        <w:r w:rsidR="000812EA" w:rsidRPr="009C3C1D">
          <w:rPr>
            <w:rStyle w:val="Hyperlink"/>
            <w:lang w:val="en-GB"/>
          </w:rPr>
          <w:t>Data View</w:t>
        </w:r>
        <w:r w:rsidR="000812EA">
          <w:rPr>
            <w:webHidden/>
          </w:rPr>
          <w:tab/>
        </w:r>
        <w:r w:rsidR="00326CCB">
          <w:rPr>
            <w:webHidden/>
          </w:rPr>
          <w:fldChar w:fldCharType="begin"/>
        </w:r>
        <w:r w:rsidR="000812EA">
          <w:rPr>
            <w:webHidden/>
          </w:rPr>
          <w:instrText xml:space="preserve"> PAGEREF _Toc365448910 \h </w:instrText>
        </w:r>
        <w:r w:rsidR="00326CCB">
          <w:rPr>
            <w:webHidden/>
          </w:rPr>
        </w:r>
        <w:r w:rsidR="00326CCB">
          <w:rPr>
            <w:webHidden/>
          </w:rPr>
          <w:fldChar w:fldCharType="separate"/>
        </w:r>
        <w:r w:rsidR="000812EA">
          <w:rPr>
            <w:webHidden/>
          </w:rPr>
          <w:t>65</w:t>
        </w:r>
        <w:r w:rsidR="00326CCB">
          <w:rPr>
            <w:webHidden/>
          </w:rPr>
          <w:fldChar w:fldCharType="end"/>
        </w:r>
      </w:hyperlink>
    </w:p>
    <w:p w14:paraId="456DD0DA" w14:textId="77777777" w:rsidR="000812EA" w:rsidRDefault="007D3494">
      <w:pPr>
        <w:pStyle w:val="TOC2"/>
        <w:rPr>
          <w:rFonts w:asciiTheme="minorHAnsi" w:eastAsiaTheme="minorEastAsia" w:hAnsiTheme="minorHAnsi" w:cstheme="minorBidi"/>
          <w:b w:val="0"/>
          <w:sz w:val="22"/>
          <w:szCs w:val="22"/>
        </w:rPr>
      </w:pPr>
      <w:hyperlink w:anchor="_Toc365448911" w:history="1">
        <w:r w:rsidR="000812EA" w:rsidRPr="009C3C1D">
          <w:rPr>
            <w:rStyle w:val="Hyperlink"/>
            <w:lang w:val="en-GB"/>
          </w:rPr>
          <w:t>8.1</w:t>
        </w:r>
        <w:r w:rsidR="000812EA">
          <w:rPr>
            <w:rFonts w:asciiTheme="minorHAnsi" w:eastAsiaTheme="minorEastAsia" w:hAnsiTheme="minorHAnsi" w:cstheme="minorBidi"/>
            <w:b w:val="0"/>
            <w:sz w:val="22"/>
            <w:szCs w:val="22"/>
          </w:rPr>
          <w:tab/>
        </w:r>
        <w:r w:rsidR="000812EA" w:rsidRPr="009C3C1D">
          <w:rPr>
            <w:rStyle w:val="Hyperlink"/>
            <w:lang w:val="en-GB"/>
          </w:rPr>
          <w:t>Behaviour Centric Projects</w:t>
        </w:r>
        <w:r w:rsidR="000812EA">
          <w:rPr>
            <w:webHidden/>
          </w:rPr>
          <w:tab/>
        </w:r>
        <w:r w:rsidR="00326CCB">
          <w:rPr>
            <w:webHidden/>
          </w:rPr>
          <w:fldChar w:fldCharType="begin"/>
        </w:r>
        <w:r w:rsidR="000812EA">
          <w:rPr>
            <w:webHidden/>
          </w:rPr>
          <w:instrText xml:space="preserve"> PAGEREF _Toc365448911 \h </w:instrText>
        </w:r>
        <w:r w:rsidR="00326CCB">
          <w:rPr>
            <w:webHidden/>
          </w:rPr>
        </w:r>
        <w:r w:rsidR="00326CCB">
          <w:rPr>
            <w:webHidden/>
          </w:rPr>
          <w:fldChar w:fldCharType="separate"/>
        </w:r>
        <w:r w:rsidR="000812EA">
          <w:rPr>
            <w:webHidden/>
          </w:rPr>
          <w:t>65</w:t>
        </w:r>
        <w:r w:rsidR="00326CCB">
          <w:rPr>
            <w:webHidden/>
          </w:rPr>
          <w:fldChar w:fldCharType="end"/>
        </w:r>
      </w:hyperlink>
    </w:p>
    <w:p w14:paraId="20F20E11" w14:textId="77777777" w:rsidR="000812EA" w:rsidRDefault="007D3494">
      <w:pPr>
        <w:pStyle w:val="TOC2"/>
        <w:rPr>
          <w:rFonts w:asciiTheme="minorHAnsi" w:eastAsiaTheme="minorEastAsia" w:hAnsiTheme="minorHAnsi" w:cstheme="minorBidi"/>
          <w:b w:val="0"/>
          <w:sz w:val="22"/>
          <w:szCs w:val="22"/>
        </w:rPr>
      </w:pPr>
      <w:hyperlink w:anchor="_Toc365448912" w:history="1">
        <w:r w:rsidR="000812EA" w:rsidRPr="009C3C1D">
          <w:rPr>
            <w:rStyle w:val="Hyperlink"/>
            <w:lang w:val="en-GB"/>
          </w:rPr>
          <w:t>8.2</w:t>
        </w:r>
        <w:r w:rsidR="000812EA">
          <w:rPr>
            <w:rFonts w:asciiTheme="minorHAnsi" w:eastAsiaTheme="minorEastAsia" w:hAnsiTheme="minorHAnsi" w:cstheme="minorBidi"/>
            <w:b w:val="0"/>
            <w:sz w:val="22"/>
            <w:szCs w:val="22"/>
          </w:rPr>
          <w:tab/>
        </w:r>
        <w:r w:rsidR="000812EA" w:rsidRPr="009C3C1D">
          <w:rPr>
            <w:rStyle w:val="Hyperlink"/>
            <w:lang w:val="en-GB"/>
          </w:rPr>
          <w:t>Data Centric Projects</w:t>
        </w:r>
        <w:r w:rsidR="000812EA">
          <w:rPr>
            <w:webHidden/>
          </w:rPr>
          <w:tab/>
        </w:r>
        <w:r w:rsidR="00326CCB">
          <w:rPr>
            <w:webHidden/>
          </w:rPr>
          <w:fldChar w:fldCharType="begin"/>
        </w:r>
        <w:r w:rsidR="000812EA">
          <w:rPr>
            <w:webHidden/>
          </w:rPr>
          <w:instrText xml:space="preserve"> PAGEREF _Toc365448912 \h </w:instrText>
        </w:r>
        <w:r w:rsidR="00326CCB">
          <w:rPr>
            <w:webHidden/>
          </w:rPr>
        </w:r>
        <w:r w:rsidR="00326CCB">
          <w:rPr>
            <w:webHidden/>
          </w:rPr>
          <w:fldChar w:fldCharType="separate"/>
        </w:r>
        <w:r w:rsidR="000812EA">
          <w:rPr>
            <w:webHidden/>
          </w:rPr>
          <w:t>65</w:t>
        </w:r>
        <w:r w:rsidR="00326CCB">
          <w:rPr>
            <w:webHidden/>
          </w:rPr>
          <w:fldChar w:fldCharType="end"/>
        </w:r>
      </w:hyperlink>
    </w:p>
    <w:p w14:paraId="011277F9" w14:textId="77777777" w:rsidR="000812EA" w:rsidRDefault="007D3494">
      <w:pPr>
        <w:pStyle w:val="TOC1"/>
        <w:rPr>
          <w:rFonts w:asciiTheme="minorHAnsi" w:eastAsiaTheme="minorEastAsia" w:hAnsiTheme="minorHAnsi" w:cstheme="minorBidi"/>
          <w:b w:val="0"/>
          <w:bCs w:val="0"/>
          <w:sz w:val="22"/>
          <w:szCs w:val="22"/>
        </w:rPr>
      </w:pPr>
      <w:hyperlink w:anchor="_Toc365448913" w:history="1">
        <w:r w:rsidR="000812EA" w:rsidRPr="009C3C1D">
          <w:rPr>
            <w:rStyle w:val="Hyperlink"/>
            <w:lang w:val="en-GB"/>
          </w:rPr>
          <w:t>9</w:t>
        </w:r>
        <w:r w:rsidR="000812EA">
          <w:rPr>
            <w:rFonts w:asciiTheme="minorHAnsi" w:eastAsiaTheme="minorEastAsia" w:hAnsiTheme="minorHAnsi" w:cstheme="minorBidi"/>
            <w:b w:val="0"/>
            <w:bCs w:val="0"/>
            <w:sz w:val="22"/>
            <w:szCs w:val="22"/>
          </w:rPr>
          <w:tab/>
        </w:r>
        <w:r w:rsidR="000812EA" w:rsidRPr="009C3C1D">
          <w:rPr>
            <w:rStyle w:val="Hyperlink"/>
            <w:lang w:val="en-GB"/>
          </w:rPr>
          <w:t>Size and Performance</w:t>
        </w:r>
        <w:r w:rsidR="000812EA">
          <w:rPr>
            <w:webHidden/>
          </w:rPr>
          <w:tab/>
        </w:r>
        <w:r w:rsidR="00326CCB">
          <w:rPr>
            <w:webHidden/>
          </w:rPr>
          <w:fldChar w:fldCharType="begin"/>
        </w:r>
        <w:r w:rsidR="000812EA">
          <w:rPr>
            <w:webHidden/>
          </w:rPr>
          <w:instrText xml:space="preserve"> PAGEREF _Toc365448913 \h </w:instrText>
        </w:r>
        <w:r w:rsidR="00326CCB">
          <w:rPr>
            <w:webHidden/>
          </w:rPr>
        </w:r>
        <w:r w:rsidR="00326CCB">
          <w:rPr>
            <w:webHidden/>
          </w:rPr>
          <w:fldChar w:fldCharType="separate"/>
        </w:r>
        <w:r w:rsidR="000812EA">
          <w:rPr>
            <w:webHidden/>
          </w:rPr>
          <w:t>66</w:t>
        </w:r>
        <w:r w:rsidR="00326CCB">
          <w:rPr>
            <w:webHidden/>
          </w:rPr>
          <w:fldChar w:fldCharType="end"/>
        </w:r>
      </w:hyperlink>
    </w:p>
    <w:p w14:paraId="3C913E1C" w14:textId="77777777" w:rsidR="000812EA" w:rsidRDefault="007D3494">
      <w:pPr>
        <w:pStyle w:val="TOC2"/>
        <w:rPr>
          <w:rFonts w:asciiTheme="minorHAnsi" w:eastAsiaTheme="minorEastAsia" w:hAnsiTheme="minorHAnsi" w:cstheme="minorBidi"/>
          <w:b w:val="0"/>
          <w:sz w:val="22"/>
          <w:szCs w:val="22"/>
        </w:rPr>
      </w:pPr>
      <w:hyperlink w:anchor="_Toc365448914" w:history="1">
        <w:r w:rsidR="000812EA" w:rsidRPr="009C3C1D">
          <w:rPr>
            <w:rStyle w:val="Hyperlink"/>
            <w:lang w:val="en-GB"/>
          </w:rPr>
          <w:t>9.1</w:t>
        </w:r>
        <w:r w:rsidR="000812EA">
          <w:rPr>
            <w:rFonts w:asciiTheme="minorHAnsi" w:eastAsiaTheme="minorEastAsia" w:hAnsiTheme="minorHAnsi" w:cstheme="minorBidi"/>
            <w:b w:val="0"/>
            <w:sz w:val="22"/>
            <w:szCs w:val="22"/>
          </w:rPr>
          <w:tab/>
        </w:r>
        <w:r w:rsidR="000812EA" w:rsidRPr="009C3C1D">
          <w:rPr>
            <w:rStyle w:val="Hyperlink"/>
            <w:lang w:val="en-GB"/>
          </w:rPr>
          <w:t>High Availability and Scalability</w:t>
        </w:r>
        <w:r w:rsidR="000812EA">
          <w:rPr>
            <w:webHidden/>
          </w:rPr>
          <w:tab/>
        </w:r>
        <w:r w:rsidR="00326CCB">
          <w:rPr>
            <w:webHidden/>
          </w:rPr>
          <w:fldChar w:fldCharType="begin"/>
        </w:r>
        <w:r w:rsidR="000812EA">
          <w:rPr>
            <w:webHidden/>
          </w:rPr>
          <w:instrText xml:space="preserve"> PAGEREF _Toc365448914 \h </w:instrText>
        </w:r>
        <w:r w:rsidR="00326CCB">
          <w:rPr>
            <w:webHidden/>
          </w:rPr>
        </w:r>
        <w:r w:rsidR="00326CCB">
          <w:rPr>
            <w:webHidden/>
          </w:rPr>
          <w:fldChar w:fldCharType="separate"/>
        </w:r>
        <w:r w:rsidR="000812EA">
          <w:rPr>
            <w:webHidden/>
          </w:rPr>
          <w:t>68</w:t>
        </w:r>
        <w:r w:rsidR="00326CCB">
          <w:rPr>
            <w:webHidden/>
          </w:rPr>
          <w:fldChar w:fldCharType="end"/>
        </w:r>
      </w:hyperlink>
    </w:p>
    <w:p w14:paraId="2B0889EC" w14:textId="77777777" w:rsidR="000812EA" w:rsidRDefault="007D3494">
      <w:pPr>
        <w:pStyle w:val="TOC2"/>
        <w:rPr>
          <w:rFonts w:asciiTheme="minorHAnsi" w:eastAsiaTheme="minorEastAsia" w:hAnsiTheme="minorHAnsi" w:cstheme="minorBidi"/>
          <w:b w:val="0"/>
          <w:sz w:val="22"/>
          <w:szCs w:val="22"/>
        </w:rPr>
      </w:pPr>
      <w:hyperlink w:anchor="_Toc365448915" w:history="1">
        <w:r w:rsidR="000812EA" w:rsidRPr="009C3C1D">
          <w:rPr>
            <w:rStyle w:val="Hyperlink"/>
            <w:lang w:val="en-GB"/>
          </w:rPr>
          <w:t>9.2</w:t>
        </w:r>
        <w:r w:rsidR="000812EA">
          <w:rPr>
            <w:rFonts w:asciiTheme="minorHAnsi" w:eastAsiaTheme="minorEastAsia" w:hAnsiTheme="minorHAnsi" w:cstheme="minorBidi"/>
            <w:b w:val="0"/>
            <w:sz w:val="22"/>
            <w:szCs w:val="22"/>
          </w:rPr>
          <w:tab/>
        </w:r>
        <w:r w:rsidR="000812EA" w:rsidRPr="009C3C1D">
          <w:rPr>
            <w:rStyle w:val="Hyperlink"/>
            <w:lang w:val="en-GB"/>
          </w:rPr>
          <w:t>Caching, Pooling and Replication</w:t>
        </w:r>
        <w:r w:rsidR="000812EA">
          <w:rPr>
            <w:webHidden/>
          </w:rPr>
          <w:tab/>
        </w:r>
        <w:r w:rsidR="00326CCB">
          <w:rPr>
            <w:webHidden/>
          </w:rPr>
          <w:fldChar w:fldCharType="begin"/>
        </w:r>
        <w:r w:rsidR="000812EA">
          <w:rPr>
            <w:webHidden/>
          </w:rPr>
          <w:instrText xml:space="preserve"> PAGEREF _Toc365448915 \h </w:instrText>
        </w:r>
        <w:r w:rsidR="00326CCB">
          <w:rPr>
            <w:webHidden/>
          </w:rPr>
        </w:r>
        <w:r w:rsidR="00326CCB">
          <w:rPr>
            <w:webHidden/>
          </w:rPr>
          <w:fldChar w:fldCharType="separate"/>
        </w:r>
        <w:r w:rsidR="000812EA">
          <w:rPr>
            <w:webHidden/>
          </w:rPr>
          <w:t>69</w:t>
        </w:r>
        <w:r w:rsidR="00326CCB">
          <w:rPr>
            <w:webHidden/>
          </w:rPr>
          <w:fldChar w:fldCharType="end"/>
        </w:r>
      </w:hyperlink>
    </w:p>
    <w:p w14:paraId="019FE832" w14:textId="77777777" w:rsidR="000812EA" w:rsidRDefault="007D3494">
      <w:pPr>
        <w:pStyle w:val="TOC2"/>
        <w:rPr>
          <w:rFonts w:asciiTheme="minorHAnsi" w:eastAsiaTheme="minorEastAsia" w:hAnsiTheme="minorHAnsi" w:cstheme="minorBidi"/>
          <w:b w:val="0"/>
          <w:sz w:val="22"/>
          <w:szCs w:val="22"/>
        </w:rPr>
      </w:pPr>
      <w:hyperlink w:anchor="_Toc365448916" w:history="1">
        <w:r w:rsidR="000812EA" w:rsidRPr="009C3C1D">
          <w:rPr>
            <w:rStyle w:val="Hyperlink"/>
            <w:lang w:val="en-GB"/>
          </w:rPr>
          <w:t>9.3</w:t>
        </w:r>
        <w:r w:rsidR="000812EA">
          <w:rPr>
            <w:rFonts w:asciiTheme="minorHAnsi" w:eastAsiaTheme="minorEastAsia" w:hAnsiTheme="minorHAnsi" w:cstheme="minorBidi"/>
            <w:b w:val="0"/>
            <w:sz w:val="22"/>
            <w:szCs w:val="22"/>
          </w:rPr>
          <w:tab/>
        </w:r>
        <w:r w:rsidR="000812EA" w:rsidRPr="009C3C1D">
          <w:rPr>
            <w:rStyle w:val="Hyperlink"/>
            <w:lang w:val="en-GB"/>
          </w:rPr>
          <w:t>Transaction Types and Their Management</w:t>
        </w:r>
        <w:r w:rsidR="000812EA">
          <w:rPr>
            <w:webHidden/>
          </w:rPr>
          <w:tab/>
        </w:r>
        <w:r w:rsidR="00326CCB">
          <w:rPr>
            <w:webHidden/>
          </w:rPr>
          <w:fldChar w:fldCharType="begin"/>
        </w:r>
        <w:r w:rsidR="000812EA">
          <w:rPr>
            <w:webHidden/>
          </w:rPr>
          <w:instrText xml:space="preserve"> PAGEREF _Toc365448916 \h </w:instrText>
        </w:r>
        <w:r w:rsidR="00326CCB">
          <w:rPr>
            <w:webHidden/>
          </w:rPr>
        </w:r>
        <w:r w:rsidR="00326CCB">
          <w:rPr>
            <w:webHidden/>
          </w:rPr>
          <w:fldChar w:fldCharType="separate"/>
        </w:r>
        <w:r w:rsidR="000812EA">
          <w:rPr>
            <w:webHidden/>
          </w:rPr>
          <w:t>69</w:t>
        </w:r>
        <w:r w:rsidR="00326CCB">
          <w:rPr>
            <w:webHidden/>
          </w:rPr>
          <w:fldChar w:fldCharType="end"/>
        </w:r>
      </w:hyperlink>
    </w:p>
    <w:p w14:paraId="6E9B8840" w14:textId="77777777" w:rsidR="000812EA" w:rsidRDefault="007D3494">
      <w:pPr>
        <w:pStyle w:val="TOC2"/>
        <w:rPr>
          <w:rFonts w:asciiTheme="minorHAnsi" w:eastAsiaTheme="minorEastAsia" w:hAnsiTheme="minorHAnsi" w:cstheme="minorBidi"/>
          <w:b w:val="0"/>
          <w:sz w:val="22"/>
          <w:szCs w:val="22"/>
        </w:rPr>
      </w:pPr>
      <w:hyperlink w:anchor="_Toc365448917" w:history="1">
        <w:r w:rsidR="000812EA" w:rsidRPr="009C3C1D">
          <w:rPr>
            <w:rStyle w:val="Hyperlink"/>
            <w:lang w:val="en-GB"/>
          </w:rPr>
          <w:t>9.4</w:t>
        </w:r>
        <w:r w:rsidR="000812EA">
          <w:rPr>
            <w:rFonts w:asciiTheme="minorHAnsi" w:eastAsiaTheme="minorEastAsia" w:hAnsiTheme="minorHAnsi" w:cstheme="minorBidi"/>
            <w:b w:val="0"/>
            <w:sz w:val="22"/>
            <w:szCs w:val="22"/>
          </w:rPr>
          <w:tab/>
        </w:r>
        <w:r w:rsidR="000812EA" w:rsidRPr="009C3C1D">
          <w:rPr>
            <w:rStyle w:val="Hyperlink"/>
            <w:lang w:val="en-GB"/>
          </w:rPr>
          <w:t>Response Time</w:t>
        </w:r>
        <w:r w:rsidR="000812EA">
          <w:rPr>
            <w:webHidden/>
          </w:rPr>
          <w:tab/>
        </w:r>
        <w:r w:rsidR="00326CCB">
          <w:rPr>
            <w:webHidden/>
          </w:rPr>
          <w:fldChar w:fldCharType="begin"/>
        </w:r>
        <w:r w:rsidR="000812EA">
          <w:rPr>
            <w:webHidden/>
          </w:rPr>
          <w:instrText xml:space="preserve"> PAGEREF _Toc365448917 \h </w:instrText>
        </w:r>
        <w:r w:rsidR="00326CCB">
          <w:rPr>
            <w:webHidden/>
          </w:rPr>
        </w:r>
        <w:r w:rsidR="00326CCB">
          <w:rPr>
            <w:webHidden/>
          </w:rPr>
          <w:fldChar w:fldCharType="separate"/>
        </w:r>
        <w:r w:rsidR="000812EA">
          <w:rPr>
            <w:webHidden/>
          </w:rPr>
          <w:t>69</w:t>
        </w:r>
        <w:r w:rsidR="00326CCB">
          <w:rPr>
            <w:webHidden/>
          </w:rPr>
          <w:fldChar w:fldCharType="end"/>
        </w:r>
      </w:hyperlink>
    </w:p>
    <w:p w14:paraId="5FC6E108" w14:textId="77777777" w:rsidR="000812EA" w:rsidRDefault="007D3494">
      <w:pPr>
        <w:pStyle w:val="TOC2"/>
        <w:rPr>
          <w:rFonts w:asciiTheme="minorHAnsi" w:eastAsiaTheme="minorEastAsia" w:hAnsiTheme="minorHAnsi" w:cstheme="minorBidi"/>
          <w:b w:val="0"/>
          <w:sz w:val="22"/>
          <w:szCs w:val="22"/>
        </w:rPr>
      </w:pPr>
      <w:hyperlink w:anchor="_Toc365448918" w:history="1">
        <w:r w:rsidR="000812EA" w:rsidRPr="009C3C1D">
          <w:rPr>
            <w:rStyle w:val="Hyperlink"/>
            <w:lang w:val="en-GB"/>
          </w:rPr>
          <w:t>9.5</w:t>
        </w:r>
        <w:r w:rsidR="000812EA">
          <w:rPr>
            <w:rFonts w:asciiTheme="minorHAnsi" w:eastAsiaTheme="minorEastAsia" w:hAnsiTheme="minorHAnsi" w:cstheme="minorBidi"/>
            <w:b w:val="0"/>
            <w:sz w:val="22"/>
            <w:szCs w:val="22"/>
          </w:rPr>
          <w:tab/>
        </w:r>
        <w:r w:rsidR="000812EA" w:rsidRPr="009C3C1D">
          <w:rPr>
            <w:rStyle w:val="Hyperlink"/>
            <w:lang w:val="en-GB"/>
          </w:rPr>
          <w:t>Bandwidth Consumption</w:t>
        </w:r>
        <w:r w:rsidR="000812EA">
          <w:rPr>
            <w:webHidden/>
          </w:rPr>
          <w:tab/>
        </w:r>
        <w:r w:rsidR="00326CCB">
          <w:rPr>
            <w:webHidden/>
          </w:rPr>
          <w:fldChar w:fldCharType="begin"/>
        </w:r>
        <w:r w:rsidR="000812EA">
          <w:rPr>
            <w:webHidden/>
          </w:rPr>
          <w:instrText xml:space="preserve"> PAGEREF _Toc365448918 \h </w:instrText>
        </w:r>
        <w:r w:rsidR="00326CCB">
          <w:rPr>
            <w:webHidden/>
          </w:rPr>
        </w:r>
        <w:r w:rsidR="00326CCB">
          <w:rPr>
            <w:webHidden/>
          </w:rPr>
          <w:fldChar w:fldCharType="separate"/>
        </w:r>
        <w:r w:rsidR="000812EA">
          <w:rPr>
            <w:webHidden/>
          </w:rPr>
          <w:t>70</w:t>
        </w:r>
        <w:r w:rsidR="00326CCB">
          <w:rPr>
            <w:webHidden/>
          </w:rPr>
          <w:fldChar w:fldCharType="end"/>
        </w:r>
      </w:hyperlink>
    </w:p>
    <w:p w14:paraId="6BB3D6EE" w14:textId="77777777" w:rsidR="000812EA" w:rsidRDefault="007D3494">
      <w:pPr>
        <w:pStyle w:val="TOC2"/>
        <w:rPr>
          <w:rFonts w:asciiTheme="minorHAnsi" w:eastAsiaTheme="minorEastAsia" w:hAnsiTheme="minorHAnsi" w:cstheme="minorBidi"/>
          <w:b w:val="0"/>
          <w:sz w:val="22"/>
          <w:szCs w:val="22"/>
        </w:rPr>
      </w:pPr>
      <w:hyperlink w:anchor="_Toc365448919" w:history="1">
        <w:r w:rsidR="000812EA" w:rsidRPr="009C3C1D">
          <w:rPr>
            <w:rStyle w:val="Hyperlink"/>
            <w:lang w:val="en-GB"/>
          </w:rPr>
          <w:t>9.6</w:t>
        </w:r>
        <w:r w:rsidR="000812EA">
          <w:rPr>
            <w:rFonts w:asciiTheme="minorHAnsi" w:eastAsiaTheme="minorEastAsia" w:hAnsiTheme="minorHAnsi" w:cstheme="minorBidi"/>
            <w:b w:val="0"/>
            <w:sz w:val="22"/>
            <w:szCs w:val="22"/>
          </w:rPr>
          <w:tab/>
        </w:r>
        <w:r w:rsidR="000812EA" w:rsidRPr="009C3C1D">
          <w:rPr>
            <w:rStyle w:val="Hyperlink"/>
            <w:lang w:val="en-GB"/>
          </w:rPr>
          <w:t>Housekeeping</w:t>
        </w:r>
        <w:r w:rsidR="000812EA">
          <w:rPr>
            <w:webHidden/>
          </w:rPr>
          <w:tab/>
        </w:r>
        <w:r w:rsidR="00326CCB">
          <w:rPr>
            <w:webHidden/>
          </w:rPr>
          <w:fldChar w:fldCharType="begin"/>
        </w:r>
        <w:r w:rsidR="000812EA">
          <w:rPr>
            <w:webHidden/>
          </w:rPr>
          <w:instrText xml:space="preserve"> PAGEREF _Toc365448919 \h </w:instrText>
        </w:r>
        <w:r w:rsidR="00326CCB">
          <w:rPr>
            <w:webHidden/>
          </w:rPr>
        </w:r>
        <w:r w:rsidR="00326CCB">
          <w:rPr>
            <w:webHidden/>
          </w:rPr>
          <w:fldChar w:fldCharType="separate"/>
        </w:r>
        <w:r w:rsidR="000812EA">
          <w:rPr>
            <w:webHidden/>
          </w:rPr>
          <w:t>70</w:t>
        </w:r>
        <w:r w:rsidR="00326CCB">
          <w:rPr>
            <w:webHidden/>
          </w:rPr>
          <w:fldChar w:fldCharType="end"/>
        </w:r>
      </w:hyperlink>
    </w:p>
    <w:p w14:paraId="6D495F4B" w14:textId="77777777" w:rsidR="000812EA" w:rsidRDefault="007D3494">
      <w:pPr>
        <w:pStyle w:val="TOC1"/>
        <w:rPr>
          <w:rFonts w:asciiTheme="minorHAnsi" w:eastAsiaTheme="minorEastAsia" w:hAnsiTheme="minorHAnsi" w:cstheme="minorBidi"/>
          <w:b w:val="0"/>
          <w:bCs w:val="0"/>
          <w:sz w:val="22"/>
          <w:szCs w:val="22"/>
        </w:rPr>
      </w:pPr>
      <w:hyperlink w:anchor="_Toc365448920" w:history="1">
        <w:r w:rsidR="000812EA" w:rsidRPr="009C3C1D">
          <w:rPr>
            <w:rStyle w:val="Hyperlink"/>
            <w:lang w:val="en-GB"/>
          </w:rPr>
          <w:t>10</w:t>
        </w:r>
        <w:r w:rsidR="000812EA">
          <w:rPr>
            <w:rFonts w:asciiTheme="minorHAnsi" w:eastAsiaTheme="minorEastAsia" w:hAnsiTheme="minorHAnsi" w:cstheme="minorBidi"/>
            <w:b w:val="0"/>
            <w:bCs w:val="0"/>
            <w:sz w:val="22"/>
            <w:szCs w:val="22"/>
          </w:rPr>
          <w:tab/>
        </w:r>
        <w:r w:rsidR="000812EA" w:rsidRPr="009C3C1D">
          <w:rPr>
            <w:rStyle w:val="Hyperlink"/>
            <w:lang w:val="en-GB"/>
          </w:rPr>
          <w:t>Quality</w:t>
        </w:r>
        <w:r w:rsidR="000812EA">
          <w:rPr>
            <w:webHidden/>
          </w:rPr>
          <w:tab/>
        </w:r>
        <w:r w:rsidR="00326CCB">
          <w:rPr>
            <w:webHidden/>
          </w:rPr>
          <w:fldChar w:fldCharType="begin"/>
        </w:r>
        <w:r w:rsidR="000812EA">
          <w:rPr>
            <w:webHidden/>
          </w:rPr>
          <w:instrText xml:space="preserve"> PAGEREF _Toc365448920 \h </w:instrText>
        </w:r>
        <w:r w:rsidR="00326CCB">
          <w:rPr>
            <w:webHidden/>
          </w:rPr>
        </w:r>
        <w:r w:rsidR="00326CCB">
          <w:rPr>
            <w:webHidden/>
          </w:rPr>
          <w:fldChar w:fldCharType="separate"/>
        </w:r>
        <w:r w:rsidR="000812EA">
          <w:rPr>
            <w:webHidden/>
          </w:rPr>
          <w:t>71</w:t>
        </w:r>
        <w:r w:rsidR="00326CCB">
          <w:rPr>
            <w:webHidden/>
          </w:rPr>
          <w:fldChar w:fldCharType="end"/>
        </w:r>
      </w:hyperlink>
    </w:p>
    <w:p w14:paraId="32D9C3BF" w14:textId="77777777" w:rsidR="000812EA" w:rsidRDefault="007D3494">
      <w:pPr>
        <w:pStyle w:val="TOC1"/>
        <w:rPr>
          <w:rFonts w:asciiTheme="minorHAnsi" w:eastAsiaTheme="minorEastAsia" w:hAnsiTheme="minorHAnsi" w:cstheme="minorBidi"/>
          <w:b w:val="0"/>
          <w:bCs w:val="0"/>
          <w:sz w:val="22"/>
          <w:szCs w:val="22"/>
        </w:rPr>
      </w:pPr>
      <w:hyperlink w:anchor="_Toc365448921" w:history="1">
        <w:r w:rsidR="000812EA" w:rsidRPr="009C3C1D">
          <w:rPr>
            <w:rStyle w:val="Hyperlink"/>
            <w:lang w:val="en-GB"/>
          </w:rPr>
          <w:t>11</w:t>
        </w:r>
        <w:r w:rsidR="000812EA">
          <w:rPr>
            <w:rFonts w:asciiTheme="minorHAnsi" w:eastAsiaTheme="minorEastAsia" w:hAnsiTheme="minorHAnsi" w:cstheme="minorBidi"/>
            <w:b w:val="0"/>
            <w:bCs w:val="0"/>
            <w:sz w:val="22"/>
            <w:szCs w:val="22"/>
          </w:rPr>
          <w:tab/>
        </w:r>
        <w:r w:rsidR="000812EA" w:rsidRPr="009C3C1D">
          <w:rPr>
            <w:rStyle w:val="Hyperlink"/>
            <w:lang w:val="en-GB"/>
          </w:rPr>
          <w:t>Architectural Prototype</w:t>
        </w:r>
        <w:r w:rsidR="000812EA">
          <w:rPr>
            <w:webHidden/>
          </w:rPr>
          <w:tab/>
        </w:r>
        <w:r w:rsidR="00326CCB">
          <w:rPr>
            <w:webHidden/>
          </w:rPr>
          <w:fldChar w:fldCharType="begin"/>
        </w:r>
        <w:r w:rsidR="000812EA">
          <w:rPr>
            <w:webHidden/>
          </w:rPr>
          <w:instrText xml:space="preserve"> PAGEREF _Toc365448921 \h </w:instrText>
        </w:r>
        <w:r w:rsidR="00326CCB">
          <w:rPr>
            <w:webHidden/>
          </w:rPr>
        </w:r>
        <w:r w:rsidR="00326CCB">
          <w:rPr>
            <w:webHidden/>
          </w:rPr>
          <w:fldChar w:fldCharType="separate"/>
        </w:r>
        <w:r w:rsidR="000812EA">
          <w:rPr>
            <w:webHidden/>
          </w:rPr>
          <w:t>71</w:t>
        </w:r>
        <w:r w:rsidR="00326CCB">
          <w:rPr>
            <w:webHidden/>
          </w:rPr>
          <w:fldChar w:fldCharType="end"/>
        </w:r>
      </w:hyperlink>
    </w:p>
    <w:p w14:paraId="673747D5" w14:textId="77777777" w:rsidR="000812EA" w:rsidRDefault="007D3494">
      <w:pPr>
        <w:pStyle w:val="TOC1"/>
        <w:rPr>
          <w:rFonts w:asciiTheme="minorHAnsi" w:eastAsiaTheme="minorEastAsia" w:hAnsiTheme="minorHAnsi" w:cstheme="minorBidi"/>
          <w:b w:val="0"/>
          <w:bCs w:val="0"/>
          <w:sz w:val="22"/>
          <w:szCs w:val="22"/>
        </w:rPr>
      </w:pPr>
      <w:hyperlink w:anchor="_Toc365448922" w:history="1">
        <w:r w:rsidR="000812EA" w:rsidRPr="009C3C1D">
          <w:rPr>
            <w:rStyle w:val="Hyperlink"/>
            <w:lang w:val="en-GB"/>
          </w:rPr>
          <w:t>12</w:t>
        </w:r>
        <w:r w:rsidR="000812EA">
          <w:rPr>
            <w:rFonts w:asciiTheme="minorHAnsi" w:eastAsiaTheme="minorEastAsia" w:hAnsiTheme="minorHAnsi" w:cstheme="minorBidi"/>
            <w:b w:val="0"/>
            <w:bCs w:val="0"/>
            <w:sz w:val="22"/>
            <w:szCs w:val="22"/>
          </w:rPr>
          <w:tab/>
        </w:r>
        <w:r w:rsidR="000812EA" w:rsidRPr="009C3C1D">
          <w:rPr>
            <w:rStyle w:val="Hyperlink"/>
            <w:lang w:val="en-GB"/>
          </w:rPr>
          <w:t>Conclusion</w:t>
        </w:r>
        <w:r w:rsidR="000812EA">
          <w:rPr>
            <w:webHidden/>
          </w:rPr>
          <w:tab/>
        </w:r>
        <w:r w:rsidR="00326CCB">
          <w:rPr>
            <w:webHidden/>
          </w:rPr>
          <w:fldChar w:fldCharType="begin"/>
        </w:r>
        <w:r w:rsidR="000812EA">
          <w:rPr>
            <w:webHidden/>
          </w:rPr>
          <w:instrText xml:space="preserve"> PAGEREF _Toc365448922 \h </w:instrText>
        </w:r>
        <w:r w:rsidR="00326CCB">
          <w:rPr>
            <w:webHidden/>
          </w:rPr>
        </w:r>
        <w:r w:rsidR="00326CCB">
          <w:rPr>
            <w:webHidden/>
          </w:rPr>
          <w:fldChar w:fldCharType="separate"/>
        </w:r>
        <w:r w:rsidR="000812EA">
          <w:rPr>
            <w:webHidden/>
          </w:rPr>
          <w:t>71</w:t>
        </w:r>
        <w:r w:rsidR="00326CCB">
          <w:rPr>
            <w:webHidden/>
          </w:rPr>
          <w:fldChar w:fldCharType="end"/>
        </w:r>
      </w:hyperlink>
    </w:p>
    <w:p w14:paraId="4ECBA13A" w14:textId="77777777" w:rsidR="000F5840" w:rsidRPr="00140956" w:rsidRDefault="00326CCB">
      <w:pPr>
        <w:pStyle w:val="Header"/>
        <w:tabs>
          <w:tab w:val="clear" w:pos="4320"/>
          <w:tab w:val="clear" w:pos="8640"/>
        </w:tabs>
        <w:rPr>
          <w:rFonts w:cs="Arial"/>
          <w:b/>
          <w:bCs/>
          <w:lang w:val="en-GB"/>
        </w:rPr>
      </w:pPr>
      <w:r w:rsidRPr="00140956">
        <w:rPr>
          <w:rFonts w:cs="Arial"/>
          <w:caps/>
          <w:lang w:val="en-GB"/>
        </w:rPr>
        <w:fldChar w:fldCharType="end"/>
      </w:r>
    </w:p>
    <w:p w14:paraId="74F508A8" w14:textId="77777777" w:rsidR="000F5840" w:rsidRPr="00140956" w:rsidRDefault="000F5840">
      <w:pPr>
        <w:pStyle w:val="Heading1"/>
        <w:rPr>
          <w:lang w:val="en-GB"/>
        </w:rPr>
      </w:pPr>
      <w:bookmarkStart w:id="92" w:name="_Toc456598586"/>
      <w:bookmarkStart w:id="93" w:name="_Toc535997009"/>
      <w:r w:rsidRPr="00140956">
        <w:rPr>
          <w:lang w:val="en-GB"/>
        </w:rPr>
        <w:br w:type="page"/>
      </w:r>
      <w:bookmarkStart w:id="94" w:name="_Toc294083289"/>
      <w:bookmarkStart w:id="95" w:name="_Toc302124611"/>
      <w:bookmarkStart w:id="96" w:name="_Toc365448883"/>
      <w:r w:rsidRPr="00140956">
        <w:rPr>
          <w:lang w:val="en-GB"/>
        </w:rPr>
        <w:lastRenderedPageBreak/>
        <w:t>Introduction</w:t>
      </w:r>
      <w:bookmarkEnd w:id="92"/>
      <w:bookmarkEnd w:id="93"/>
      <w:bookmarkEnd w:id="94"/>
      <w:bookmarkEnd w:id="95"/>
      <w:bookmarkEnd w:id="96"/>
    </w:p>
    <w:p w14:paraId="775A0605" w14:textId="77777777" w:rsidR="000F5840" w:rsidRPr="0010086A" w:rsidRDefault="000F5840" w:rsidP="0010086A">
      <w:pPr>
        <w:pStyle w:val="Info"/>
      </w:pPr>
      <w:r w:rsidRPr="0010086A">
        <w:t>[The following template is provided for use with APEX for all system development.  The primary focus of this document is to provide a consistent format to record the system architecture of any project.  This template encourages the perspective of component-based application architectures and diagrams.  Component-based application architectures may be created using any combination of smaller grained components (e.g., object-oriented development) and/or large grained components (usually purchased COTS components such as applications or frameworks).</w:t>
      </w:r>
    </w:p>
    <w:p w14:paraId="53A5EAB9" w14:textId="77777777" w:rsidR="000F5840" w:rsidRPr="0010086A" w:rsidRDefault="000F5840" w:rsidP="0010086A">
      <w:pPr>
        <w:pStyle w:val="Info"/>
      </w:pPr>
    </w:p>
    <w:p w14:paraId="1F2A8D41" w14:textId="77777777" w:rsidR="000F5840" w:rsidRPr="0010086A" w:rsidRDefault="000F5840" w:rsidP="0010086A">
      <w:pPr>
        <w:pStyle w:val="Info"/>
      </w:pPr>
      <w:r w:rsidRPr="0010086A">
        <w:t>Text enclosed in square brackets and displayed in blue is included to provide guidance to the author.</w:t>
      </w:r>
      <w:r w:rsidR="003E720A">
        <w:t xml:space="preserve"> It does not appear on printed versions of the document. Leave it present within the document for future guidance – do not delete it.</w:t>
      </w:r>
    </w:p>
    <w:p w14:paraId="3E79CC7B" w14:textId="77777777" w:rsidR="000F5840" w:rsidRPr="0010086A" w:rsidRDefault="000F5840" w:rsidP="0010086A">
      <w:pPr>
        <w:pStyle w:val="Info"/>
      </w:pPr>
    </w:p>
    <w:p w14:paraId="61A66AAA" w14:textId="77777777" w:rsidR="000F5840" w:rsidRPr="0010086A" w:rsidRDefault="000F5840" w:rsidP="0010086A">
      <w:pPr>
        <w:pStyle w:val="Info"/>
      </w:pPr>
      <w:r w:rsidRPr="0010086A">
        <w:t>The introduction of the Architectural Design provides an overview of the entire architectural design.  It includes the purpose, scope, definitions, acronyms, abbreviations, references and overview of the architectural design.]</w:t>
      </w:r>
    </w:p>
    <w:p w14:paraId="4856EFBF" w14:textId="77777777" w:rsidR="000F5840" w:rsidRPr="00140956" w:rsidRDefault="000F5840">
      <w:pPr>
        <w:pStyle w:val="Heading2"/>
        <w:rPr>
          <w:lang w:val="en-GB"/>
        </w:rPr>
      </w:pPr>
      <w:bookmarkStart w:id="97" w:name="_Toc456598587"/>
      <w:bookmarkStart w:id="98" w:name="_Toc535997010"/>
      <w:bookmarkStart w:id="99" w:name="_Toc294083290"/>
      <w:bookmarkStart w:id="100" w:name="_Toc302124612"/>
      <w:bookmarkStart w:id="101" w:name="_Toc365448884"/>
      <w:r w:rsidRPr="00140956">
        <w:rPr>
          <w:lang w:val="en-GB"/>
        </w:rPr>
        <w:t>Purpose</w:t>
      </w:r>
      <w:bookmarkEnd w:id="97"/>
      <w:bookmarkEnd w:id="98"/>
      <w:bookmarkEnd w:id="99"/>
      <w:bookmarkEnd w:id="100"/>
      <w:bookmarkEnd w:id="101"/>
    </w:p>
    <w:p w14:paraId="4A38531E" w14:textId="77777777" w:rsidR="005723D4" w:rsidRPr="0010086A" w:rsidRDefault="005723D4" w:rsidP="005723D4">
      <w:pPr>
        <w:pStyle w:val="Info"/>
      </w:pPr>
      <w:bookmarkStart w:id="102" w:name="_Toc456598588"/>
      <w:r w:rsidRPr="0010086A">
        <w:t>[This section defines the role or purpose of the Architectural Design in the overall project documentation, and briefly describes the structure of the document.  The specific audiences for the document are identified, with an indication of how they are expected to use the document.]</w:t>
      </w:r>
    </w:p>
    <w:p w14:paraId="6DD992D7" w14:textId="77777777" w:rsidR="000F5840" w:rsidRPr="00140956" w:rsidRDefault="000F5840" w:rsidP="005723D4">
      <w:pPr>
        <w:rPr>
          <w:lang w:val="en-GB"/>
        </w:rPr>
      </w:pPr>
      <w:r w:rsidRPr="00140956">
        <w:rPr>
          <w:lang w:val="en-GB"/>
        </w:rPr>
        <w:t>This document provides a comprehensive architectural overvi</w:t>
      </w:r>
      <w:r w:rsidR="000E43F8" w:rsidRPr="00140956">
        <w:rPr>
          <w:lang w:val="en-GB"/>
        </w:rPr>
        <w:t xml:space="preserve">ew of the Global Solutions </w:t>
      </w:r>
      <w:r w:rsidRPr="00140956">
        <w:rPr>
          <w:lang w:val="en-GB"/>
        </w:rPr>
        <w:t>Wholesale system (GSW), using a number of different architectural views to depict aspects of the system.  It is intended to capture and convey the significant architectural decisions that have been made.</w:t>
      </w:r>
    </w:p>
    <w:p w14:paraId="4EE3465A" w14:textId="77777777" w:rsidR="000F5840" w:rsidRPr="00140956" w:rsidRDefault="000F5840" w:rsidP="00C718DF">
      <w:pPr>
        <w:rPr>
          <w:sz w:val="22"/>
          <w:szCs w:val="22"/>
          <w:lang w:val="en-GB"/>
        </w:rPr>
      </w:pPr>
      <w:bookmarkStart w:id="103" w:name="_Toc535997011"/>
    </w:p>
    <w:p w14:paraId="000EDB77" w14:textId="77777777" w:rsidR="000F5840" w:rsidRPr="00140956" w:rsidRDefault="000F5840" w:rsidP="005723D4">
      <w:pPr>
        <w:rPr>
          <w:lang w:val="en-GB"/>
        </w:rPr>
      </w:pPr>
      <w:r w:rsidRPr="00140956">
        <w:rPr>
          <w:lang w:val="en-GB"/>
        </w:rPr>
        <w:t>This GSW Architecture Design Document (ADD) is part of the system documentation rather than forming part of a project’s document set.  It can be referenced throughout the development lifecycle of enhancements to identify the impact of proposed changes and by the Sustain Team in supporting issues with the production environment.  Both teams will keep the document up to date as changes are introduced and approved.</w:t>
      </w:r>
    </w:p>
    <w:p w14:paraId="550625DE" w14:textId="77777777" w:rsidR="000F5840" w:rsidRPr="00140956" w:rsidRDefault="000F5840" w:rsidP="005723D4">
      <w:pPr>
        <w:rPr>
          <w:lang w:val="en-GB"/>
        </w:rPr>
      </w:pPr>
    </w:p>
    <w:p w14:paraId="67E793FC" w14:textId="77777777" w:rsidR="000F5840" w:rsidRPr="00140956" w:rsidRDefault="000F5840" w:rsidP="005723D4">
      <w:pPr>
        <w:rPr>
          <w:lang w:val="en-GB"/>
        </w:rPr>
      </w:pPr>
      <w:r w:rsidRPr="00140956">
        <w:rPr>
          <w:lang w:val="en-GB"/>
        </w:rPr>
        <w:t xml:space="preserve">The </w:t>
      </w:r>
      <w:r w:rsidR="00EC1B9C" w:rsidRPr="00140956">
        <w:rPr>
          <w:lang w:val="en-GB"/>
        </w:rPr>
        <w:t>GM Financial</w:t>
      </w:r>
      <w:r w:rsidRPr="00140956">
        <w:rPr>
          <w:lang w:val="en-GB"/>
        </w:rPr>
        <w:t xml:space="preserve"> business operations and IT departments will use the document to help analyse potential change requests.</w:t>
      </w:r>
    </w:p>
    <w:p w14:paraId="3A2505F6" w14:textId="77777777" w:rsidR="000F5840" w:rsidRPr="00140956" w:rsidRDefault="000F5840" w:rsidP="00C718DF">
      <w:pPr>
        <w:rPr>
          <w:sz w:val="22"/>
          <w:szCs w:val="22"/>
          <w:lang w:val="en-GB"/>
        </w:rPr>
      </w:pPr>
    </w:p>
    <w:p w14:paraId="396278EC" w14:textId="77777777" w:rsidR="000F5840" w:rsidRPr="00140956" w:rsidRDefault="000F5840">
      <w:pPr>
        <w:pStyle w:val="Heading2"/>
        <w:tabs>
          <w:tab w:val="num" w:pos="1080"/>
        </w:tabs>
        <w:rPr>
          <w:lang w:val="en-GB"/>
        </w:rPr>
      </w:pPr>
      <w:bookmarkStart w:id="104" w:name="_Toc294083291"/>
      <w:bookmarkStart w:id="105" w:name="_Toc302124613"/>
      <w:bookmarkStart w:id="106" w:name="_Toc365448885"/>
      <w:r w:rsidRPr="00140956">
        <w:rPr>
          <w:lang w:val="en-GB"/>
        </w:rPr>
        <w:t>Scope</w:t>
      </w:r>
      <w:bookmarkEnd w:id="102"/>
      <w:bookmarkEnd w:id="103"/>
      <w:bookmarkEnd w:id="104"/>
      <w:bookmarkEnd w:id="105"/>
      <w:bookmarkEnd w:id="106"/>
    </w:p>
    <w:p w14:paraId="11C5C550" w14:textId="77777777" w:rsidR="000F5840" w:rsidRPr="00140956" w:rsidRDefault="000F5840" w:rsidP="0010086A">
      <w:pPr>
        <w:pStyle w:val="Info"/>
      </w:pPr>
      <w:bookmarkStart w:id="107" w:name="_Toc456598589"/>
      <w:r w:rsidRPr="00140956">
        <w:t>[A brief description of what the Architectural Design applies to; what is affected or influenced by this document.  Refer to the Project Charter and System Requirements Specification for the overall Project Scope.]</w:t>
      </w:r>
    </w:p>
    <w:p w14:paraId="6B2F3DCA" w14:textId="77777777" w:rsidR="00811C7E" w:rsidRPr="00140956" w:rsidRDefault="000F5840" w:rsidP="003E720A">
      <w:pPr>
        <w:rPr>
          <w:lang w:val="en-GB"/>
        </w:rPr>
      </w:pPr>
      <w:r w:rsidRPr="00140956">
        <w:rPr>
          <w:lang w:val="en-GB"/>
        </w:rPr>
        <w:t>This ADD applies to all system components comprising GS Wholesale.  Significant architectural elements are documented such that the impact of change to them or their related components can be identified easily as the system evolves.</w:t>
      </w:r>
    </w:p>
    <w:p w14:paraId="0E626346" w14:textId="77777777" w:rsidR="00246FEA" w:rsidRPr="00140956" w:rsidRDefault="00246FEA" w:rsidP="0001024A">
      <w:pPr>
        <w:rPr>
          <w:sz w:val="22"/>
          <w:szCs w:val="22"/>
          <w:lang w:val="en-GB"/>
        </w:rPr>
      </w:pPr>
    </w:p>
    <w:p w14:paraId="6F8735B1" w14:textId="77777777" w:rsidR="000F5840" w:rsidRPr="00140956" w:rsidRDefault="000F5840">
      <w:pPr>
        <w:pStyle w:val="Heading3"/>
        <w:tabs>
          <w:tab w:val="num" w:pos="1440"/>
        </w:tabs>
        <w:rPr>
          <w:lang w:val="en-GB"/>
        </w:rPr>
      </w:pPr>
      <w:bookmarkStart w:id="108" w:name="_Toc535997012"/>
      <w:r w:rsidRPr="00140956">
        <w:rPr>
          <w:lang w:val="en-GB"/>
        </w:rPr>
        <w:t>Included Topics</w:t>
      </w:r>
      <w:bookmarkEnd w:id="108"/>
    </w:p>
    <w:p w14:paraId="3123A929" w14:textId="77777777" w:rsidR="000F5840" w:rsidRPr="00140956" w:rsidRDefault="000F5840" w:rsidP="0010086A">
      <w:pPr>
        <w:pStyle w:val="Info"/>
      </w:pPr>
      <w:r w:rsidRPr="00140956">
        <w:t>[A brief description of topics to be included in this document and what is affected or influenced by these topics.]</w:t>
      </w:r>
    </w:p>
    <w:p w14:paraId="401D4610" w14:textId="77777777" w:rsidR="000F5840" w:rsidRPr="002E1A72" w:rsidRDefault="000F5840" w:rsidP="003E720A">
      <w:pPr>
        <w:rPr>
          <w:lang w:val="en-GB"/>
        </w:rPr>
      </w:pPr>
      <w:r w:rsidRPr="002E1A72">
        <w:rPr>
          <w:lang w:val="en-GB"/>
        </w:rPr>
        <w:t xml:space="preserve">The latest changes to this document were made </w:t>
      </w:r>
      <w:r w:rsidR="000E43F8" w:rsidRPr="002E1A72">
        <w:rPr>
          <w:lang w:val="en-GB"/>
        </w:rPr>
        <w:t>to include</w:t>
      </w:r>
      <w:r w:rsidRPr="002E1A72">
        <w:rPr>
          <w:lang w:val="en-GB"/>
        </w:rPr>
        <w:t xml:space="preserve"> </w:t>
      </w:r>
      <w:r w:rsidR="000E43F8" w:rsidRPr="002E1A72">
        <w:rPr>
          <w:lang w:val="en-GB"/>
        </w:rPr>
        <w:t xml:space="preserve">changes </w:t>
      </w:r>
      <w:r w:rsidR="003C1EF1">
        <w:rPr>
          <w:lang w:val="en-GB"/>
        </w:rPr>
        <w:t xml:space="preserve">arising from the GMF Evergreen project, which </w:t>
      </w:r>
      <w:proofErr w:type="gramStart"/>
      <w:r w:rsidR="003C1EF1">
        <w:rPr>
          <w:lang w:val="en-GB"/>
        </w:rPr>
        <w:t>migrates</w:t>
      </w:r>
      <w:proofErr w:type="gramEnd"/>
      <w:r w:rsidR="003C1EF1">
        <w:rPr>
          <w:lang w:val="en-GB"/>
        </w:rPr>
        <w:t xml:space="preserve"> GSW to new hardware and software using a virtualised platform</w:t>
      </w:r>
      <w:r w:rsidR="00C1691A" w:rsidRPr="002E1A72">
        <w:rPr>
          <w:lang w:val="en-GB"/>
        </w:rPr>
        <w:t>.</w:t>
      </w:r>
    </w:p>
    <w:p w14:paraId="3E15A82F" w14:textId="77777777" w:rsidR="000F5840" w:rsidRPr="00140956" w:rsidRDefault="000F5840" w:rsidP="0001024A">
      <w:pPr>
        <w:rPr>
          <w:sz w:val="22"/>
          <w:szCs w:val="22"/>
          <w:lang w:val="en-GB"/>
        </w:rPr>
      </w:pPr>
    </w:p>
    <w:p w14:paraId="5FE1DAC7" w14:textId="77777777" w:rsidR="000F5840" w:rsidRPr="00140956" w:rsidRDefault="000F5840">
      <w:pPr>
        <w:pStyle w:val="Heading3"/>
        <w:tabs>
          <w:tab w:val="num" w:pos="1440"/>
        </w:tabs>
        <w:rPr>
          <w:lang w:val="en-GB"/>
        </w:rPr>
      </w:pPr>
      <w:bookmarkStart w:id="109" w:name="_Toc535997013"/>
      <w:r w:rsidRPr="00140956">
        <w:rPr>
          <w:lang w:val="en-GB"/>
        </w:rPr>
        <w:lastRenderedPageBreak/>
        <w:t>Excluded Topics</w:t>
      </w:r>
      <w:bookmarkEnd w:id="109"/>
    </w:p>
    <w:p w14:paraId="7692FDF9" w14:textId="77777777" w:rsidR="000F5840" w:rsidRPr="00140956" w:rsidRDefault="000F5840" w:rsidP="0010086A">
      <w:pPr>
        <w:pStyle w:val="Info"/>
      </w:pPr>
      <w:r w:rsidRPr="00140956">
        <w:t>[A list of topics excluded from this document, if any, with reasoning as to why they are excluded.  Provide references to any topics addressed in other documents.]</w:t>
      </w:r>
    </w:p>
    <w:p w14:paraId="00263910" w14:textId="77777777" w:rsidR="000F5840" w:rsidRPr="00140956" w:rsidRDefault="000F5840" w:rsidP="005723D4">
      <w:pPr>
        <w:rPr>
          <w:lang w:val="en-GB"/>
        </w:rPr>
      </w:pPr>
      <w:bookmarkStart w:id="110" w:name="_Toc535997014"/>
      <w:r w:rsidRPr="00140956">
        <w:rPr>
          <w:lang w:val="en-GB"/>
        </w:rPr>
        <w:t>There are no significant components currently excluded from this document.</w:t>
      </w:r>
    </w:p>
    <w:p w14:paraId="5567DB2D" w14:textId="77777777" w:rsidR="000F5840" w:rsidRPr="00140956" w:rsidRDefault="000F5840" w:rsidP="0001024A">
      <w:pPr>
        <w:rPr>
          <w:sz w:val="22"/>
          <w:szCs w:val="22"/>
          <w:lang w:val="en-GB"/>
        </w:rPr>
      </w:pPr>
    </w:p>
    <w:p w14:paraId="0C502851" w14:textId="77777777" w:rsidR="000F5840" w:rsidRPr="00140956" w:rsidRDefault="000F5840">
      <w:pPr>
        <w:pStyle w:val="Heading2"/>
        <w:tabs>
          <w:tab w:val="num" w:pos="1080"/>
        </w:tabs>
        <w:rPr>
          <w:lang w:val="en-GB"/>
        </w:rPr>
      </w:pPr>
      <w:r w:rsidRPr="00140956">
        <w:rPr>
          <w:lang w:val="en-GB"/>
        </w:rPr>
        <w:br w:type="page"/>
      </w:r>
      <w:bookmarkStart w:id="111" w:name="_Toc294083292"/>
      <w:bookmarkStart w:id="112" w:name="_Toc302124614"/>
      <w:bookmarkStart w:id="113" w:name="_Toc365448886"/>
      <w:r w:rsidRPr="00140956">
        <w:rPr>
          <w:lang w:val="en-GB"/>
        </w:rPr>
        <w:lastRenderedPageBreak/>
        <w:t>Definitions, Acronyms and Abbreviations</w:t>
      </w:r>
      <w:bookmarkEnd w:id="107"/>
      <w:bookmarkEnd w:id="110"/>
      <w:bookmarkEnd w:id="111"/>
      <w:bookmarkEnd w:id="112"/>
      <w:bookmarkEnd w:id="113"/>
    </w:p>
    <w:p w14:paraId="7A275A8D" w14:textId="77777777" w:rsidR="000F5840" w:rsidRPr="00140956" w:rsidRDefault="000F5840" w:rsidP="0010086A">
      <w:pPr>
        <w:pStyle w:val="Info"/>
      </w:pPr>
      <w:r w:rsidRPr="00140956">
        <w:t>[Provide definitions of all terms, acronyms and abbreviations required to interpret the Architectural Design.  This information may be provided as a reference to the project’s glossary.]</w:t>
      </w:r>
    </w:p>
    <w:p w14:paraId="52C9DD17" w14:textId="77777777" w:rsidR="000F5840" w:rsidRPr="00140956" w:rsidRDefault="000F5840">
      <w:pPr>
        <w:rPr>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6228"/>
      </w:tblGrid>
      <w:tr w:rsidR="00140956" w:rsidRPr="00140956" w14:paraId="2996EEE3" w14:textId="77777777" w:rsidTr="00607767">
        <w:trPr>
          <w:tblHeader/>
        </w:trPr>
        <w:tc>
          <w:tcPr>
            <w:tcW w:w="2520" w:type="dxa"/>
            <w:shd w:val="clear" w:color="auto" w:fill="E0E0E0"/>
          </w:tcPr>
          <w:p w14:paraId="25339D97" w14:textId="77777777" w:rsidR="000F5840" w:rsidRPr="00140956" w:rsidRDefault="000F5840" w:rsidP="00607767">
            <w:pPr>
              <w:pStyle w:val="Table"/>
              <w:keepNext/>
              <w:jc w:val="both"/>
              <w:rPr>
                <w:b/>
                <w:bCs/>
                <w:lang w:val="en-GB"/>
              </w:rPr>
            </w:pPr>
            <w:r w:rsidRPr="00140956">
              <w:rPr>
                <w:b/>
                <w:bCs/>
                <w:lang w:val="en-GB"/>
              </w:rPr>
              <w:t>Term</w:t>
            </w:r>
          </w:p>
        </w:tc>
        <w:tc>
          <w:tcPr>
            <w:tcW w:w="6228" w:type="dxa"/>
            <w:shd w:val="clear" w:color="auto" w:fill="E0E0E0"/>
          </w:tcPr>
          <w:p w14:paraId="4831625A" w14:textId="77777777" w:rsidR="000F5840" w:rsidRPr="00140956" w:rsidRDefault="000F5840" w:rsidP="00607767">
            <w:pPr>
              <w:pStyle w:val="Table"/>
              <w:jc w:val="both"/>
              <w:rPr>
                <w:b/>
                <w:bCs/>
                <w:lang w:val="en-GB"/>
              </w:rPr>
            </w:pPr>
            <w:r w:rsidRPr="00140956">
              <w:rPr>
                <w:b/>
                <w:bCs/>
                <w:lang w:val="en-GB"/>
              </w:rPr>
              <w:t>Definition</w:t>
            </w:r>
          </w:p>
        </w:tc>
      </w:tr>
      <w:tr w:rsidR="00140956" w:rsidRPr="00140956" w:rsidDel="00065BB9" w14:paraId="766711D0" w14:textId="77777777" w:rsidTr="004840D8">
        <w:trPr>
          <w:del w:id="114" w:author="Howell, Dan" w:date="2014-07-03T11:48:00Z"/>
        </w:trPr>
        <w:tc>
          <w:tcPr>
            <w:tcW w:w="2520" w:type="dxa"/>
          </w:tcPr>
          <w:p w14:paraId="1E574C4A" w14:textId="77777777" w:rsidR="000F5840" w:rsidRPr="00140956" w:rsidDel="00065BB9" w:rsidRDefault="000F5840" w:rsidP="004840D8">
            <w:pPr>
              <w:pStyle w:val="Table"/>
              <w:rPr>
                <w:del w:id="115" w:author="Howell, Dan" w:date="2014-07-03T11:48:00Z"/>
                <w:lang w:val="en-GB"/>
              </w:rPr>
            </w:pPr>
            <w:del w:id="116" w:author="Howell, Dan" w:date="2014-07-03T11:48:00Z">
              <w:r w:rsidRPr="00140956" w:rsidDel="00065BB9">
                <w:rPr>
                  <w:lang w:val="en-GB"/>
                </w:rPr>
                <w:delText>ACP</w:delText>
              </w:r>
            </w:del>
          </w:p>
        </w:tc>
        <w:tc>
          <w:tcPr>
            <w:tcW w:w="6228" w:type="dxa"/>
          </w:tcPr>
          <w:p w14:paraId="161673D9" w14:textId="77777777" w:rsidR="000F5840" w:rsidRPr="00140956" w:rsidDel="00065BB9" w:rsidRDefault="000F5840" w:rsidP="004840D8">
            <w:pPr>
              <w:pStyle w:val="Table"/>
              <w:rPr>
                <w:del w:id="117" w:author="Howell, Dan" w:date="2014-07-03T11:48:00Z"/>
                <w:lang w:val="en-GB"/>
              </w:rPr>
            </w:pPr>
            <w:del w:id="118" w:author="Howell, Dan" w:date="2014-07-03T11:48:00Z">
              <w:r w:rsidRPr="00140956" w:rsidDel="00065BB9">
                <w:rPr>
                  <w:lang w:val="en-GB"/>
                </w:rPr>
                <w:delText>Adobe Central Pro. A document generation product by Adobe Systems Inc.</w:delText>
              </w:r>
            </w:del>
          </w:p>
        </w:tc>
      </w:tr>
      <w:tr w:rsidR="00140956" w:rsidRPr="00140956" w14:paraId="6E67322B" w14:textId="77777777" w:rsidTr="00EE1AD4">
        <w:tc>
          <w:tcPr>
            <w:tcW w:w="2520" w:type="dxa"/>
          </w:tcPr>
          <w:p w14:paraId="6B234B6D" w14:textId="77777777" w:rsidR="000F5840" w:rsidRPr="00140956" w:rsidRDefault="000F5840" w:rsidP="00EE1AD4">
            <w:pPr>
              <w:pStyle w:val="Table"/>
              <w:rPr>
                <w:lang w:val="en-GB"/>
              </w:rPr>
            </w:pPr>
            <w:r w:rsidRPr="00140956">
              <w:rPr>
                <w:lang w:val="en-GB"/>
              </w:rPr>
              <w:t>ADD</w:t>
            </w:r>
          </w:p>
        </w:tc>
        <w:tc>
          <w:tcPr>
            <w:tcW w:w="6228" w:type="dxa"/>
          </w:tcPr>
          <w:p w14:paraId="44117FF8" w14:textId="77777777" w:rsidR="000F5840" w:rsidRPr="00140956" w:rsidRDefault="000F5840" w:rsidP="0088376C">
            <w:pPr>
              <w:pStyle w:val="Table"/>
              <w:rPr>
                <w:lang w:val="en-GB"/>
              </w:rPr>
            </w:pPr>
            <w:r w:rsidRPr="00140956">
              <w:rPr>
                <w:lang w:val="en-GB"/>
              </w:rPr>
              <w:t>Architectur</w:t>
            </w:r>
            <w:r w:rsidR="0088376C">
              <w:rPr>
                <w:lang w:val="en-GB"/>
              </w:rPr>
              <w:t>al</w:t>
            </w:r>
            <w:r w:rsidRPr="00140956">
              <w:rPr>
                <w:lang w:val="en-GB"/>
              </w:rPr>
              <w:t xml:space="preserve"> Design Document</w:t>
            </w:r>
          </w:p>
        </w:tc>
      </w:tr>
      <w:tr w:rsidR="00140956" w:rsidRPr="00140956" w14:paraId="4E4FB4AF" w14:textId="77777777" w:rsidTr="004840D8">
        <w:tc>
          <w:tcPr>
            <w:tcW w:w="2520" w:type="dxa"/>
          </w:tcPr>
          <w:p w14:paraId="07FC9D1A" w14:textId="77777777" w:rsidR="000F5840" w:rsidRPr="00140956" w:rsidRDefault="000F5840" w:rsidP="004840D8">
            <w:pPr>
              <w:pStyle w:val="Table"/>
              <w:rPr>
                <w:lang w:val="en-GB"/>
              </w:rPr>
            </w:pPr>
            <w:r w:rsidRPr="00140956">
              <w:rPr>
                <w:lang w:val="en-GB"/>
              </w:rPr>
              <w:t>API</w:t>
            </w:r>
          </w:p>
        </w:tc>
        <w:tc>
          <w:tcPr>
            <w:tcW w:w="6228" w:type="dxa"/>
          </w:tcPr>
          <w:p w14:paraId="01239D21" w14:textId="77777777" w:rsidR="000F5840" w:rsidRPr="00140956" w:rsidRDefault="000F5840" w:rsidP="004840D8">
            <w:pPr>
              <w:pStyle w:val="Table"/>
              <w:rPr>
                <w:lang w:val="en-GB"/>
              </w:rPr>
            </w:pPr>
            <w:r w:rsidRPr="00140956">
              <w:rPr>
                <w:lang w:val="en-GB"/>
              </w:rPr>
              <w:t>Application Programming Interface</w:t>
            </w:r>
          </w:p>
        </w:tc>
      </w:tr>
      <w:tr w:rsidR="00140956" w:rsidRPr="00140956" w14:paraId="119368F8" w14:textId="77777777" w:rsidTr="006B2296">
        <w:tc>
          <w:tcPr>
            <w:tcW w:w="2520" w:type="dxa"/>
          </w:tcPr>
          <w:p w14:paraId="62D3722B" w14:textId="77777777" w:rsidR="003D4C01" w:rsidRPr="00140956" w:rsidRDefault="003D4C01" w:rsidP="006B2296">
            <w:pPr>
              <w:pStyle w:val="Table"/>
              <w:rPr>
                <w:lang w:val="en-GB"/>
              </w:rPr>
            </w:pPr>
            <w:r w:rsidRPr="00140956">
              <w:rPr>
                <w:lang w:val="en-GB"/>
              </w:rPr>
              <w:t>COTS</w:t>
            </w:r>
          </w:p>
        </w:tc>
        <w:tc>
          <w:tcPr>
            <w:tcW w:w="6228" w:type="dxa"/>
          </w:tcPr>
          <w:p w14:paraId="64CFC3B2" w14:textId="77777777" w:rsidR="003D4C01" w:rsidRPr="00140956" w:rsidRDefault="0088376C" w:rsidP="006B2296">
            <w:pPr>
              <w:pStyle w:val="Table"/>
              <w:rPr>
                <w:lang w:val="en-GB"/>
              </w:rPr>
            </w:pPr>
            <w:r>
              <w:rPr>
                <w:lang w:val="en-GB"/>
              </w:rPr>
              <w:t>Custom Off-The-</w:t>
            </w:r>
            <w:r w:rsidR="003D4C01" w:rsidRPr="00140956">
              <w:rPr>
                <w:lang w:val="en-GB"/>
              </w:rPr>
              <w:t>Shelf</w:t>
            </w:r>
          </w:p>
        </w:tc>
      </w:tr>
      <w:tr w:rsidR="00140956" w:rsidRPr="00140956" w14:paraId="6509C624" w14:textId="77777777" w:rsidTr="00EE1AD4">
        <w:tc>
          <w:tcPr>
            <w:tcW w:w="2520" w:type="dxa"/>
          </w:tcPr>
          <w:p w14:paraId="5F2EBBBF" w14:textId="77777777" w:rsidR="000F5840" w:rsidRPr="00140956" w:rsidRDefault="000F5840" w:rsidP="00EE1AD4">
            <w:pPr>
              <w:pStyle w:val="Table"/>
              <w:rPr>
                <w:lang w:val="en-GB"/>
              </w:rPr>
            </w:pPr>
            <w:r w:rsidRPr="00140956">
              <w:rPr>
                <w:lang w:val="en-GB"/>
              </w:rPr>
              <w:t>DBMS</w:t>
            </w:r>
          </w:p>
        </w:tc>
        <w:tc>
          <w:tcPr>
            <w:tcW w:w="6228" w:type="dxa"/>
          </w:tcPr>
          <w:p w14:paraId="1EE57D6F" w14:textId="77777777" w:rsidR="000F5840" w:rsidRPr="00140956" w:rsidRDefault="000F5840" w:rsidP="00EE1AD4">
            <w:pPr>
              <w:pStyle w:val="Table"/>
              <w:rPr>
                <w:lang w:val="en-GB"/>
              </w:rPr>
            </w:pPr>
            <w:r w:rsidRPr="00140956">
              <w:rPr>
                <w:lang w:val="en-GB"/>
              </w:rPr>
              <w:t>Database Management System</w:t>
            </w:r>
          </w:p>
        </w:tc>
      </w:tr>
      <w:tr w:rsidR="00140956" w:rsidRPr="00140956" w14:paraId="0E9BD17A" w14:textId="77777777" w:rsidTr="004840D8">
        <w:tc>
          <w:tcPr>
            <w:tcW w:w="2520" w:type="dxa"/>
          </w:tcPr>
          <w:p w14:paraId="43034378" w14:textId="77777777" w:rsidR="000F5840" w:rsidRPr="00140956" w:rsidRDefault="000F5840" w:rsidP="004840D8">
            <w:pPr>
              <w:pStyle w:val="Table"/>
              <w:rPr>
                <w:lang w:val="en-GB"/>
              </w:rPr>
            </w:pPr>
            <w:r w:rsidRPr="00140956">
              <w:rPr>
                <w:lang w:val="en-GB"/>
              </w:rPr>
              <w:t>DR</w:t>
            </w:r>
          </w:p>
        </w:tc>
        <w:tc>
          <w:tcPr>
            <w:tcW w:w="6228" w:type="dxa"/>
          </w:tcPr>
          <w:p w14:paraId="6F403E1D" w14:textId="77777777" w:rsidR="000F5840" w:rsidRPr="00140956" w:rsidRDefault="000F5840" w:rsidP="004840D8">
            <w:pPr>
              <w:pStyle w:val="Table"/>
              <w:rPr>
                <w:lang w:val="en-GB"/>
              </w:rPr>
            </w:pPr>
            <w:r w:rsidRPr="00140956">
              <w:rPr>
                <w:lang w:val="en-GB"/>
              </w:rPr>
              <w:t>Disaster Recovery. An environment state which may be employed should a failure within the application environment (such as hardware failure) be sufficiently critical that the backup environment needs to be employed to continue delivering the service levels required.</w:t>
            </w:r>
          </w:p>
        </w:tc>
      </w:tr>
      <w:tr w:rsidR="00140956" w:rsidRPr="00140956" w14:paraId="6BCC9D2E" w14:textId="77777777" w:rsidTr="00607767">
        <w:tc>
          <w:tcPr>
            <w:tcW w:w="2520" w:type="dxa"/>
          </w:tcPr>
          <w:p w14:paraId="0AC00160" w14:textId="77777777" w:rsidR="000F5840" w:rsidRPr="00140956" w:rsidRDefault="000F5840" w:rsidP="00607767">
            <w:pPr>
              <w:pStyle w:val="Table"/>
              <w:rPr>
                <w:lang w:val="en-GB"/>
              </w:rPr>
            </w:pPr>
            <w:r w:rsidRPr="00140956">
              <w:rPr>
                <w:lang w:val="en-GB"/>
              </w:rPr>
              <w:t>DSA</w:t>
            </w:r>
          </w:p>
        </w:tc>
        <w:tc>
          <w:tcPr>
            <w:tcW w:w="6228" w:type="dxa"/>
          </w:tcPr>
          <w:p w14:paraId="0301815E" w14:textId="77777777" w:rsidR="000F5840" w:rsidRPr="00140956" w:rsidRDefault="000F5840" w:rsidP="00607767">
            <w:pPr>
              <w:pStyle w:val="Table"/>
              <w:rPr>
                <w:lang w:val="en-GB"/>
              </w:rPr>
            </w:pPr>
            <w:r w:rsidRPr="00140956">
              <w:rPr>
                <w:lang w:val="en-GB"/>
              </w:rPr>
              <w:t>Data Sharing Agreement</w:t>
            </w:r>
          </w:p>
        </w:tc>
      </w:tr>
      <w:tr w:rsidR="00065BB9" w:rsidRPr="00140956" w14:paraId="0D1F5B59" w14:textId="77777777" w:rsidTr="004840D8">
        <w:trPr>
          <w:ins w:id="119" w:author="Howell, Dan" w:date="2014-07-03T11:48:00Z"/>
        </w:trPr>
        <w:tc>
          <w:tcPr>
            <w:tcW w:w="2520" w:type="dxa"/>
          </w:tcPr>
          <w:p w14:paraId="23B6EA19" w14:textId="77777777" w:rsidR="00065BB9" w:rsidRPr="00140956" w:rsidRDefault="00065BB9" w:rsidP="004840D8">
            <w:pPr>
              <w:pStyle w:val="Table"/>
              <w:rPr>
                <w:ins w:id="120" w:author="Howell, Dan" w:date="2014-07-03T11:48:00Z"/>
                <w:lang w:val="en-GB"/>
              </w:rPr>
            </w:pPr>
            <w:proofErr w:type="spellStart"/>
            <w:ins w:id="121" w:author="Howell, Dan" w:date="2014-07-03T11:48:00Z">
              <w:r>
                <w:rPr>
                  <w:lang w:val="en-GB"/>
                </w:rPr>
                <w:t>Exstream</w:t>
              </w:r>
              <w:proofErr w:type="spellEnd"/>
            </w:ins>
          </w:p>
        </w:tc>
        <w:tc>
          <w:tcPr>
            <w:tcW w:w="6228" w:type="dxa"/>
          </w:tcPr>
          <w:p w14:paraId="3B3F795B" w14:textId="028A736E" w:rsidR="00065BB9" w:rsidRPr="00140956" w:rsidRDefault="00065BB9" w:rsidP="0088376C">
            <w:pPr>
              <w:pStyle w:val="Table"/>
              <w:rPr>
                <w:ins w:id="122" w:author="Howell, Dan" w:date="2014-07-03T11:48:00Z"/>
                <w:lang w:val="en-GB"/>
              </w:rPr>
            </w:pPr>
            <w:ins w:id="123" w:author="Howell, Dan" w:date="2014-07-03T11:48:00Z">
              <w:r>
                <w:rPr>
                  <w:lang w:val="en-GB"/>
                </w:rPr>
                <w:t xml:space="preserve">HP </w:t>
              </w:r>
              <w:proofErr w:type="spellStart"/>
              <w:r>
                <w:rPr>
                  <w:lang w:val="en-GB"/>
                </w:rPr>
                <w:t>Exstream</w:t>
              </w:r>
              <w:proofErr w:type="spellEnd"/>
              <w:r>
                <w:rPr>
                  <w:lang w:val="en-GB"/>
                </w:rPr>
                <w:t xml:space="preserve"> is a document generation &amp; distribution software product. GSW leverages this for </w:t>
              </w:r>
            </w:ins>
            <w:ins w:id="124" w:author="Howell, Dan" w:date="2014-07-03T11:49:00Z">
              <w:r>
                <w:rPr>
                  <w:lang w:val="en-GB"/>
                </w:rPr>
                <w:t>some</w:t>
              </w:r>
            </w:ins>
            <w:ins w:id="125" w:author="Howell, Dan" w:date="2014-07-03T11:48:00Z">
              <w:r>
                <w:rPr>
                  <w:lang w:val="en-GB"/>
                </w:rPr>
                <w:t xml:space="preserve"> </w:t>
              </w:r>
            </w:ins>
            <w:ins w:id="126" w:author="Howell, Dan" w:date="2014-07-03T11:49:00Z">
              <w:r w:rsidR="006C38D0">
                <w:rPr>
                  <w:lang w:val="en-GB"/>
                </w:rPr>
                <w:t>of it</w:t>
              </w:r>
              <w:r>
                <w:rPr>
                  <w:lang w:val="en-GB"/>
                </w:rPr>
                <w:t>s document generation.</w:t>
              </w:r>
            </w:ins>
          </w:p>
        </w:tc>
      </w:tr>
      <w:tr w:rsidR="00140956" w:rsidRPr="00140956" w14:paraId="709DD80F" w14:textId="77777777" w:rsidTr="004840D8">
        <w:tc>
          <w:tcPr>
            <w:tcW w:w="2520" w:type="dxa"/>
          </w:tcPr>
          <w:p w14:paraId="07001D28" w14:textId="77777777" w:rsidR="000F5840" w:rsidRPr="00140956" w:rsidRDefault="000F5840" w:rsidP="004840D8">
            <w:pPr>
              <w:pStyle w:val="Table"/>
              <w:rPr>
                <w:lang w:val="en-GB"/>
              </w:rPr>
            </w:pPr>
            <w:r w:rsidRPr="00140956">
              <w:rPr>
                <w:lang w:val="en-GB"/>
              </w:rPr>
              <w:t>FAD</w:t>
            </w:r>
          </w:p>
        </w:tc>
        <w:tc>
          <w:tcPr>
            <w:tcW w:w="6228" w:type="dxa"/>
          </w:tcPr>
          <w:p w14:paraId="2A6B475F" w14:textId="77777777" w:rsidR="000F5840" w:rsidRPr="00140956" w:rsidRDefault="000F5840" w:rsidP="0088376C">
            <w:pPr>
              <w:pStyle w:val="Table"/>
              <w:rPr>
                <w:lang w:val="en-GB"/>
              </w:rPr>
            </w:pPr>
            <w:r w:rsidRPr="00140956">
              <w:rPr>
                <w:lang w:val="en-GB"/>
              </w:rPr>
              <w:t>Fusion Adapter Designer</w:t>
            </w:r>
            <w:r w:rsidR="0088376C">
              <w:rPr>
                <w:lang w:val="en-GB"/>
              </w:rPr>
              <w:t xml:space="preserve"> -</w:t>
            </w:r>
            <w:r w:rsidRPr="00140956">
              <w:rPr>
                <w:lang w:val="en-GB"/>
              </w:rPr>
              <w:t xml:space="preserve"> historically the component used to write the GSW real-time interfaces. The name is linked to the Forte product used to originally write it; although this is no longer technically relevant the name has stayed.</w:t>
            </w:r>
          </w:p>
        </w:tc>
      </w:tr>
      <w:tr w:rsidR="0088376C" w:rsidRPr="005723D4" w14:paraId="3D8DD908" w14:textId="77777777" w:rsidTr="003E720A">
        <w:tc>
          <w:tcPr>
            <w:tcW w:w="2520" w:type="dxa"/>
          </w:tcPr>
          <w:p w14:paraId="72769B67" w14:textId="77777777" w:rsidR="0088376C" w:rsidRPr="005723D4" w:rsidRDefault="0088376C" w:rsidP="005723D4">
            <w:pPr>
              <w:pStyle w:val="Table"/>
            </w:pPr>
            <w:r w:rsidRPr="005723D4">
              <w:t>GMF</w:t>
            </w:r>
          </w:p>
        </w:tc>
        <w:tc>
          <w:tcPr>
            <w:tcW w:w="6228" w:type="dxa"/>
          </w:tcPr>
          <w:p w14:paraId="4B34A43F" w14:textId="77777777" w:rsidR="0088376C" w:rsidRPr="005723D4" w:rsidRDefault="0088376C" w:rsidP="005723D4">
            <w:pPr>
              <w:pStyle w:val="Table"/>
            </w:pPr>
            <w:r w:rsidRPr="005723D4">
              <w:t>GM Financial</w:t>
            </w:r>
          </w:p>
        </w:tc>
      </w:tr>
      <w:tr w:rsidR="00140956" w:rsidRPr="00140956" w14:paraId="309A15D3" w14:textId="77777777" w:rsidTr="004840D8">
        <w:tc>
          <w:tcPr>
            <w:tcW w:w="2520" w:type="dxa"/>
          </w:tcPr>
          <w:p w14:paraId="05CBE113" w14:textId="77777777" w:rsidR="000F5840" w:rsidRPr="00140956" w:rsidRDefault="000F5840" w:rsidP="004840D8">
            <w:pPr>
              <w:pStyle w:val="Table"/>
              <w:rPr>
                <w:lang w:val="en-GB"/>
              </w:rPr>
            </w:pPr>
            <w:r w:rsidRPr="00140956">
              <w:rPr>
                <w:lang w:val="en-GB"/>
              </w:rPr>
              <w:t>GSS</w:t>
            </w:r>
          </w:p>
        </w:tc>
        <w:tc>
          <w:tcPr>
            <w:tcW w:w="6228" w:type="dxa"/>
          </w:tcPr>
          <w:p w14:paraId="79864F38" w14:textId="77777777" w:rsidR="000F5840" w:rsidRPr="00140956" w:rsidRDefault="0088376C" w:rsidP="00BB0525">
            <w:pPr>
              <w:pStyle w:val="Table"/>
              <w:rPr>
                <w:lang w:val="en-GB"/>
              </w:rPr>
            </w:pPr>
            <w:r>
              <w:rPr>
                <w:lang w:val="en-GB"/>
              </w:rPr>
              <w:t xml:space="preserve">Global Solutions </w:t>
            </w:r>
            <w:proofErr w:type="spellStart"/>
            <w:r>
              <w:rPr>
                <w:lang w:val="en-GB"/>
              </w:rPr>
              <w:t>SmartL</w:t>
            </w:r>
            <w:r w:rsidR="000F5840" w:rsidRPr="00140956">
              <w:rPr>
                <w:lang w:val="en-GB"/>
              </w:rPr>
              <w:t>ink</w:t>
            </w:r>
            <w:proofErr w:type="spellEnd"/>
            <w:r w:rsidR="000F5840" w:rsidRPr="00140956">
              <w:rPr>
                <w:lang w:val="en-GB"/>
              </w:rPr>
              <w:t xml:space="preserve"> – a web-based dealer portal</w:t>
            </w:r>
          </w:p>
        </w:tc>
      </w:tr>
      <w:tr w:rsidR="00140956" w:rsidRPr="00140956" w14:paraId="581DDCAB" w14:textId="77777777" w:rsidTr="00EE1AD4">
        <w:tc>
          <w:tcPr>
            <w:tcW w:w="2520" w:type="dxa"/>
          </w:tcPr>
          <w:p w14:paraId="22440A82" w14:textId="77777777" w:rsidR="000F5840" w:rsidRPr="00140956" w:rsidRDefault="000F5840" w:rsidP="00EE1AD4">
            <w:pPr>
              <w:pStyle w:val="Table"/>
              <w:rPr>
                <w:lang w:val="en-GB"/>
              </w:rPr>
            </w:pPr>
            <w:r w:rsidRPr="00140956">
              <w:rPr>
                <w:lang w:val="en-GB"/>
              </w:rPr>
              <w:t>GSW</w:t>
            </w:r>
          </w:p>
        </w:tc>
        <w:tc>
          <w:tcPr>
            <w:tcW w:w="6228" w:type="dxa"/>
          </w:tcPr>
          <w:p w14:paraId="2753E250" w14:textId="77777777" w:rsidR="000F5840" w:rsidRPr="00140956" w:rsidRDefault="000F5840" w:rsidP="00EE1AD4">
            <w:pPr>
              <w:pStyle w:val="Table"/>
              <w:rPr>
                <w:lang w:val="en-GB"/>
              </w:rPr>
            </w:pPr>
            <w:r w:rsidRPr="00140956">
              <w:rPr>
                <w:lang w:val="en-GB"/>
              </w:rPr>
              <w:t>Global Solutions Wholesale system</w:t>
            </w:r>
          </w:p>
        </w:tc>
      </w:tr>
      <w:tr w:rsidR="00140956" w:rsidRPr="00140956" w14:paraId="576FC6A8" w14:textId="77777777" w:rsidTr="004840D8">
        <w:tc>
          <w:tcPr>
            <w:tcW w:w="2520" w:type="dxa"/>
          </w:tcPr>
          <w:p w14:paraId="0CA78283" w14:textId="77777777" w:rsidR="000F5840" w:rsidRPr="00140956" w:rsidRDefault="000F5840" w:rsidP="004840D8">
            <w:pPr>
              <w:pStyle w:val="Table"/>
              <w:rPr>
                <w:lang w:val="en-GB"/>
              </w:rPr>
            </w:pPr>
            <w:r w:rsidRPr="00140956">
              <w:rPr>
                <w:lang w:val="en-GB"/>
              </w:rPr>
              <w:t>HTTP</w:t>
            </w:r>
          </w:p>
        </w:tc>
        <w:tc>
          <w:tcPr>
            <w:tcW w:w="6228" w:type="dxa"/>
          </w:tcPr>
          <w:p w14:paraId="11468EC5" w14:textId="77777777" w:rsidR="000F5840" w:rsidRPr="00140956" w:rsidRDefault="000F5840" w:rsidP="004840D8">
            <w:pPr>
              <w:pStyle w:val="Table"/>
              <w:rPr>
                <w:lang w:val="en-GB"/>
              </w:rPr>
            </w:pPr>
            <w:r w:rsidRPr="00140956">
              <w:rPr>
                <w:lang w:val="en-GB"/>
              </w:rPr>
              <w:t>Hypertext Transfer Protocol</w:t>
            </w:r>
          </w:p>
          <w:p w14:paraId="5ADFD15D" w14:textId="77777777" w:rsidR="000F5840" w:rsidRPr="00140956" w:rsidRDefault="000F5840" w:rsidP="004840D8">
            <w:pPr>
              <w:pStyle w:val="Table"/>
              <w:rPr>
                <w:lang w:val="en-GB"/>
              </w:rPr>
            </w:pPr>
            <w:r w:rsidRPr="00140956">
              <w:rPr>
                <w:lang w:val="en-GB"/>
              </w:rPr>
              <w:t>A method used to transfer or convey information on the World Wide Web.  HTTP is a request/response protocol between clients and servers.</w:t>
            </w:r>
          </w:p>
        </w:tc>
      </w:tr>
      <w:tr w:rsidR="00140956" w:rsidRPr="00140956" w14:paraId="19B3D832" w14:textId="77777777" w:rsidTr="004840D8">
        <w:tc>
          <w:tcPr>
            <w:tcW w:w="2520" w:type="dxa"/>
          </w:tcPr>
          <w:p w14:paraId="76250E1E" w14:textId="77777777" w:rsidR="000F5840" w:rsidRPr="00140956" w:rsidRDefault="000F5840" w:rsidP="004840D8">
            <w:pPr>
              <w:pStyle w:val="Table"/>
              <w:rPr>
                <w:lang w:val="en-GB"/>
              </w:rPr>
            </w:pPr>
            <w:r w:rsidRPr="00140956">
              <w:rPr>
                <w:lang w:val="en-GB"/>
              </w:rPr>
              <w:t>HTTPS</w:t>
            </w:r>
          </w:p>
        </w:tc>
        <w:tc>
          <w:tcPr>
            <w:tcW w:w="6228" w:type="dxa"/>
          </w:tcPr>
          <w:p w14:paraId="069B951B" w14:textId="77777777" w:rsidR="000F5840" w:rsidRPr="00140956" w:rsidRDefault="000F5840" w:rsidP="004840D8">
            <w:pPr>
              <w:pStyle w:val="Table"/>
              <w:rPr>
                <w:lang w:val="en-GB"/>
              </w:rPr>
            </w:pPr>
            <w:r w:rsidRPr="00140956">
              <w:rPr>
                <w:lang w:val="en-GB"/>
              </w:rPr>
              <w:t>A URI scheme used to indicate a secure HTTP connection. It is syntactically identical to the http:// scheme with an additional encryption/authentication layer.</w:t>
            </w:r>
          </w:p>
        </w:tc>
      </w:tr>
      <w:tr w:rsidR="00140956" w:rsidRPr="00140956" w14:paraId="41E2CF21" w14:textId="77777777" w:rsidTr="00607767">
        <w:tc>
          <w:tcPr>
            <w:tcW w:w="2520" w:type="dxa"/>
          </w:tcPr>
          <w:p w14:paraId="2379B029" w14:textId="77777777" w:rsidR="000F5840" w:rsidRPr="00140956" w:rsidRDefault="000F5840" w:rsidP="00607767">
            <w:pPr>
              <w:pStyle w:val="Table"/>
              <w:rPr>
                <w:lang w:val="en-GB"/>
              </w:rPr>
            </w:pPr>
            <w:r w:rsidRPr="00140956">
              <w:rPr>
                <w:lang w:val="en-GB"/>
              </w:rPr>
              <w:t>IRD</w:t>
            </w:r>
          </w:p>
        </w:tc>
        <w:tc>
          <w:tcPr>
            <w:tcW w:w="6228" w:type="dxa"/>
          </w:tcPr>
          <w:p w14:paraId="0E67DF01" w14:textId="77777777" w:rsidR="000F5840" w:rsidRPr="00140956" w:rsidRDefault="000F5840" w:rsidP="00607767">
            <w:pPr>
              <w:pStyle w:val="Table"/>
              <w:rPr>
                <w:lang w:val="en-GB"/>
              </w:rPr>
            </w:pPr>
            <w:r w:rsidRPr="00140956">
              <w:rPr>
                <w:lang w:val="en-GB"/>
              </w:rPr>
              <w:t>Infrastructure Requirements Document</w:t>
            </w:r>
          </w:p>
        </w:tc>
      </w:tr>
      <w:tr w:rsidR="00140956" w:rsidRPr="00140956" w14:paraId="22CB26B3" w14:textId="77777777" w:rsidTr="004840D8">
        <w:tc>
          <w:tcPr>
            <w:tcW w:w="2520" w:type="dxa"/>
          </w:tcPr>
          <w:p w14:paraId="3530ED72" w14:textId="77777777" w:rsidR="000F5840" w:rsidRPr="00140956" w:rsidRDefault="000F5840" w:rsidP="004840D8">
            <w:pPr>
              <w:pStyle w:val="Table"/>
              <w:rPr>
                <w:lang w:val="en-GB"/>
              </w:rPr>
            </w:pPr>
            <w:r w:rsidRPr="00140956">
              <w:rPr>
                <w:lang w:val="en-GB"/>
              </w:rPr>
              <w:t>J2EE</w:t>
            </w:r>
          </w:p>
        </w:tc>
        <w:tc>
          <w:tcPr>
            <w:tcW w:w="6228" w:type="dxa"/>
          </w:tcPr>
          <w:p w14:paraId="3111FAB1" w14:textId="77777777" w:rsidR="000F5840" w:rsidRPr="00140956" w:rsidRDefault="000F5840" w:rsidP="004840D8">
            <w:pPr>
              <w:pStyle w:val="Table"/>
              <w:rPr>
                <w:lang w:val="en-GB"/>
              </w:rPr>
            </w:pPr>
            <w:r w:rsidRPr="00140956">
              <w:rPr>
                <w:lang w:val="en-GB"/>
              </w:rPr>
              <w:t>Java 2 Platform, Enterprise Edition</w:t>
            </w:r>
          </w:p>
          <w:p w14:paraId="19CB2EB2" w14:textId="77777777" w:rsidR="000F5840" w:rsidRPr="00140956" w:rsidRDefault="000F5840" w:rsidP="004840D8">
            <w:pPr>
              <w:pStyle w:val="Table"/>
              <w:rPr>
                <w:lang w:val="en-GB"/>
              </w:rPr>
            </w:pPr>
            <w:r w:rsidRPr="00140956">
              <w:rPr>
                <w:lang w:val="en-GB"/>
              </w:rPr>
              <w:t>J2EE is a programming platform — part of the Java Platform — for developing and running distributed multi-tier architecture Java applications, based largely on modular software components running on an application server.</w:t>
            </w:r>
          </w:p>
        </w:tc>
      </w:tr>
      <w:tr w:rsidR="00140956" w:rsidRPr="00140956" w14:paraId="2D63CAA4" w14:textId="77777777" w:rsidTr="004840D8">
        <w:tc>
          <w:tcPr>
            <w:tcW w:w="2520" w:type="dxa"/>
          </w:tcPr>
          <w:p w14:paraId="6698782B" w14:textId="77777777" w:rsidR="000F5840" w:rsidRPr="00140956" w:rsidRDefault="000F5840" w:rsidP="004840D8">
            <w:pPr>
              <w:pStyle w:val="Table"/>
              <w:rPr>
                <w:lang w:val="en-GB"/>
              </w:rPr>
            </w:pPr>
            <w:r w:rsidRPr="00140956">
              <w:rPr>
                <w:lang w:val="en-GB"/>
              </w:rPr>
              <w:t>Java EE</w:t>
            </w:r>
          </w:p>
        </w:tc>
        <w:tc>
          <w:tcPr>
            <w:tcW w:w="6228" w:type="dxa"/>
          </w:tcPr>
          <w:p w14:paraId="0246ECFB" w14:textId="77777777" w:rsidR="000F5840" w:rsidRPr="00140956" w:rsidRDefault="000F5840" w:rsidP="004840D8">
            <w:pPr>
              <w:pStyle w:val="Table"/>
              <w:rPr>
                <w:lang w:val="en-GB"/>
              </w:rPr>
            </w:pPr>
            <w:r w:rsidRPr="00140956">
              <w:rPr>
                <w:lang w:val="en-GB"/>
              </w:rPr>
              <w:t>Java Platform, Enterprise Edition.  See J2EE.</w:t>
            </w:r>
          </w:p>
          <w:p w14:paraId="75FE071D" w14:textId="77777777" w:rsidR="000F5840" w:rsidRPr="00140956" w:rsidRDefault="000F5840" w:rsidP="004840D8">
            <w:pPr>
              <w:pStyle w:val="Table"/>
              <w:rPr>
                <w:lang w:val="en-GB"/>
              </w:rPr>
            </w:pPr>
            <w:r w:rsidRPr="00140956">
              <w:rPr>
                <w:lang w:val="en-GB"/>
              </w:rPr>
              <w:t>J2EE was renamed “Java EE” by Sun in version 1.5.</w:t>
            </w:r>
          </w:p>
        </w:tc>
      </w:tr>
      <w:tr w:rsidR="00140956" w:rsidRPr="00140956" w14:paraId="2FADC8B1" w14:textId="77777777" w:rsidTr="004840D8">
        <w:tc>
          <w:tcPr>
            <w:tcW w:w="2520" w:type="dxa"/>
          </w:tcPr>
          <w:p w14:paraId="6861BDBB" w14:textId="77777777" w:rsidR="000F5840" w:rsidRPr="00140956" w:rsidRDefault="000F5840" w:rsidP="004840D8">
            <w:pPr>
              <w:pStyle w:val="Table"/>
              <w:rPr>
                <w:lang w:val="en-GB"/>
              </w:rPr>
            </w:pPr>
            <w:r w:rsidRPr="00140956">
              <w:rPr>
                <w:lang w:val="en-GB"/>
              </w:rPr>
              <w:t>JDBC</w:t>
            </w:r>
          </w:p>
        </w:tc>
        <w:tc>
          <w:tcPr>
            <w:tcW w:w="6228" w:type="dxa"/>
          </w:tcPr>
          <w:p w14:paraId="08B8AC11" w14:textId="77777777" w:rsidR="000F5840" w:rsidRPr="00140956" w:rsidRDefault="000F5840" w:rsidP="004840D8">
            <w:pPr>
              <w:pStyle w:val="Table"/>
              <w:rPr>
                <w:lang w:val="en-GB"/>
              </w:rPr>
            </w:pPr>
            <w:r w:rsidRPr="00140956">
              <w:rPr>
                <w:lang w:val="en-GB"/>
              </w:rPr>
              <w:t>Java Database Connectivity</w:t>
            </w:r>
            <w:r w:rsidRPr="00140956">
              <w:rPr>
                <w:lang w:val="en-GB"/>
              </w:rPr>
              <w:br/>
              <w:t>A Java API that defines how a client may access a database.  It provides methods for querying and updating data and is oriented towards relational databases.</w:t>
            </w:r>
          </w:p>
        </w:tc>
      </w:tr>
      <w:tr w:rsidR="00140956" w:rsidRPr="00140956" w14:paraId="3BAFE125" w14:textId="77777777" w:rsidTr="006B2296">
        <w:tc>
          <w:tcPr>
            <w:tcW w:w="2520" w:type="dxa"/>
          </w:tcPr>
          <w:p w14:paraId="38F8F0D6" w14:textId="77777777" w:rsidR="008D0E1B" w:rsidRPr="00140956" w:rsidRDefault="008D0E1B" w:rsidP="006B2296">
            <w:pPr>
              <w:pStyle w:val="Table"/>
              <w:rPr>
                <w:lang w:val="en-GB"/>
              </w:rPr>
            </w:pPr>
            <w:r w:rsidRPr="00140956">
              <w:rPr>
                <w:lang w:val="en-GB"/>
              </w:rPr>
              <w:t>LDAP</w:t>
            </w:r>
          </w:p>
        </w:tc>
        <w:tc>
          <w:tcPr>
            <w:tcW w:w="6228" w:type="dxa"/>
          </w:tcPr>
          <w:p w14:paraId="413C26F8" w14:textId="77777777" w:rsidR="008D0E1B" w:rsidRPr="00140956" w:rsidRDefault="008D0E1B" w:rsidP="006B2296">
            <w:pPr>
              <w:pStyle w:val="Table"/>
              <w:rPr>
                <w:lang w:val="en-GB"/>
              </w:rPr>
            </w:pPr>
            <w:r w:rsidRPr="00140956">
              <w:rPr>
                <w:lang w:val="en-GB"/>
              </w:rPr>
              <w:t>Lightweight Directory Access Protocol</w:t>
            </w:r>
            <w:r w:rsidRPr="00140956">
              <w:rPr>
                <w:lang w:val="en-GB"/>
              </w:rPr>
              <w:br/>
              <w:t>An application protocol for querying and modifying directory services running over TCP/IP.</w:t>
            </w:r>
          </w:p>
        </w:tc>
      </w:tr>
      <w:tr w:rsidR="00140956" w:rsidRPr="00140956" w14:paraId="361FA66E" w14:textId="77777777" w:rsidTr="004840D8">
        <w:tc>
          <w:tcPr>
            <w:tcW w:w="2520" w:type="dxa"/>
          </w:tcPr>
          <w:p w14:paraId="655D153E" w14:textId="77777777" w:rsidR="000F5840" w:rsidRPr="00140956" w:rsidRDefault="008D0E1B" w:rsidP="004840D8">
            <w:pPr>
              <w:pStyle w:val="Table"/>
              <w:rPr>
                <w:lang w:val="en-GB"/>
              </w:rPr>
            </w:pPr>
            <w:r w:rsidRPr="00140956">
              <w:rPr>
                <w:lang w:val="en-GB"/>
              </w:rPr>
              <w:lastRenderedPageBreak/>
              <w:t>NSAPI</w:t>
            </w:r>
          </w:p>
        </w:tc>
        <w:tc>
          <w:tcPr>
            <w:tcW w:w="6228" w:type="dxa"/>
          </w:tcPr>
          <w:p w14:paraId="3F04CC55" w14:textId="77777777" w:rsidR="000F5840" w:rsidRPr="00140956" w:rsidRDefault="008D0E1B" w:rsidP="004840D8">
            <w:pPr>
              <w:pStyle w:val="Table"/>
              <w:rPr>
                <w:lang w:val="en-GB"/>
              </w:rPr>
            </w:pPr>
            <w:r w:rsidRPr="00140956">
              <w:rPr>
                <w:lang w:val="en-GB"/>
              </w:rPr>
              <w:t>Netscape Server Application Programming Interface</w:t>
            </w:r>
            <w:r w:rsidRPr="00140956">
              <w:rPr>
                <w:lang w:val="en-GB"/>
              </w:rPr>
              <w:br/>
              <w:t>Extends the web server software functionality through ‘plug-ins’.</w:t>
            </w:r>
          </w:p>
        </w:tc>
      </w:tr>
      <w:tr w:rsidR="00140956" w:rsidRPr="00140956" w14:paraId="79301803" w14:textId="77777777" w:rsidTr="004840D8">
        <w:tc>
          <w:tcPr>
            <w:tcW w:w="2520" w:type="dxa"/>
          </w:tcPr>
          <w:p w14:paraId="7740A3B9" w14:textId="77777777" w:rsidR="000F5840" w:rsidRPr="00140956" w:rsidRDefault="000F5840" w:rsidP="004840D8">
            <w:pPr>
              <w:pStyle w:val="Table"/>
              <w:rPr>
                <w:lang w:val="en-GB"/>
              </w:rPr>
            </w:pPr>
            <w:r w:rsidRPr="00140956">
              <w:rPr>
                <w:lang w:val="en-GB"/>
              </w:rPr>
              <w:t>PDA</w:t>
            </w:r>
          </w:p>
        </w:tc>
        <w:tc>
          <w:tcPr>
            <w:tcW w:w="6228" w:type="dxa"/>
          </w:tcPr>
          <w:p w14:paraId="05D5E147" w14:textId="77777777" w:rsidR="000F5840" w:rsidRPr="00140956" w:rsidRDefault="000F5840" w:rsidP="004840D8">
            <w:pPr>
              <w:pStyle w:val="Table"/>
              <w:rPr>
                <w:lang w:val="en-GB"/>
              </w:rPr>
            </w:pPr>
            <w:r w:rsidRPr="00140956">
              <w:rPr>
                <w:lang w:val="en-GB"/>
              </w:rPr>
              <w:t>Personal Digital Assistant</w:t>
            </w:r>
          </w:p>
        </w:tc>
      </w:tr>
      <w:tr w:rsidR="00140956" w:rsidRPr="00140956" w14:paraId="59BA3316" w14:textId="77777777" w:rsidTr="004840D8">
        <w:tc>
          <w:tcPr>
            <w:tcW w:w="2520" w:type="dxa"/>
          </w:tcPr>
          <w:p w14:paraId="45162646" w14:textId="77777777" w:rsidR="000F5840" w:rsidRPr="00140956" w:rsidRDefault="000F5840" w:rsidP="004840D8">
            <w:pPr>
              <w:pStyle w:val="Table"/>
              <w:rPr>
                <w:lang w:val="en-GB"/>
              </w:rPr>
            </w:pPr>
            <w:proofErr w:type="spellStart"/>
            <w:r w:rsidRPr="00140956">
              <w:rPr>
                <w:lang w:val="en-GB"/>
              </w:rPr>
              <w:t>PoC</w:t>
            </w:r>
            <w:proofErr w:type="spellEnd"/>
          </w:p>
        </w:tc>
        <w:tc>
          <w:tcPr>
            <w:tcW w:w="6228" w:type="dxa"/>
          </w:tcPr>
          <w:p w14:paraId="7DC71694" w14:textId="77777777" w:rsidR="000F5840" w:rsidRPr="00140956" w:rsidRDefault="000F5840" w:rsidP="004840D8">
            <w:pPr>
              <w:pStyle w:val="Table"/>
              <w:rPr>
                <w:lang w:val="en-GB"/>
              </w:rPr>
            </w:pPr>
            <w:r w:rsidRPr="00140956">
              <w:rPr>
                <w:lang w:val="en-GB"/>
              </w:rPr>
              <w:t>Proof of Concept</w:t>
            </w:r>
          </w:p>
        </w:tc>
      </w:tr>
      <w:tr w:rsidR="00140956" w:rsidRPr="00140956" w14:paraId="7C706E7C" w14:textId="77777777" w:rsidTr="004840D8">
        <w:tc>
          <w:tcPr>
            <w:tcW w:w="2520" w:type="dxa"/>
          </w:tcPr>
          <w:p w14:paraId="5746AEA1" w14:textId="77777777" w:rsidR="000F5840" w:rsidRPr="00140956" w:rsidRDefault="000F5840" w:rsidP="004840D8">
            <w:pPr>
              <w:pStyle w:val="Table"/>
              <w:rPr>
                <w:lang w:val="en-GB"/>
              </w:rPr>
            </w:pPr>
            <w:r w:rsidRPr="00140956">
              <w:rPr>
                <w:lang w:val="en-GB"/>
              </w:rPr>
              <w:t>POJO</w:t>
            </w:r>
          </w:p>
        </w:tc>
        <w:tc>
          <w:tcPr>
            <w:tcW w:w="6228" w:type="dxa"/>
          </w:tcPr>
          <w:p w14:paraId="4DA635F2" w14:textId="77777777" w:rsidR="000F5840" w:rsidRPr="00140956" w:rsidRDefault="000F5840" w:rsidP="004840D8">
            <w:pPr>
              <w:pStyle w:val="Table"/>
              <w:rPr>
                <w:lang w:val="en-GB"/>
              </w:rPr>
            </w:pPr>
            <w:r w:rsidRPr="00140956">
              <w:rPr>
                <w:lang w:val="en-GB"/>
              </w:rPr>
              <w:t>Plain Old Java Object</w:t>
            </w:r>
          </w:p>
        </w:tc>
      </w:tr>
      <w:tr w:rsidR="00140956" w:rsidRPr="00140956" w14:paraId="6812A7F3" w14:textId="77777777" w:rsidTr="004840D8">
        <w:tc>
          <w:tcPr>
            <w:tcW w:w="2520" w:type="dxa"/>
          </w:tcPr>
          <w:p w14:paraId="004B88A2" w14:textId="77777777" w:rsidR="000F5840" w:rsidRPr="00140956" w:rsidRDefault="000F5840" w:rsidP="004840D8">
            <w:pPr>
              <w:pStyle w:val="Table"/>
              <w:rPr>
                <w:lang w:val="en-GB"/>
              </w:rPr>
            </w:pPr>
            <w:r w:rsidRPr="00140956">
              <w:rPr>
                <w:lang w:val="en-GB"/>
              </w:rPr>
              <w:t>RDBMS</w:t>
            </w:r>
          </w:p>
        </w:tc>
        <w:tc>
          <w:tcPr>
            <w:tcW w:w="6228" w:type="dxa"/>
          </w:tcPr>
          <w:p w14:paraId="6CC54C72" w14:textId="77777777" w:rsidR="000F5840" w:rsidRPr="00140956" w:rsidRDefault="000F5840" w:rsidP="004840D8">
            <w:pPr>
              <w:pStyle w:val="Table"/>
              <w:rPr>
                <w:lang w:val="en-GB"/>
              </w:rPr>
            </w:pPr>
            <w:r w:rsidRPr="00140956">
              <w:rPr>
                <w:lang w:val="en-GB"/>
              </w:rPr>
              <w:t xml:space="preserve">Relational </w:t>
            </w:r>
            <w:proofErr w:type="spellStart"/>
            <w:r w:rsidRPr="00140956">
              <w:rPr>
                <w:lang w:val="en-GB"/>
              </w:rPr>
              <w:t>DataBase</w:t>
            </w:r>
            <w:proofErr w:type="spellEnd"/>
            <w:r w:rsidRPr="00140956">
              <w:rPr>
                <w:lang w:val="en-GB"/>
              </w:rPr>
              <w:t xml:space="preserve"> Management System</w:t>
            </w:r>
          </w:p>
        </w:tc>
      </w:tr>
      <w:tr w:rsidR="00140956" w:rsidRPr="00140956" w14:paraId="51E32489" w14:textId="77777777" w:rsidTr="004840D8">
        <w:tc>
          <w:tcPr>
            <w:tcW w:w="2520" w:type="dxa"/>
          </w:tcPr>
          <w:p w14:paraId="2EC20B24" w14:textId="77777777" w:rsidR="000F5840" w:rsidRPr="00140956" w:rsidRDefault="000F5840" w:rsidP="004840D8">
            <w:pPr>
              <w:pStyle w:val="Table"/>
              <w:rPr>
                <w:lang w:val="en-GB"/>
              </w:rPr>
            </w:pPr>
            <w:r w:rsidRPr="00140956">
              <w:rPr>
                <w:lang w:val="en-GB"/>
              </w:rPr>
              <w:t>RMI</w:t>
            </w:r>
          </w:p>
        </w:tc>
        <w:tc>
          <w:tcPr>
            <w:tcW w:w="6228" w:type="dxa"/>
          </w:tcPr>
          <w:p w14:paraId="65323333" w14:textId="77777777" w:rsidR="000F5840" w:rsidRPr="00140956" w:rsidRDefault="000F5840" w:rsidP="004840D8">
            <w:pPr>
              <w:pStyle w:val="Table"/>
              <w:rPr>
                <w:lang w:val="en-GB"/>
              </w:rPr>
            </w:pPr>
            <w:r w:rsidRPr="00140956">
              <w:rPr>
                <w:lang w:val="en-GB"/>
              </w:rPr>
              <w:t>Remote Method Invocation</w:t>
            </w:r>
            <w:r w:rsidRPr="00140956">
              <w:rPr>
                <w:lang w:val="en-GB"/>
              </w:rPr>
              <w:br/>
              <w:t>A Java API for performing the object equivalent of remote procedure calls.</w:t>
            </w:r>
          </w:p>
        </w:tc>
      </w:tr>
      <w:tr w:rsidR="00140956" w:rsidRPr="00140956" w14:paraId="7C4A1AC9" w14:textId="77777777" w:rsidTr="004840D8">
        <w:tc>
          <w:tcPr>
            <w:tcW w:w="2520" w:type="dxa"/>
          </w:tcPr>
          <w:p w14:paraId="11FD8306" w14:textId="77777777" w:rsidR="000F5840" w:rsidRPr="00140956" w:rsidRDefault="000F5840" w:rsidP="004840D8">
            <w:pPr>
              <w:pStyle w:val="Table"/>
              <w:rPr>
                <w:lang w:val="en-GB"/>
              </w:rPr>
            </w:pPr>
            <w:r w:rsidRPr="00140956">
              <w:rPr>
                <w:lang w:val="en-GB"/>
              </w:rPr>
              <w:t>RSH</w:t>
            </w:r>
          </w:p>
        </w:tc>
        <w:tc>
          <w:tcPr>
            <w:tcW w:w="6228" w:type="dxa"/>
          </w:tcPr>
          <w:p w14:paraId="45983C32" w14:textId="77777777" w:rsidR="000F5840" w:rsidRPr="00140956" w:rsidRDefault="000F5840" w:rsidP="004840D8">
            <w:pPr>
              <w:pStyle w:val="Table"/>
              <w:rPr>
                <w:lang w:val="en-GB"/>
              </w:rPr>
            </w:pPr>
            <w:proofErr w:type="spellStart"/>
            <w:r w:rsidRPr="00140956">
              <w:rPr>
                <w:lang w:val="en-GB"/>
              </w:rPr>
              <w:t>Rüsselsheim</w:t>
            </w:r>
            <w:proofErr w:type="spellEnd"/>
            <w:r w:rsidRPr="00140956">
              <w:rPr>
                <w:lang w:val="en-GB"/>
              </w:rPr>
              <w:t xml:space="preserve"> Server Hosting team</w:t>
            </w:r>
          </w:p>
        </w:tc>
      </w:tr>
      <w:tr w:rsidR="00140956" w:rsidRPr="00140956" w14:paraId="52EC0E8D" w14:textId="77777777" w:rsidTr="00607767">
        <w:tc>
          <w:tcPr>
            <w:tcW w:w="2520" w:type="dxa"/>
          </w:tcPr>
          <w:p w14:paraId="41F27BF1" w14:textId="77777777" w:rsidR="000F5840" w:rsidRPr="00140956" w:rsidRDefault="000F5840" w:rsidP="00607767">
            <w:pPr>
              <w:pStyle w:val="Table"/>
              <w:rPr>
                <w:lang w:val="en-GB"/>
              </w:rPr>
            </w:pPr>
            <w:r w:rsidRPr="00140956">
              <w:rPr>
                <w:lang w:val="en-GB"/>
              </w:rPr>
              <w:t>SDD</w:t>
            </w:r>
          </w:p>
        </w:tc>
        <w:tc>
          <w:tcPr>
            <w:tcW w:w="6228" w:type="dxa"/>
          </w:tcPr>
          <w:p w14:paraId="0E89AE30" w14:textId="77777777" w:rsidR="000F5840" w:rsidRPr="00140956" w:rsidRDefault="000F5840" w:rsidP="00607767">
            <w:pPr>
              <w:pStyle w:val="Table"/>
              <w:rPr>
                <w:lang w:val="en-GB"/>
              </w:rPr>
            </w:pPr>
            <w:r w:rsidRPr="00140956">
              <w:rPr>
                <w:lang w:val="en-GB"/>
              </w:rPr>
              <w:t>System Design Document</w:t>
            </w:r>
          </w:p>
        </w:tc>
      </w:tr>
      <w:tr w:rsidR="00140956" w:rsidRPr="00140956" w14:paraId="707EE0B6" w14:textId="77777777" w:rsidTr="004840D8">
        <w:tc>
          <w:tcPr>
            <w:tcW w:w="2520" w:type="dxa"/>
          </w:tcPr>
          <w:p w14:paraId="44F70A05" w14:textId="77777777" w:rsidR="000F5840" w:rsidRPr="00140956" w:rsidRDefault="000F5840" w:rsidP="004840D8">
            <w:pPr>
              <w:pStyle w:val="Table"/>
              <w:rPr>
                <w:lang w:val="en-GB"/>
              </w:rPr>
            </w:pPr>
            <w:r w:rsidRPr="00140956">
              <w:rPr>
                <w:lang w:val="en-GB"/>
              </w:rPr>
              <w:t>SFTP</w:t>
            </w:r>
          </w:p>
        </w:tc>
        <w:tc>
          <w:tcPr>
            <w:tcW w:w="6228" w:type="dxa"/>
          </w:tcPr>
          <w:p w14:paraId="544830A4" w14:textId="77777777" w:rsidR="000F5840" w:rsidRPr="00140956" w:rsidRDefault="000F5840" w:rsidP="004840D8">
            <w:pPr>
              <w:pStyle w:val="Table"/>
              <w:rPr>
                <w:lang w:val="en-GB"/>
              </w:rPr>
            </w:pPr>
            <w:r w:rsidRPr="00140956">
              <w:rPr>
                <w:lang w:val="en-GB"/>
              </w:rPr>
              <w:t>Secure FTP. A secure version of the File Transfer Protocol that encrypts transferred data.</w:t>
            </w:r>
          </w:p>
        </w:tc>
      </w:tr>
      <w:tr w:rsidR="00140956" w:rsidRPr="00140956" w14:paraId="39F7AF5B" w14:textId="77777777" w:rsidTr="004840D8">
        <w:tc>
          <w:tcPr>
            <w:tcW w:w="2520" w:type="dxa"/>
          </w:tcPr>
          <w:p w14:paraId="4E7F9DDA" w14:textId="77777777" w:rsidR="000F5840" w:rsidRPr="00140956" w:rsidRDefault="000F5840" w:rsidP="004840D8">
            <w:pPr>
              <w:pStyle w:val="Table"/>
              <w:rPr>
                <w:lang w:val="en-GB"/>
              </w:rPr>
            </w:pPr>
            <w:r w:rsidRPr="00140956">
              <w:rPr>
                <w:lang w:val="en-GB"/>
              </w:rPr>
              <w:t>SOAP</w:t>
            </w:r>
          </w:p>
        </w:tc>
        <w:tc>
          <w:tcPr>
            <w:tcW w:w="6228" w:type="dxa"/>
          </w:tcPr>
          <w:p w14:paraId="10D7983A" w14:textId="77777777" w:rsidR="000F5840" w:rsidRPr="00140956" w:rsidRDefault="000F5840" w:rsidP="004840D8">
            <w:pPr>
              <w:pStyle w:val="Table"/>
              <w:rPr>
                <w:lang w:val="en-GB"/>
              </w:rPr>
            </w:pPr>
            <w:r w:rsidRPr="00140956">
              <w:rPr>
                <w:lang w:val="en-GB"/>
              </w:rPr>
              <w:t>Simple Object Access Protocol</w:t>
            </w:r>
            <w:r w:rsidRPr="00140956">
              <w:rPr>
                <w:lang w:val="en-GB"/>
              </w:rPr>
              <w:br/>
              <w:t>A protocol for exchanging XML-based messages over networks, normally using HTTP.</w:t>
            </w:r>
          </w:p>
        </w:tc>
      </w:tr>
      <w:tr w:rsidR="00140956" w:rsidRPr="00140956" w14:paraId="3D874D3B" w14:textId="77777777" w:rsidTr="004840D8">
        <w:tc>
          <w:tcPr>
            <w:tcW w:w="2520" w:type="dxa"/>
          </w:tcPr>
          <w:p w14:paraId="6E0EF811" w14:textId="77777777" w:rsidR="000F5840" w:rsidRPr="00140956" w:rsidRDefault="000F5840" w:rsidP="004840D8">
            <w:pPr>
              <w:pStyle w:val="Table"/>
              <w:rPr>
                <w:lang w:val="en-GB"/>
              </w:rPr>
            </w:pPr>
            <w:r w:rsidRPr="00140956">
              <w:rPr>
                <w:lang w:val="en-GB"/>
              </w:rPr>
              <w:t>SPOF</w:t>
            </w:r>
          </w:p>
        </w:tc>
        <w:tc>
          <w:tcPr>
            <w:tcW w:w="6228" w:type="dxa"/>
          </w:tcPr>
          <w:p w14:paraId="4F4FA55A" w14:textId="77777777" w:rsidR="000F5840" w:rsidRPr="00140956" w:rsidRDefault="000F5840" w:rsidP="004840D8">
            <w:pPr>
              <w:pStyle w:val="Table"/>
              <w:rPr>
                <w:lang w:val="en-GB"/>
              </w:rPr>
            </w:pPr>
            <w:r w:rsidRPr="00140956">
              <w:rPr>
                <w:lang w:val="en-GB"/>
              </w:rPr>
              <w:t>Single Point of Failure</w:t>
            </w:r>
          </w:p>
        </w:tc>
      </w:tr>
      <w:tr w:rsidR="00140956" w:rsidRPr="00140956" w14:paraId="164778B0" w14:textId="77777777" w:rsidTr="00EE1AD4">
        <w:tc>
          <w:tcPr>
            <w:tcW w:w="2520" w:type="dxa"/>
          </w:tcPr>
          <w:p w14:paraId="0AAA9A9E" w14:textId="77777777" w:rsidR="000F5840" w:rsidRPr="00140956" w:rsidRDefault="000F5840" w:rsidP="00EE1AD4">
            <w:pPr>
              <w:pStyle w:val="Table"/>
              <w:rPr>
                <w:lang w:val="en-GB"/>
              </w:rPr>
            </w:pPr>
            <w:r w:rsidRPr="00140956">
              <w:rPr>
                <w:lang w:val="en-GB"/>
              </w:rPr>
              <w:t>SRS</w:t>
            </w:r>
          </w:p>
        </w:tc>
        <w:tc>
          <w:tcPr>
            <w:tcW w:w="6228" w:type="dxa"/>
          </w:tcPr>
          <w:p w14:paraId="4DFA4C21" w14:textId="77777777" w:rsidR="000F5840" w:rsidRPr="00140956" w:rsidRDefault="000F5840" w:rsidP="00EE1AD4">
            <w:pPr>
              <w:pStyle w:val="Table"/>
              <w:rPr>
                <w:lang w:val="en-GB"/>
              </w:rPr>
            </w:pPr>
            <w:r w:rsidRPr="00140956">
              <w:rPr>
                <w:lang w:val="en-GB"/>
              </w:rPr>
              <w:t>System Requirements Specification</w:t>
            </w:r>
          </w:p>
        </w:tc>
      </w:tr>
      <w:tr w:rsidR="00140956" w:rsidRPr="00140956" w14:paraId="787E605C" w14:textId="77777777" w:rsidTr="004840D8">
        <w:tc>
          <w:tcPr>
            <w:tcW w:w="2520" w:type="dxa"/>
          </w:tcPr>
          <w:p w14:paraId="4EEDC497" w14:textId="77777777" w:rsidR="000F5840" w:rsidRPr="00140956" w:rsidRDefault="000F5840" w:rsidP="004840D8">
            <w:pPr>
              <w:pStyle w:val="Table"/>
              <w:rPr>
                <w:lang w:val="en-GB"/>
              </w:rPr>
            </w:pPr>
            <w:r w:rsidRPr="00140956">
              <w:rPr>
                <w:lang w:val="en-GB"/>
              </w:rPr>
              <w:t>SSO</w:t>
            </w:r>
          </w:p>
        </w:tc>
        <w:tc>
          <w:tcPr>
            <w:tcW w:w="6228" w:type="dxa"/>
          </w:tcPr>
          <w:p w14:paraId="129BA7BB" w14:textId="77777777" w:rsidR="000F5840" w:rsidRPr="00140956" w:rsidRDefault="000F5840" w:rsidP="004840D8">
            <w:pPr>
              <w:pStyle w:val="Table"/>
              <w:rPr>
                <w:lang w:val="en-GB"/>
              </w:rPr>
            </w:pPr>
            <w:r w:rsidRPr="00140956">
              <w:rPr>
                <w:lang w:val="en-GB"/>
              </w:rPr>
              <w:t>Single Sign On</w:t>
            </w:r>
            <w:r w:rsidRPr="00140956">
              <w:rPr>
                <w:lang w:val="en-GB"/>
              </w:rPr>
              <w:br/>
              <w:t>A specialised form of authentication that enables a user to authenticate once and gain access to the resources of multiple systems.</w:t>
            </w:r>
          </w:p>
        </w:tc>
      </w:tr>
      <w:tr w:rsidR="00140956" w:rsidRPr="00140956" w14:paraId="6B894EB3" w14:textId="77777777" w:rsidTr="006B2296">
        <w:tc>
          <w:tcPr>
            <w:tcW w:w="2520" w:type="dxa"/>
          </w:tcPr>
          <w:p w14:paraId="2343A8CD" w14:textId="77777777" w:rsidR="008D0E1B" w:rsidRPr="00140956" w:rsidRDefault="008D0E1B" w:rsidP="006B2296">
            <w:pPr>
              <w:pStyle w:val="Table"/>
              <w:rPr>
                <w:lang w:val="en-GB"/>
              </w:rPr>
            </w:pPr>
            <w:r w:rsidRPr="00140956">
              <w:rPr>
                <w:lang w:val="en-GB"/>
              </w:rPr>
              <w:t>TNG</w:t>
            </w:r>
          </w:p>
        </w:tc>
        <w:tc>
          <w:tcPr>
            <w:tcW w:w="6228" w:type="dxa"/>
          </w:tcPr>
          <w:p w14:paraId="75AF9237" w14:textId="77777777" w:rsidR="008D0E1B" w:rsidRPr="00140956" w:rsidRDefault="008D0E1B" w:rsidP="0088376C">
            <w:pPr>
              <w:pStyle w:val="Table"/>
              <w:rPr>
                <w:lang w:val="en-GB"/>
              </w:rPr>
            </w:pPr>
            <w:r w:rsidRPr="00140956">
              <w:rPr>
                <w:lang w:val="en-GB"/>
              </w:rPr>
              <w:t xml:space="preserve">Scheduling application used by the production sustain teams to invoke and monitor jobs across the </w:t>
            </w:r>
            <w:r w:rsidR="0088376C" w:rsidRPr="0023007C">
              <w:rPr>
                <w:lang w:val="en-GB"/>
              </w:rPr>
              <w:t>GMF</w:t>
            </w:r>
            <w:r w:rsidRPr="00140956">
              <w:rPr>
                <w:lang w:val="en-GB"/>
              </w:rPr>
              <w:t xml:space="preserve"> applications</w:t>
            </w:r>
          </w:p>
        </w:tc>
      </w:tr>
      <w:tr w:rsidR="00140956" w:rsidRPr="00140956" w14:paraId="5E7C51CF" w14:textId="77777777" w:rsidTr="004840D8">
        <w:tc>
          <w:tcPr>
            <w:tcW w:w="2520" w:type="dxa"/>
          </w:tcPr>
          <w:p w14:paraId="0D9D19A6" w14:textId="77777777" w:rsidR="000F5840" w:rsidRPr="00140956" w:rsidRDefault="008D0E1B" w:rsidP="004840D8">
            <w:pPr>
              <w:pStyle w:val="Table"/>
              <w:rPr>
                <w:lang w:val="en-GB"/>
              </w:rPr>
            </w:pPr>
            <w:r w:rsidRPr="00140956">
              <w:rPr>
                <w:lang w:val="en-GB"/>
              </w:rPr>
              <w:t>UNRAE</w:t>
            </w:r>
          </w:p>
        </w:tc>
        <w:tc>
          <w:tcPr>
            <w:tcW w:w="6228" w:type="dxa"/>
          </w:tcPr>
          <w:p w14:paraId="5EEDA914" w14:textId="77777777" w:rsidR="008D0E1B" w:rsidRPr="00140956" w:rsidRDefault="008D0E1B" w:rsidP="004840D8">
            <w:pPr>
              <w:pStyle w:val="Table"/>
              <w:rPr>
                <w:lang w:val="en-GB"/>
              </w:rPr>
            </w:pPr>
            <w:proofErr w:type="spellStart"/>
            <w:r w:rsidRPr="00140956">
              <w:rPr>
                <w:lang w:val="en-GB"/>
              </w:rPr>
              <w:t>Unione</w:t>
            </w:r>
            <w:proofErr w:type="spellEnd"/>
            <w:r w:rsidRPr="00140956">
              <w:rPr>
                <w:lang w:val="en-GB"/>
              </w:rPr>
              <w:t xml:space="preserve"> </w:t>
            </w:r>
            <w:proofErr w:type="spellStart"/>
            <w:r w:rsidRPr="00140956">
              <w:rPr>
                <w:lang w:val="en-GB"/>
              </w:rPr>
              <w:t>Nazionale</w:t>
            </w:r>
            <w:proofErr w:type="spellEnd"/>
            <w:r w:rsidRPr="00140956">
              <w:rPr>
                <w:lang w:val="en-GB"/>
              </w:rPr>
              <w:t xml:space="preserve"> </w:t>
            </w:r>
            <w:proofErr w:type="spellStart"/>
            <w:r w:rsidRPr="00140956">
              <w:rPr>
                <w:lang w:val="en-GB"/>
              </w:rPr>
              <w:t>Rappresentanti</w:t>
            </w:r>
            <w:proofErr w:type="spellEnd"/>
            <w:r w:rsidRPr="00140956">
              <w:rPr>
                <w:lang w:val="en-GB"/>
              </w:rPr>
              <w:t xml:space="preserve"> </w:t>
            </w:r>
            <w:proofErr w:type="spellStart"/>
            <w:r w:rsidRPr="00140956">
              <w:rPr>
                <w:lang w:val="en-GB"/>
              </w:rPr>
              <w:t>Autoveicoli</w:t>
            </w:r>
            <w:proofErr w:type="spellEnd"/>
            <w:r w:rsidRPr="00140956">
              <w:rPr>
                <w:lang w:val="en-GB"/>
              </w:rPr>
              <w:t xml:space="preserve"> </w:t>
            </w:r>
            <w:proofErr w:type="spellStart"/>
            <w:proofErr w:type="gramStart"/>
            <w:r w:rsidRPr="00140956">
              <w:rPr>
                <w:lang w:val="en-GB"/>
              </w:rPr>
              <w:t>Esteri</w:t>
            </w:r>
            <w:proofErr w:type="spellEnd"/>
            <w:proofErr w:type="gramEnd"/>
            <w:r w:rsidRPr="00140956">
              <w:rPr>
                <w:lang w:val="en-GB"/>
              </w:rPr>
              <w:br/>
              <w:t>(National Union of Automotive Foreign Representatives)</w:t>
            </w:r>
            <w:r w:rsidRPr="00140956">
              <w:rPr>
                <w:lang w:val="en-GB"/>
              </w:rPr>
              <w:br/>
              <w:t>Italian organisation within the car industry representing foreign producers.</w:t>
            </w:r>
          </w:p>
        </w:tc>
      </w:tr>
      <w:tr w:rsidR="00140956" w:rsidRPr="00140956" w14:paraId="16C6EF75" w14:textId="77777777" w:rsidTr="004840D8">
        <w:tc>
          <w:tcPr>
            <w:tcW w:w="2520" w:type="dxa"/>
          </w:tcPr>
          <w:p w14:paraId="625B6177" w14:textId="77777777" w:rsidR="000F5840" w:rsidRPr="00140956" w:rsidRDefault="000F5840" w:rsidP="004840D8">
            <w:pPr>
              <w:pStyle w:val="Table"/>
              <w:rPr>
                <w:lang w:val="en-GB"/>
              </w:rPr>
            </w:pPr>
            <w:r w:rsidRPr="00140956">
              <w:rPr>
                <w:lang w:val="en-GB"/>
              </w:rPr>
              <w:t>WAN</w:t>
            </w:r>
          </w:p>
        </w:tc>
        <w:tc>
          <w:tcPr>
            <w:tcW w:w="6228" w:type="dxa"/>
          </w:tcPr>
          <w:p w14:paraId="66B70851" w14:textId="77777777" w:rsidR="000F5840" w:rsidRPr="00140956" w:rsidRDefault="000F5840" w:rsidP="004840D8">
            <w:pPr>
              <w:pStyle w:val="Table"/>
              <w:rPr>
                <w:lang w:val="en-GB"/>
              </w:rPr>
            </w:pPr>
            <w:r w:rsidRPr="00140956">
              <w:rPr>
                <w:lang w:val="en-GB"/>
              </w:rPr>
              <w:t>Wide Area Network</w:t>
            </w:r>
          </w:p>
        </w:tc>
      </w:tr>
      <w:tr w:rsidR="00140956" w:rsidRPr="00140956" w14:paraId="12C37182" w14:textId="77777777" w:rsidTr="004840D8">
        <w:tc>
          <w:tcPr>
            <w:tcW w:w="2520" w:type="dxa"/>
          </w:tcPr>
          <w:p w14:paraId="68DD21C9" w14:textId="77777777" w:rsidR="000F5840" w:rsidRPr="00140956" w:rsidRDefault="000F5840" w:rsidP="004840D8">
            <w:pPr>
              <w:pStyle w:val="Table"/>
              <w:rPr>
                <w:lang w:val="en-GB"/>
              </w:rPr>
            </w:pPr>
            <w:r w:rsidRPr="00140956">
              <w:rPr>
                <w:lang w:val="en-GB"/>
              </w:rPr>
              <w:t>WAS</w:t>
            </w:r>
          </w:p>
        </w:tc>
        <w:tc>
          <w:tcPr>
            <w:tcW w:w="6228" w:type="dxa"/>
          </w:tcPr>
          <w:p w14:paraId="06660466" w14:textId="77777777" w:rsidR="000F5840" w:rsidRPr="00140956" w:rsidRDefault="000F5840" w:rsidP="004840D8">
            <w:pPr>
              <w:pStyle w:val="Table"/>
              <w:rPr>
                <w:lang w:val="en-GB"/>
              </w:rPr>
            </w:pPr>
            <w:r w:rsidRPr="00140956">
              <w:rPr>
                <w:lang w:val="en-GB"/>
              </w:rPr>
              <w:t>Wholesale Audit System application</w:t>
            </w:r>
          </w:p>
        </w:tc>
      </w:tr>
      <w:tr w:rsidR="00140956" w:rsidRPr="00140956" w14:paraId="2EE0C10B" w14:textId="77777777" w:rsidTr="006B2296">
        <w:tc>
          <w:tcPr>
            <w:tcW w:w="2520" w:type="dxa"/>
          </w:tcPr>
          <w:p w14:paraId="6EE64165" w14:textId="77777777" w:rsidR="009754F0" w:rsidRPr="00140956" w:rsidRDefault="009754F0" w:rsidP="006B2296">
            <w:pPr>
              <w:pStyle w:val="Table"/>
              <w:rPr>
                <w:lang w:val="en-GB"/>
              </w:rPr>
            </w:pPr>
            <w:r w:rsidRPr="00140956">
              <w:rPr>
                <w:lang w:val="en-GB"/>
              </w:rPr>
              <w:t>WOL</w:t>
            </w:r>
          </w:p>
        </w:tc>
        <w:tc>
          <w:tcPr>
            <w:tcW w:w="6228" w:type="dxa"/>
          </w:tcPr>
          <w:p w14:paraId="1267B03D" w14:textId="77777777" w:rsidR="009754F0" w:rsidRPr="00140956" w:rsidRDefault="009754F0" w:rsidP="006B2296">
            <w:pPr>
              <w:pStyle w:val="Table"/>
              <w:rPr>
                <w:lang w:val="en-GB"/>
              </w:rPr>
            </w:pPr>
            <w:r w:rsidRPr="00140956">
              <w:rPr>
                <w:lang w:val="en-GB"/>
              </w:rPr>
              <w:t>Wholesale Online – the web-enabled functionality available within GSW</w:t>
            </w:r>
          </w:p>
        </w:tc>
      </w:tr>
      <w:tr w:rsidR="00140956" w:rsidRPr="00140956" w14:paraId="69A5E803" w14:textId="77777777" w:rsidTr="004840D8">
        <w:tc>
          <w:tcPr>
            <w:tcW w:w="2520" w:type="dxa"/>
          </w:tcPr>
          <w:p w14:paraId="7F5A9544" w14:textId="77777777" w:rsidR="000F5840" w:rsidRPr="00140956" w:rsidRDefault="009754F0" w:rsidP="004840D8">
            <w:pPr>
              <w:pStyle w:val="Table"/>
              <w:rPr>
                <w:lang w:val="en-GB"/>
              </w:rPr>
            </w:pPr>
            <w:r w:rsidRPr="00140956">
              <w:rPr>
                <w:lang w:val="en-GB"/>
              </w:rPr>
              <w:t>WSDL</w:t>
            </w:r>
          </w:p>
        </w:tc>
        <w:tc>
          <w:tcPr>
            <w:tcW w:w="6228" w:type="dxa"/>
          </w:tcPr>
          <w:p w14:paraId="511D3C7A" w14:textId="77777777" w:rsidR="000F5840" w:rsidRPr="00140956" w:rsidRDefault="009754F0" w:rsidP="004840D8">
            <w:pPr>
              <w:pStyle w:val="Table"/>
              <w:rPr>
                <w:lang w:val="en-GB"/>
              </w:rPr>
            </w:pPr>
            <w:r w:rsidRPr="00140956">
              <w:rPr>
                <w:lang w:val="en-GB"/>
              </w:rPr>
              <w:t>Web Service Definition Language</w:t>
            </w:r>
            <w:r w:rsidRPr="00140956">
              <w:rPr>
                <w:lang w:val="en-GB"/>
              </w:rPr>
              <w:br/>
              <w:t>An XML-based language for describing Web Services. Using a WSDL, a client can locate a web service and invoke any of its publicly available functions.</w:t>
            </w:r>
          </w:p>
        </w:tc>
      </w:tr>
    </w:tbl>
    <w:p w14:paraId="1CC2B72C" w14:textId="77777777" w:rsidR="000F5840" w:rsidRPr="00140956" w:rsidRDefault="000F5840">
      <w:pPr>
        <w:rPr>
          <w:lang w:val="en-GB"/>
        </w:rPr>
      </w:pPr>
    </w:p>
    <w:p w14:paraId="74F9E507" w14:textId="77777777" w:rsidR="000F5840" w:rsidRPr="00140956" w:rsidRDefault="000F5840">
      <w:pPr>
        <w:pStyle w:val="Heading2"/>
        <w:tabs>
          <w:tab w:val="num" w:pos="1080"/>
        </w:tabs>
        <w:rPr>
          <w:lang w:val="en-GB"/>
        </w:rPr>
      </w:pPr>
      <w:bookmarkStart w:id="127" w:name="references"/>
      <w:bookmarkStart w:id="128" w:name="_Toc456598590"/>
      <w:bookmarkStart w:id="129" w:name="_Toc535997015"/>
      <w:bookmarkEnd w:id="127"/>
      <w:r w:rsidRPr="00140956">
        <w:rPr>
          <w:lang w:val="en-GB"/>
        </w:rPr>
        <w:br w:type="page"/>
      </w:r>
      <w:bookmarkStart w:id="130" w:name="_Toc294083293"/>
      <w:bookmarkStart w:id="131" w:name="_Toc302124615"/>
      <w:bookmarkStart w:id="132" w:name="_Toc365448887"/>
      <w:r w:rsidRPr="00140956">
        <w:rPr>
          <w:lang w:val="en-GB"/>
        </w:rPr>
        <w:lastRenderedPageBreak/>
        <w:t>References</w:t>
      </w:r>
      <w:bookmarkEnd w:id="128"/>
      <w:bookmarkEnd w:id="129"/>
      <w:bookmarkEnd w:id="130"/>
      <w:bookmarkEnd w:id="131"/>
      <w:bookmarkEnd w:id="132"/>
    </w:p>
    <w:p w14:paraId="31D439C6" w14:textId="77777777" w:rsidR="000F5840" w:rsidRPr="00140956" w:rsidRDefault="000F5840" w:rsidP="0010086A">
      <w:pPr>
        <w:pStyle w:val="Info"/>
      </w:pPr>
      <w:r w:rsidRPr="00140956">
        <w:t>[Provide a complete list of all documents referenced elsewhere in the Architectural Design.  Identify each document by title, report number (if applicable), date and publishing organization.  Specify the sources from which the references may be obtained.]</w:t>
      </w:r>
    </w:p>
    <w:tbl>
      <w:tblPr>
        <w:tblW w:w="8633" w:type="dxa"/>
        <w:tblInd w:w="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73"/>
        <w:gridCol w:w="1706"/>
        <w:gridCol w:w="1701"/>
        <w:gridCol w:w="3253"/>
      </w:tblGrid>
      <w:tr w:rsidR="00140956" w:rsidRPr="00140956" w14:paraId="63193786" w14:textId="77777777" w:rsidTr="000E43F8">
        <w:trPr>
          <w:cantSplit/>
          <w:tblHeader/>
        </w:trPr>
        <w:tc>
          <w:tcPr>
            <w:tcW w:w="1973" w:type="dxa"/>
            <w:shd w:val="clear" w:color="auto" w:fill="D9D9D9"/>
          </w:tcPr>
          <w:p w14:paraId="35B94110" w14:textId="77777777" w:rsidR="000F5840" w:rsidRPr="00140956" w:rsidRDefault="000F5840" w:rsidP="00607767">
            <w:pPr>
              <w:keepNext/>
              <w:jc w:val="center"/>
              <w:rPr>
                <w:b/>
                <w:lang w:val="en-GB"/>
              </w:rPr>
            </w:pPr>
            <w:r w:rsidRPr="00140956">
              <w:rPr>
                <w:b/>
                <w:lang w:val="en-GB"/>
              </w:rPr>
              <w:t>Item</w:t>
            </w:r>
          </w:p>
        </w:tc>
        <w:tc>
          <w:tcPr>
            <w:tcW w:w="1706" w:type="dxa"/>
            <w:shd w:val="clear" w:color="auto" w:fill="D9D9D9"/>
          </w:tcPr>
          <w:p w14:paraId="1F01DE61" w14:textId="77777777" w:rsidR="000F5840" w:rsidRPr="00140956" w:rsidRDefault="000F5840" w:rsidP="00607767">
            <w:pPr>
              <w:jc w:val="center"/>
              <w:rPr>
                <w:b/>
                <w:lang w:val="en-GB"/>
              </w:rPr>
            </w:pPr>
            <w:r w:rsidRPr="00140956">
              <w:rPr>
                <w:b/>
                <w:lang w:val="en-GB"/>
              </w:rPr>
              <w:t>Title</w:t>
            </w:r>
          </w:p>
        </w:tc>
        <w:tc>
          <w:tcPr>
            <w:tcW w:w="1701" w:type="dxa"/>
            <w:shd w:val="clear" w:color="auto" w:fill="D9D9D9"/>
          </w:tcPr>
          <w:p w14:paraId="25BCE15E" w14:textId="77777777" w:rsidR="000F5840" w:rsidRPr="00140956" w:rsidRDefault="000F5840" w:rsidP="00607767">
            <w:pPr>
              <w:jc w:val="center"/>
              <w:rPr>
                <w:b/>
                <w:lang w:val="en-GB"/>
              </w:rPr>
            </w:pPr>
            <w:r w:rsidRPr="00140956">
              <w:rPr>
                <w:b/>
                <w:lang w:val="en-GB"/>
              </w:rPr>
              <w:t>Author</w:t>
            </w:r>
          </w:p>
        </w:tc>
        <w:tc>
          <w:tcPr>
            <w:tcW w:w="3253" w:type="dxa"/>
            <w:shd w:val="clear" w:color="auto" w:fill="D9D9D9"/>
          </w:tcPr>
          <w:p w14:paraId="5A1E9A7B" w14:textId="77777777" w:rsidR="000F5840" w:rsidRPr="00140956" w:rsidRDefault="000F5840" w:rsidP="00607767">
            <w:pPr>
              <w:jc w:val="center"/>
              <w:rPr>
                <w:b/>
                <w:lang w:val="en-GB"/>
              </w:rPr>
            </w:pPr>
            <w:r w:rsidRPr="00140956">
              <w:rPr>
                <w:b/>
                <w:lang w:val="en-GB"/>
              </w:rPr>
              <w:t>Location</w:t>
            </w:r>
          </w:p>
        </w:tc>
      </w:tr>
      <w:tr w:rsidR="00140956" w:rsidRPr="00140956" w14:paraId="30E4B95E" w14:textId="77777777" w:rsidTr="000E43F8">
        <w:trPr>
          <w:cantSplit/>
        </w:trPr>
        <w:tc>
          <w:tcPr>
            <w:tcW w:w="1973" w:type="dxa"/>
          </w:tcPr>
          <w:p w14:paraId="5973FD86" w14:textId="77777777" w:rsidR="000F5840" w:rsidRPr="00140956" w:rsidRDefault="000F5840" w:rsidP="00607767">
            <w:pPr>
              <w:pStyle w:val="Table"/>
              <w:rPr>
                <w:lang w:val="en-GB"/>
              </w:rPr>
            </w:pPr>
            <w:r w:rsidRPr="00140956">
              <w:rPr>
                <w:lang w:val="en-GB"/>
              </w:rPr>
              <w:t xml:space="preserve">Ally Data </w:t>
            </w:r>
            <w:proofErr w:type="spellStart"/>
            <w:r w:rsidRPr="00140956">
              <w:rPr>
                <w:lang w:val="en-GB"/>
              </w:rPr>
              <w:t>Modeling</w:t>
            </w:r>
            <w:proofErr w:type="spellEnd"/>
            <w:r w:rsidRPr="00140956">
              <w:rPr>
                <w:lang w:val="en-GB"/>
              </w:rPr>
              <w:t xml:space="preserve"> Standards</w:t>
            </w:r>
          </w:p>
        </w:tc>
        <w:tc>
          <w:tcPr>
            <w:tcW w:w="1706" w:type="dxa"/>
          </w:tcPr>
          <w:p w14:paraId="51D1E275" w14:textId="77777777" w:rsidR="000F5840" w:rsidRPr="00140956" w:rsidRDefault="000F5840" w:rsidP="00607767">
            <w:pPr>
              <w:pStyle w:val="Table"/>
              <w:rPr>
                <w:lang w:val="en-GB"/>
              </w:rPr>
            </w:pPr>
            <w:r w:rsidRPr="00140956">
              <w:rPr>
                <w:lang w:val="en-GB"/>
              </w:rPr>
              <w:t>Ally Data Model Development Guide v1 (pdf)</w:t>
            </w:r>
          </w:p>
        </w:tc>
        <w:tc>
          <w:tcPr>
            <w:tcW w:w="1701" w:type="dxa"/>
          </w:tcPr>
          <w:p w14:paraId="7BE9881A" w14:textId="77777777" w:rsidR="000F5840" w:rsidRPr="00140956" w:rsidRDefault="000F5840" w:rsidP="00607767">
            <w:pPr>
              <w:pStyle w:val="Table"/>
              <w:rPr>
                <w:lang w:val="en-GB"/>
              </w:rPr>
            </w:pPr>
            <w:r w:rsidRPr="00140956">
              <w:rPr>
                <w:lang w:val="en-GB"/>
              </w:rPr>
              <w:t>Architecture</w:t>
            </w:r>
          </w:p>
          <w:p w14:paraId="49175956" w14:textId="77777777" w:rsidR="000F5840" w:rsidRPr="00140956" w:rsidRDefault="000F5840" w:rsidP="00607767">
            <w:pPr>
              <w:pStyle w:val="Table"/>
              <w:rPr>
                <w:lang w:val="en-GB"/>
              </w:rPr>
            </w:pPr>
            <w:r w:rsidRPr="00140956">
              <w:rPr>
                <w:lang w:val="en-GB"/>
              </w:rPr>
              <w:t>Delivery</w:t>
            </w:r>
          </w:p>
        </w:tc>
        <w:tc>
          <w:tcPr>
            <w:tcW w:w="3253" w:type="dxa"/>
          </w:tcPr>
          <w:p w14:paraId="1FCB16E1" w14:textId="77777777" w:rsidR="000F5840" w:rsidRPr="00140956" w:rsidRDefault="007D3494" w:rsidP="00607767">
            <w:pPr>
              <w:pStyle w:val="Table"/>
              <w:rPr>
                <w:lang w:val="en-GB"/>
              </w:rPr>
            </w:pPr>
            <w:hyperlink r:id="rId39" w:history="1">
              <w:r w:rsidR="000F5840" w:rsidRPr="00140956">
                <w:rPr>
                  <w:rStyle w:val="Hyperlink"/>
                  <w:color w:val="auto"/>
                  <w:lang w:val="en-GB"/>
                </w:rPr>
                <w:t>https://teamroom.exchange.gmacfs.com/Infrastructure/ArchDelivery/DG/default.aspx</w:t>
              </w:r>
            </w:hyperlink>
          </w:p>
          <w:p w14:paraId="4D397906" w14:textId="77777777" w:rsidR="000F5840" w:rsidRPr="00140956" w:rsidRDefault="000F5840" w:rsidP="00607767">
            <w:pPr>
              <w:pStyle w:val="Table"/>
              <w:rPr>
                <w:lang w:val="en-GB"/>
              </w:rPr>
            </w:pPr>
          </w:p>
        </w:tc>
      </w:tr>
      <w:tr w:rsidR="00140956" w:rsidRPr="00140956" w14:paraId="3565E4D8" w14:textId="77777777" w:rsidTr="000E43F8">
        <w:trPr>
          <w:cantSplit/>
        </w:trPr>
        <w:tc>
          <w:tcPr>
            <w:tcW w:w="1973" w:type="dxa"/>
          </w:tcPr>
          <w:p w14:paraId="51A80AFD" w14:textId="77777777" w:rsidR="000F5840" w:rsidRPr="00140956" w:rsidRDefault="000F5840" w:rsidP="005B2C16">
            <w:pPr>
              <w:pStyle w:val="Table"/>
              <w:rPr>
                <w:lang w:val="en-GB"/>
              </w:rPr>
            </w:pPr>
            <w:r w:rsidRPr="00140956">
              <w:rPr>
                <w:lang w:val="en-GB"/>
              </w:rPr>
              <w:t>Context Diagram</w:t>
            </w:r>
          </w:p>
        </w:tc>
        <w:tc>
          <w:tcPr>
            <w:tcW w:w="1706" w:type="dxa"/>
          </w:tcPr>
          <w:p w14:paraId="36BA5C75" w14:textId="77777777" w:rsidR="000F5840" w:rsidRPr="00140956" w:rsidRDefault="000F5840" w:rsidP="005B2C16">
            <w:pPr>
              <w:pStyle w:val="Table"/>
              <w:rPr>
                <w:lang w:val="en-GB"/>
              </w:rPr>
            </w:pPr>
            <w:r w:rsidRPr="00140956">
              <w:rPr>
                <w:lang w:val="en-GB"/>
              </w:rPr>
              <w:t>GSW Context Diagram</w:t>
            </w:r>
          </w:p>
        </w:tc>
        <w:tc>
          <w:tcPr>
            <w:tcW w:w="1701" w:type="dxa"/>
          </w:tcPr>
          <w:p w14:paraId="2679D876" w14:textId="77777777" w:rsidR="000F5840" w:rsidRPr="00140956" w:rsidRDefault="000F5840" w:rsidP="005B2C16">
            <w:pPr>
              <w:pStyle w:val="Table"/>
              <w:rPr>
                <w:lang w:val="en-GB"/>
              </w:rPr>
            </w:pPr>
            <w:r w:rsidRPr="00140956">
              <w:rPr>
                <w:lang w:val="en-GB"/>
              </w:rPr>
              <w:t>Doug Page</w:t>
            </w:r>
          </w:p>
        </w:tc>
        <w:tc>
          <w:tcPr>
            <w:tcW w:w="3253" w:type="dxa"/>
          </w:tcPr>
          <w:p w14:paraId="2B71E62F" w14:textId="77777777" w:rsidR="000F5840" w:rsidRPr="00140956" w:rsidRDefault="000F5840" w:rsidP="005B2C16">
            <w:pPr>
              <w:pStyle w:val="Table"/>
              <w:rPr>
                <w:lang w:val="en-GB"/>
              </w:rPr>
            </w:pPr>
            <w:r w:rsidRPr="00140956">
              <w:rPr>
                <w:lang w:val="en-GB"/>
              </w:rPr>
              <w:t>StarTeam project: GD000010-GS Wholesale</w:t>
            </w:r>
          </w:p>
          <w:p w14:paraId="4B985F35" w14:textId="77777777" w:rsidR="000F5840" w:rsidRPr="00140956" w:rsidRDefault="000F5840" w:rsidP="005B2C16">
            <w:pPr>
              <w:pStyle w:val="Table"/>
              <w:rPr>
                <w:lang w:val="en-GB"/>
              </w:rPr>
            </w:pPr>
            <w:r w:rsidRPr="00140956">
              <w:rPr>
                <w:lang w:val="en-GB"/>
              </w:rPr>
              <w:t xml:space="preserve">View: </w:t>
            </w:r>
            <w:proofErr w:type="spellStart"/>
            <w:r w:rsidRPr="00140956">
              <w:rPr>
                <w:lang w:val="en-GB"/>
              </w:rPr>
              <w:t>production_support_and_enhancements_wbk</w:t>
            </w:r>
            <w:proofErr w:type="spellEnd"/>
          </w:p>
          <w:p w14:paraId="2F894EB2" w14:textId="77777777" w:rsidR="000F5840" w:rsidRPr="00140956" w:rsidRDefault="000F5840" w:rsidP="005B2C16">
            <w:pPr>
              <w:pStyle w:val="Table"/>
              <w:rPr>
                <w:lang w:val="en-GB"/>
              </w:rPr>
            </w:pPr>
            <w:r w:rsidRPr="00140956">
              <w:rPr>
                <w:lang w:val="en-GB"/>
              </w:rPr>
              <w:t>Folder: \Production_Support_and_Enhancements\07_Production_Support_Handbook\Context\</w:t>
            </w:r>
          </w:p>
          <w:p w14:paraId="419CBF5B" w14:textId="77777777" w:rsidR="000F5840" w:rsidRPr="00140956" w:rsidRDefault="000F5840" w:rsidP="005B2C16">
            <w:pPr>
              <w:pStyle w:val="Table"/>
              <w:rPr>
                <w:lang w:val="en-GB"/>
              </w:rPr>
            </w:pPr>
            <w:r w:rsidRPr="00140956">
              <w:rPr>
                <w:lang w:val="en-GB"/>
              </w:rPr>
              <w:t>File: GSW_Context_diag.vsd</w:t>
            </w:r>
          </w:p>
        </w:tc>
      </w:tr>
      <w:tr w:rsidR="00140956" w:rsidRPr="00140956" w14:paraId="5BD02480" w14:textId="77777777" w:rsidTr="000E43F8">
        <w:trPr>
          <w:cantSplit/>
        </w:trPr>
        <w:tc>
          <w:tcPr>
            <w:tcW w:w="1973" w:type="dxa"/>
          </w:tcPr>
          <w:p w14:paraId="210903B1" w14:textId="77777777" w:rsidR="000F5840" w:rsidRPr="00140956" w:rsidRDefault="000F5840" w:rsidP="005B2C16">
            <w:pPr>
              <w:pStyle w:val="Table"/>
              <w:rPr>
                <w:lang w:val="en-GB"/>
              </w:rPr>
            </w:pPr>
            <w:r w:rsidRPr="00140956">
              <w:rPr>
                <w:lang w:val="en-GB"/>
              </w:rPr>
              <w:t>Core J2EE Patterns</w:t>
            </w:r>
          </w:p>
        </w:tc>
        <w:tc>
          <w:tcPr>
            <w:tcW w:w="1706" w:type="dxa"/>
          </w:tcPr>
          <w:p w14:paraId="71DF733E" w14:textId="77777777" w:rsidR="000F5840" w:rsidRPr="00140956" w:rsidRDefault="000F5840" w:rsidP="005B2C16">
            <w:pPr>
              <w:pStyle w:val="Table"/>
              <w:rPr>
                <w:lang w:val="en-GB"/>
              </w:rPr>
            </w:pPr>
            <w:r w:rsidRPr="00140956">
              <w:rPr>
                <w:lang w:val="en-GB"/>
              </w:rPr>
              <w:t>Core J2EE Patterns</w:t>
            </w:r>
          </w:p>
        </w:tc>
        <w:tc>
          <w:tcPr>
            <w:tcW w:w="1701" w:type="dxa"/>
          </w:tcPr>
          <w:p w14:paraId="2454F87A" w14:textId="77777777" w:rsidR="000F5840" w:rsidRPr="00140956" w:rsidRDefault="000F5840" w:rsidP="005B2C16">
            <w:pPr>
              <w:pStyle w:val="Table"/>
              <w:rPr>
                <w:lang w:val="en-GB"/>
              </w:rPr>
            </w:pPr>
            <w:r w:rsidRPr="00140956">
              <w:rPr>
                <w:lang w:val="en-GB"/>
              </w:rPr>
              <w:t>Sun Microsystems</w:t>
            </w:r>
          </w:p>
        </w:tc>
        <w:tc>
          <w:tcPr>
            <w:tcW w:w="3253" w:type="dxa"/>
          </w:tcPr>
          <w:p w14:paraId="6ACD29F9" w14:textId="77777777" w:rsidR="000F5840" w:rsidRPr="00140956" w:rsidRDefault="000F5840" w:rsidP="005B2C16">
            <w:pPr>
              <w:pStyle w:val="Table"/>
              <w:rPr>
                <w:lang w:val="en-GB"/>
              </w:rPr>
            </w:pPr>
            <w:r w:rsidRPr="00140956">
              <w:rPr>
                <w:lang w:val="en-GB"/>
              </w:rPr>
              <w:t>http://java.sun.com/blueprints/corej2eepatterns/Patterns/index.html</w:t>
            </w:r>
          </w:p>
        </w:tc>
      </w:tr>
      <w:tr w:rsidR="00140956" w:rsidRPr="00140956" w14:paraId="702B939F" w14:textId="77777777" w:rsidTr="000E43F8">
        <w:trPr>
          <w:cantSplit/>
        </w:trPr>
        <w:tc>
          <w:tcPr>
            <w:tcW w:w="1973" w:type="dxa"/>
          </w:tcPr>
          <w:p w14:paraId="5B1523D5" w14:textId="77777777" w:rsidR="000F5840" w:rsidRPr="00140956" w:rsidRDefault="000F5840" w:rsidP="005B2C16">
            <w:pPr>
              <w:pStyle w:val="Table"/>
              <w:rPr>
                <w:lang w:val="en-GB"/>
              </w:rPr>
            </w:pPr>
            <w:r w:rsidRPr="00140956">
              <w:rPr>
                <w:lang w:val="en-GB"/>
              </w:rPr>
              <w:t>EDS HS GMAC Itanium Design</w:t>
            </w:r>
          </w:p>
        </w:tc>
        <w:tc>
          <w:tcPr>
            <w:tcW w:w="1706" w:type="dxa"/>
          </w:tcPr>
          <w:p w14:paraId="550C7A58" w14:textId="77777777" w:rsidR="000F5840" w:rsidRPr="00140956" w:rsidRDefault="000F5840" w:rsidP="005B2C16">
            <w:pPr>
              <w:pStyle w:val="Table"/>
              <w:rPr>
                <w:lang w:val="en-GB"/>
              </w:rPr>
            </w:pPr>
            <w:r w:rsidRPr="00140956">
              <w:rPr>
                <w:lang w:val="en-GB"/>
              </w:rPr>
              <w:t>GMAC Itanium Refresh Project v2.0 (Dec 08)</w:t>
            </w:r>
          </w:p>
        </w:tc>
        <w:tc>
          <w:tcPr>
            <w:tcW w:w="1701" w:type="dxa"/>
          </w:tcPr>
          <w:p w14:paraId="5ABE653F" w14:textId="77777777" w:rsidR="000F5840" w:rsidRPr="00140956" w:rsidRDefault="000F5840" w:rsidP="005B2C16">
            <w:pPr>
              <w:pStyle w:val="Table"/>
              <w:rPr>
                <w:lang w:val="en-GB"/>
              </w:rPr>
            </w:pPr>
            <w:r w:rsidRPr="00140956">
              <w:rPr>
                <w:lang w:val="en-GB"/>
              </w:rPr>
              <w:t>John Clark</w:t>
            </w:r>
          </w:p>
        </w:tc>
        <w:tc>
          <w:tcPr>
            <w:tcW w:w="3253" w:type="dxa"/>
          </w:tcPr>
          <w:p w14:paraId="553F1593" w14:textId="77777777" w:rsidR="000F5840" w:rsidRPr="00140956" w:rsidRDefault="000F5840" w:rsidP="005B2C16">
            <w:pPr>
              <w:pStyle w:val="Table"/>
              <w:rPr>
                <w:lang w:val="en-GB"/>
              </w:rPr>
            </w:pPr>
            <w:r w:rsidRPr="00140956">
              <w:rPr>
                <w:lang w:val="en-GB"/>
              </w:rPr>
              <w:t>Acquire through GSC36A</w:t>
            </w:r>
          </w:p>
        </w:tc>
      </w:tr>
      <w:tr w:rsidR="00140956" w:rsidRPr="00140956" w14:paraId="10B2531B" w14:textId="77777777" w:rsidTr="000E43F8">
        <w:trPr>
          <w:cantSplit/>
        </w:trPr>
        <w:tc>
          <w:tcPr>
            <w:tcW w:w="1973" w:type="dxa"/>
          </w:tcPr>
          <w:p w14:paraId="52CB3831" w14:textId="77777777" w:rsidR="000F5840" w:rsidRPr="00140956" w:rsidRDefault="000F5840" w:rsidP="005B2C16">
            <w:pPr>
              <w:pStyle w:val="Table"/>
              <w:rPr>
                <w:lang w:val="en-GB"/>
              </w:rPr>
            </w:pPr>
            <w:proofErr w:type="spellStart"/>
            <w:r w:rsidRPr="00140956">
              <w:rPr>
                <w:lang w:val="en-GB"/>
              </w:rPr>
              <w:t>Eurotax</w:t>
            </w:r>
            <w:proofErr w:type="spellEnd"/>
            <w:r w:rsidRPr="00140956">
              <w:rPr>
                <w:lang w:val="en-GB"/>
              </w:rPr>
              <w:t xml:space="preserve"> Valuation Interface</w:t>
            </w:r>
          </w:p>
        </w:tc>
        <w:tc>
          <w:tcPr>
            <w:tcW w:w="1706" w:type="dxa"/>
          </w:tcPr>
          <w:p w14:paraId="59378C56" w14:textId="77777777" w:rsidR="000F5840" w:rsidRPr="00140956" w:rsidRDefault="000F5840" w:rsidP="005B2C16">
            <w:pPr>
              <w:pStyle w:val="Table"/>
              <w:rPr>
                <w:lang w:val="en-GB"/>
              </w:rPr>
            </w:pPr>
            <w:proofErr w:type="spellStart"/>
            <w:r w:rsidRPr="00140956">
              <w:rPr>
                <w:lang w:val="en-GB"/>
              </w:rPr>
              <w:t>EurotaxGlass's</w:t>
            </w:r>
            <w:proofErr w:type="spellEnd"/>
            <w:r w:rsidRPr="00140956">
              <w:rPr>
                <w:lang w:val="en-GB"/>
              </w:rPr>
              <w:t xml:space="preserve"> Web Services - Valuation</w:t>
            </w:r>
          </w:p>
        </w:tc>
        <w:tc>
          <w:tcPr>
            <w:tcW w:w="1701" w:type="dxa"/>
          </w:tcPr>
          <w:p w14:paraId="430FA598" w14:textId="77777777" w:rsidR="000F5840" w:rsidRPr="00140956" w:rsidRDefault="000F5840" w:rsidP="005B2C16">
            <w:pPr>
              <w:pStyle w:val="Table"/>
              <w:rPr>
                <w:lang w:val="en-GB"/>
              </w:rPr>
            </w:pPr>
            <w:proofErr w:type="spellStart"/>
            <w:r w:rsidRPr="00140956">
              <w:rPr>
                <w:lang w:val="en-GB"/>
              </w:rPr>
              <w:t>eurotaxGLASS’S</w:t>
            </w:r>
            <w:proofErr w:type="spellEnd"/>
            <w:r w:rsidRPr="00140956">
              <w:rPr>
                <w:lang w:val="en-GB"/>
              </w:rPr>
              <w:t xml:space="preserve"> Automotive Business Intelligence</w:t>
            </w:r>
          </w:p>
        </w:tc>
        <w:tc>
          <w:tcPr>
            <w:tcW w:w="3253" w:type="dxa"/>
          </w:tcPr>
          <w:p w14:paraId="4A5096B4" w14:textId="77777777" w:rsidR="000F5840" w:rsidRPr="00140956" w:rsidRDefault="000F5840" w:rsidP="005B2C16">
            <w:pPr>
              <w:pStyle w:val="Table"/>
              <w:rPr>
                <w:lang w:val="en-GB"/>
              </w:rPr>
            </w:pPr>
            <w:r w:rsidRPr="00140956">
              <w:rPr>
                <w:lang w:val="en-GB"/>
              </w:rPr>
              <w:t>\\StarTeam_Repositories\GM\GD000010-GS Wholesale\04_System\GS Wholesale\System_Doco\System_Documentation\Wholesale\Eurotax\WS_Valuation_interface_v0.5.pdf</w:t>
            </w:r>
          </w:p>
        </w:tc>
      </w:tr>
      <w:tr w:rsidR="00140956" w:rsidRPr="00140956" w14:paraId="64C00FE8" w14:textId="77777777" w:rsidTr="000E43F8">
        <w:trPr>
          <w:cantSplit/>
        </w:trPr>
        <w:tc>
          <w:tcPr>
            <w:tcW w:w="1973" w:type="dxa"/>
          </w:tcPr>
          <w:p w14:paraId="242AF2E0" w14:textId="77777777" w:rsidR="000F5840" w:rsidRPr="00140956" w:rsidRDefault="000F5840" w:rsidP="005B2C16">
            <w:pPr>
              <w:pStyle w:val="Table"/>
              <w:rPr>
                <w:lang w:val="en-GB"/>
              </w:rPr>
            </w:pPr>
            <w:r w:rsidRPr="00140956">
              <w:rPr>
                <w:lang w:val="en-GB"/>
              </w:rPr>
              <w:t>Gang of Four patterns</w:t>
            </w:r>
          </w:p>
        </w:tc>
        <w:tc>
          <w:tcPr>
            <w:tcW w:w="1706" w:type="dxa"/>
          </w:tcPr>
          <w:p w14:paraId="1EB43A78" w14:textId="77777777" w:rsidR="000F5840" w:rsidRPr="00140956" w:rsidRDefault="000F5840" w:rsidP="005B2C16">
            <w:pPr>
              <w:pStyle w:val="Table"/>
              <w:rPr>
                <w:lang w:val="en-GB"/>
              </w:rPr>
            </w:pPr>
            <w:r w:rsidRPr="00140956">
              <w:rPr>
                <w:lang w:val="en-GB"/>
              </w:rPr>
              <w:t>“Design Patterns: Elements of Reusable Object-Oriented Software”</w:t>
            </w:r>
          </w:p>
        </w:tc>
        <w:tc>
          <w:tcPr>
            <w:tcW w:w="1701" w:type="dxa"/>
          </w:tcPr>
          <w:p w14:paraId="0333BED3" w14:textId="77777777" w:rsidR="000F5840" w:rsidRPr="00140956" w:rsidRDefault="000F5840" w:rsidP="005B2C16">
            <w:pPr>
              <w:pStyle w:val="Table"/>
              <w:rPr>
                <w:lang w:val="en-GB"/>
              </w:rPr>
            </w:pPr>
            <w:r w:rsidRPr="00140956">
              <w:rPr>
                <w:lang w:val="en-GB"/>
              </w:rPr>
              <w:t>Erich Gamma</w:t>
            </w:r>
          </w:p>
          <w:p w14:paraId="732C6516" w14:textId="77777777" w:rsidR="000F5840" w:rsidRPr="00140956" w:rsidRDefault="000F5840" w:rsidP="005B2C16">
            <w:pPr>
              <w:pStyle w:val="Table"/>
              <w:rPr>
                <w:lang w:val="en-GB"/>
              </w:rPr>
            </w:pPr>
            <w:r w:rsidRPr="00140956">
              <w:rPr>
                <w:lang w:val="en-GB"/>
              </w:rPr>
              <w:t>Richard Helm</w:t>
            </w:r>
          </w:p>
          <w:p w14:paraId="092F054B" w14:textId="77777777" w:rsidR="000F5840" w:rsidRPr="00140956" w:rsidRDefault="000F5840" w:rsidP="005B2C16">
            <w:pPr>
              <w:pStyle w:val="Table"/>
              <w:rPr>
                <w:lang w:val="en-GB"/>
              </w:rPr>
            </w:pPr>
            <w:r w:rsidRPr="00140956">
              <w:rPr>
                <w:lang w:val="en-GB"/>
              </w:rPr>
              <w:t>Ralph Johnson</w:t>
            </w:r>
          </w:p>
          <w:p w14:paraId="6BEAC1DF" w14:textId="77777777" w:rsidR="000F5840" w:rsidRPr="00140956" w:rsidRDefault="000F5840" w:rsidP="005B2C16">
            <w:pPr>
              <w:pStyle w:val="Table"/>
              <w:rPr>
                <w:lang w:val="en-GB"/>
              </w:rPr>
            </w:pPr>
            <w:r w:rsidRPr="00140956">
              <w:rPr>
                <w:lang w:val="en-GB"/>
              </w:rPr>
              <w:t xml:space="preserve">John </w:t>
            </w:r>
            <w:proofErr w:type="spellStart"/>
            <w:r w:rsidRPr="00140956">
              <w:rPr>
                <w:lang w:val="en-GB"/>
              </w:rPr>
              <w:t>Vlissides</w:t>
            </w:r>
            <w:proofErr w:type="spellEnd"/>
          </w:p>
        </w:tc>
        <w:tc>
          <w:tcPr>
            <w:tcW w:w="3253" w:type="dxa"/>
          </w:tcPr>
          <w:p w14:paraId="281C679F" w14:textId="77777777" w:rsidR="000F5840" w:rsidRPr="00140956" w:rsidRDefault="000F5840" w:rsidP="005B2C16">
            <w:pPr>
              <w:pStyle w:val="Table"/>
              <w:rPr>
                <w:lang w:val="en-GB"/>
              </w:rPr>
            </w:pPr>
            <w:r w:rsidRPr="00140956">
              <w:rPr>
                <w:lang w:val="en-GB"/>
              </w:rPr>
              <w:t>ISBN 0-201-63361-2</w:t>
            </w:r>
          </w:p>
        </w:tc>
      </w:tr>
      <w:tr w:rsidR="00140956" w:rsidRPr="00140956" w14:paraId="3999826E" w14:textId="77777777" w:rsidTr="000E43F8">
        <w:trPr>
          <w:cantSplit/>
        </w:trPr>
        <w:tc>
          <w:tcPr>
            <w:tcW w:w="1973" w:type="dxa"/>
          </w:tcPr>
          <w:p w14:paraId="372F2C9F" w14:textId="77777777" w:rsidR="000F5840" w:rsidRPr="00140956" w:rsidRDefault="000F5840" w:rsidP="005B2C16">
            <w:pPr>
              <w:pStyle w:val="Table"/>
              <w:rPr>
                <w:lang w:val="en-GB"/>
              </w:rPr>
            </w:pPr>
            <w:r w:rsidRPr="00140956">
              <w:rPr>
                <w:lang w:val="en-GB"/>
              </w:rPr>
              <w:t>GSS Interfaces</w:t>
            </w:r>
          </w:p>
        </w:tc>
        <w:tc>
          <w:tcPr>
            <w:tcW w:w="1706" w:type="dxa"/>
          </w:tcPr>
          <w:p w14:paraId="27CF9479" w14:textId="77777777" w:rsidR="000F5840" w:rsidRPr="00140956" w:rsidRDefault="000F5840" w:rsidP="005B2C16">
            <w:pPr>
              <w:pStyle w:val="Table"/>
              <w:rPr>
                <w:lang w:val="en-GB"/>
              </w:rPr>
            </w:pPr>
            <w:r w:rsidRPr="00140956">
              <w:rPr>
                <w:lang w:val="en-GB"/>
              </w:rPr>
              <w:t>SCR1026 - GSS Interfaces modifications for UK &amp; introduction for Australia</w:t>
            </w:r>
          </w:p>
        </w:tc>
        <w:tc>
          <w:tcPr>
            <w:tcW w:w="1701" w:type="dxa"/>
          </w:tcPr>
          <w:p w14:paraId="617FAF16" w14:textId="77777777" w:rsidR="000F5840" w:rsidRPr="00140956" w:rsidRDefault="000F5840" w:rsidP="005B2C16">
            <w:pPr>
              <w:pStyle w:val="Table"/>
              <w:rPr>
                <w:lang w:val="en-GB"/>
              </w:rPr>
            </w:pPr>
            <w:r w:rsidRPr="00140956">
              <w:rPr>
                <w:lang w:val="en-GB"/>
              </w:rPr>
              <w:t>Peter Brown</w:t>
            </w:r>
          </w:p>
        </w:tc>
        <w:tc>
          <w:tcPr>
            <w:tcW w:w="3253" w:type="dxa"/>
          </w:tcPr>
          <w:p w14:paraId="7A6CC39E" w14:textId="77777777" w:rsidR="000F5840" w:rsidRPr="00140956" w:rsidRDefault="000F5840" w:rsidP="005B2C16">
            <w:pPr>
              <w:pStyle w:val="Table"/>
              <w:rPr>
                <w:lang w:val="en-GB"/>
              </w:rPr>
            </w:pPr>
            <w:r w:rsidRPr="00140956">
              <w:rPr>
                <w:lang w:val="en-GB"/>
              </w:rPr>
              <w:t>\\StarTeam_Repositories\GM\GD000010-GS Wholesale\04_System\GS Wholesale\Appl_SW-Data\WhsOther\SmartMarket\23112_SCR1026_04_CSR__Design.doc</w:t>
            </w:r>
          </w:p>
        </w:tc>
      </w:tr>
      <w:tr w:rsidR="00140956" w:rsidRPr="00140956" w14:paraId="0234EA08" w14:textId="77777777" w:rsidTr="000E43F8">
        <w:trPr>
          <w:cantSplit/>
        </w:trPr>
        <w:tc>
          <w:tcPr>
            <w:tcW w:w="1973" w:type="dxa"/>
          </w:tcPr>
          <w:p w14:paraId="512D7D84" w14:textId="77777777" w:rsidR="000F5840" w:rsidRPr="00140956" w:rsidRDefault="000F5840" w:rsidP="005B2C16">
            <w:pPr>
              <w:pStyle w:val="Table"/>
              <w:rPr>
                <w:lang w:val="en-GB"/>
              </w:rPr>
            </w:pPr>
            <w:r w:rsidRPr="00140956">
              <w:rPr>
                <w:lang w:val="en-GB"/>
              </w:rPr>
              <w:t xml:space="preserve">GSW </w:t>
            </w:r>
            <w:proofErr w:type="spellStart"/>
            <w:r w:rsidRPr="00140956">
              <w:rPr>
                <w:lang w:val="en-GB"/>
              </w:rPr>
              <w:t>Runbook</w:t>
            </w:r>
            <w:proofErr w:type="spellEnd"/>
          </w:p>
        </w:tc>
        <w:tc>
          <w:tcPr>
            <w:tcW w:w="1706" w:type="dxa"/>
          </w:tcPr>
          <w:p w14:paraId="59351CB3" w14:textId="77777777" w:rsidR="000F5840" w:rsidRPr="00140956" w:rsidRDefault="000F5840" w:rsidP="005B2C16">
            <w:pPr>
              <w:pStyle w:val="Table"/>
              <w:rPr>
                <w:lang w:val="en-GB"/>
              </w:rPr>
            </w:pPr>
            <w:r w:rsidRPr="00140956">
              <w:rPr>
                <w:lang w:val="en-GB"/>
              </w:rPr>
              <w:t>GS Wholesale Production Support Run Book</w:t>
            </w:r>
          </w:p>
        </w:tc>
        <w:tc>
          <w:tcPr>
            <w:tcW w:w="1701" w:type="dxa"/>
          </w:tcPr>
          <w:p w14:paraId="659AE082" w14:textId="77777777" w:rsidR="000F5840" w:rsidRPr="00140956" w:rsidRDefault="000E43F8" w:rsidP="000E43F8">
            <w:pPr>
              <w:pStyle w:val="Table"/>
              <w:rPr>
                <w:lang w:val="en-GB"/>
              </w:rPr>
            </w:pPr>
            <w:r w:rsidRPr="00140956">
              <w:rPr>
                <w:lang w:val="en-GB"/>
              </w:rPr>
              <w:t>HP</w:t>
            </w:r>
            <w:r w:rsidR="000F5840" w:rsidRPr="00140956">
              <w:rPr>
                <w:lang w:val="en-GB"/>
              </w:rPr>
              <w:t xml:space="preserve"> Support Team</w:t>
            </w:r>
          </w:p>
        </w:tc>
        <w:tc>
          <w:tcPr>
            <w:tcW w:w="3253" w:type="dxa"/>
          </w:tcPr>
          <w:p w14:paraId="01A3C122" w14:textId="77777777" w:rsidR="000F5840" w:rsidRPr="00140956" w:rsidRDefault="000F5840" w:rsidP="005B2C16">
            <w:pPr>
              <w:pStyle w:val="Table"/>
              <w:rPr>
                <w:lang w:val="en-GB"/>
              </w:rPr>
            </w:pPr>
            <w:r w:rsidRPr="00140956">
              <w:rPr>
                <w:lang w:val="en-GB"/>
              </w:rPr>
              <w:t>\\StarTeam_Repositories\GM\GD000010-GS Wholesale\Production_Support_and_Enhancements\07_Production_Support_Handbook\Runbook\GSW_TR_Runbook.doc</w:t>
            </w:r>
          </w:p>
        </w:tc>
      </w:tr>
      <w:tr w:rsidR="00140956" w:rsidRPr="00140956" w14:paraId="10C3AF6A" w14:textId="77777777" w:rsidTr="000E43F8">
        <w:trPr>
          <w:cantSplit/>
        </w:trPr>
        <w:tc>
          <w:tcPr>
            <w:tcW w:w="1973" w:type="dxa"/>
          </w:tcPr>
          <w:p w14:paraId="4302DC9F" w14:textId="77777777" w:rsidR="000F5840" w:rsidRPr="00140956" w:rsidRDefault="000F5840" w:rsidP="005B2C16">
            <w:pPr>
              <w:pStyle w:val="Table"/>
              <w:rPr>
                <w:lang w:val="en-GB"/>
              </w:rPr>
            </w:pPr>
            <w:r w:rsidRPr="00140956">
              <w:rPr>
                <w:lang w:val="en-GB"/>
              </w:rPr>
              <w:lastRenderedPageBreak/>
              <w:t>Tech Refresh Impact Analysis</w:t>
            </w:r>
          </w:p>
        </w:tc>
        <w:tc>
          <w:tcPr>
            <w:tcW w:w="1706" w:type="dxa"/>
          </w:tcPr>
          <w:p w14:paraId="5FD68913" w14:textId="77777777" w:rsidR="000F5840" w:rsidRPr="00140956" w:rsidRDefault="000F5840" w:rsidP="005B2C16">
            <w:pPr>
              <w:pStyle w:val="Table"/>
              <w:rPr>
                <w:lang w:val="en-GB"/>
              </w:rPr>
            </w:pPr>
            <w:r w:rsidRPr="00140956">
              <w:rPr>
                <w:lang w:val="en-GB"/>
              </w:rPr>
              <w:t>Project 284614 - GSW Technical Refresh Impact Analysis Document</w:t>
            </w:r>
          </w:p>
        </w:tc>
        <w:tc>
          <w:tcPr>
            <w:tcW w:w="1701" w:type="dxa"/>
          </w:tcPr>
          <w:p w14:paraId="4455902B" w14:textId="77777777" w:rsidR="000F5840" w:rsidRPr="00140956" w:rsidRDefault="000F5840" w:rsidP="005B2C16">
            <w:pPr>
              <w:pStyle w:val="Table"/>
              <w:rPr>
                <w:lang w:val="en-GB"/>
              </w:rPr>
            </w:pPr>
            <w:r w:rsidRPr="00140956">
              <w:rPr>
                <w:lang w:val="en-GB"/>
              </w:rPr>
              <w:t>Daniel Howell</w:t>
            </w:r>
          </w:p>
        </w:tc>
        <w:tc>
          <w:tcPr>
            <w:tcW w:w="3253" w:type="dxa"/>
          </w:tcPr>
          <w:p w14:paraId="21889B8A" w14:textId="77777777" w:rsidR="000F5840" w:rsidRPr="00140956" w:rsidRDefault="000F5840" w:rsidP="005B2C16">
            <w:pPr>
              <w:pStyle w:val="Table"/>
              <w:rPr>
                <w:lang w:val="en-GB"/>
              </w:rPr>
            </w:pPr>
            <w:r w:rsidRPr="00140956">
              <w:rPr>
                <w:lang w:val="en-GB"/>
              </w:rPr>
              <w:t>\\StarTeam_Repositories\GM\GD000010-GS Wholesale\Technical Refresh\04_Sys\Busn_and_Tech_Asmnt\284614_Impact_Analysis_TechnicalRefresh.doc</w:t>
            </w:r>
          </w:p>
        </w:tc>
      </w:tr>
      <w:tr w:rsidR="00140956" w:rsidRPr="00140956" w14:paraId="37DCD6ED" w14:textId="77777777" w:rsidTr="000E43F8">
        <w:trPr>
          <w:cantSplit/>
        </w:trPr>
        <w:tc>
          <w:tcPr>
            <w:tcW w:w="1973" w:type="dxa"/>
          </w:tcPr>
          <w:p w14:paraId="3E2D246A" w14:textId="77777777" w:rsidR="000F5840" w:rsidRPr="00140956" w:rsidRDefault="000F5840" w:rsidP="005B2C16">
            <w:pPr>
              <w:pStyle w:val="Table"/>
              <w:rPr>
                <w:lang w:val="en-GB"/>
              </w:rPr>
            </w:pPr>
            <w:r w:rsidRPr="00140956">
              <w:rPr>
                <w:lang w:val="en-GB"/>
              </w:rPr>
              <w:t>Itanium Migration Impact Analysis</w:t>
            </w:r>
          </w:p>
        </w:tc>
        <w:tc>
          <w:tcPr>
            <w:tcW w:w="1706" w:type="dxa"/>
          </w:tcPr>
          <w:p w14:paraId="64DAC51B" w14:textId="77777777" w:rsidR="000F5840" w:rsidRPr="00140956" w:rsidRDefault="000F5840" w:rsidP="005B2C16">
            <w:pPr>
              <w:pStyle w:val="Table"/>
              <w:rPr>
                <w:lang w:val="en-GB"/>
              </w:rPr>
            </w:pPr>
            <w:r w:rsidRPr="00140956">
              <w:rPr>
                <w:lang w:val="en-GB"/>
              </w:rPr>
              <w:t>GSW Itanium Migration – Application Impact Assessment</w:t>
            </w:r>
          </w:p>
        </w:tc>
        <w:tc>
          <w:tcPr>
            <w:tcW w:w="1701" w:type="dxa"/>
          </w:tcPr>
          <w:p w14:paraId="37C88B67" w14:textId="77777777" w:rsidR="000F5840" w:rsidRPr="00140956" w:rsidRDefault="000F5840" w:rsidP="005B2C16">
            <w:pPr>
              <w:pStyle w:val="Table"/>
              <w:rPr>
                <w:lang w:val="en-GB"/>
              </w:rPr>
            </w:pPr>
            <w:r w:rsidRPr="00140956">
              <w:rPr>
                <w:lang w:val="en-GB"/>
              </w:rPr>
              <w:t>Daniel Howell</w:t>
            </w:r>
          </w:p>
        </w:tc>
        <w:tc>
          <w:tcPr>
            <w:tcW w:w="3253" w:type="dxa"/>
          </w:tcPr>
          <w:p w14:paraId="2398CC28" w14:textId="77777777" w:rsidR="000F5840" w:rsidRPr="00140956" w:rsidRDefault="000F5840" w:rsidP="005B2C16">
            <w:pPr>
              <w:pStyle w:val="Table"/>
              <w:rPr>
                <w:lang w:val="en-GB"/>
              </w:rPr>
            </w:pPr>
            <w:r w:rsidRPr="00140956">
              <w:rPr>
                <w:lang w:val="en-GB"/>
              </w:rPr>
              <w:t>GSW Project Workbook (StarTeam)</w:t>
            </w:r>
          </w:p>
        </w:tc>
      </w:tr>
      <w:tr w:rsidR="00140956" w:rsidRPr="00140956" w14:paraId="6AF53EB8" w14:textId="77777777" w:rsidTr="000E43F8">
        <w:trPr>
          <w:cantSplit/>
        </w:trPr>
        <w:tc>
          <w:tcPr>
            <w:tcW w:w="1973" w:type="dxa"/>
          </w:tcPr>
          <w:p w14:paraId="2E2E0503" w14:textId="77777777" w:rsidR="000F5840" w:rsidRPr="00140956" w:rsidRDefault="000F5840" w:rsidP="005B2C16">
            <w:pPr>
              <w:pStyle w:val="Table"/>
              <w:rPr>
                <w:lang w:val="en-GB"/>
              </w:rPr>
            </w:pPr>
            <w:r w:rsidRPr="00140956">
              <w:rPr>
                <w:lang w:val="en-GB"/>
              </w:rPr>
              <w:t>Implementation Plans</w:t>
            </w:r>
          </w:p>
        </w:tc>
        <w:tc>
          <w:tcPr>
            <w:tcW w:w="1706" w:type="dxa"/>
          </w:tcPr>
          <w:p w14:paraId="3682FF6F" w14:textId="77777777" w:rsidR="000F5840" w:rsidRPr="00140956" w:rsidRDefault="000F5840" w:rsidP="005B2C16">
            <w:pPr>
              <w:pStyle w:val="Table"/>
              <w:rPr>
                <w:lang w:val="en-GB"/>
              </w:rPr>
            </w:pPr>
            <w:r w:rsidRPr="00140956">
              <w:rPr>
                <w:lang w:val="en-GB"/>
              </w:rPr>
              <w:t>Implementation Plans</w:t>
            </w:r>
          </w:p>
        </w:tc>
        <w:tc>
          <w:tcPr>
            <w:tcW w:w="1701" w:type="dxa"/>
          </w:tcPr>
          <w:p w14:paraId="5A8E19C4" w14:textId="77777777" w:rsidR="000F5840" w:rsidRPr="00140956" w:rsidRDefault="000F5840" w:rsidP="005B2C16">
            <w:pPr>
              <w:pStyle w:val="Table"/>
              <w:rPr>
                <w:lang w:val="en-GB"/>
              </w:rPr>
            </w:pPr>
            <w:r w:rsidRPr="00140956">
              <w:rPr>
                <w:lang w:val="en-GB"/>
              </w:rPr>
              <w:t xml:space="preserve">Stephane </w:t>
            </w:r>
            <w:proofErr w:type="spellStart"/>
            <w:r w:rsidRPr="00140956">
              <w:rPr>
                <w:lang w:val="en-GB"/>
              </w:rPr>
              <w:t>Trouche</w:t>
            </w:r>
            <w:proofErr w:type="spellEnd"/>
          </w:p>
        </w:tc>
        <w:tc>
          <w:tcPr>
            <w:tcW w:w="3253" w:type="dxa"/>
          </w:tcPr>
          <w:p w14:paraId="187F693E" w14:textId="77777777" w:rsidR="000F5840" w:rsidRPr="00140956" w:rsidRDefault="000F5840" w:rsidP="005B2C16">
            <w:pPr>
              <w:pStyle w:val="Table"/>
              <w:rPr>
                <w:lang w:val="en-GB"/>
              </w:rPr>
            </w:pPr>
            <w:r w:rsidRPr="00140956">
              <w:rPr>
                <w:lang w:val="en-GB"/>
              </w:rPr>
              <w:t>\\StarTeam_Repositories\GM\GD000010-GS Wholesale\Technical Refresh\04_Sys\Impl_Plans\GSW_Technical_Refresh_Implementation_Plans.doc</w:t>
            </w:r>
          </w:p>
        </w:tc>
      </w:tr>
      <w:tr w:rsidR="00140956" w:rsidRPr="002F0D29" w14:paraId="5D312C65" w14:textId="77777777" w:rsidTr="000E43F8">
        <w:trPr>
          <w:cantSplit/>
        </w:trPr>
        <w:tc>
          <w:tcPr>
            <w:tcW w:w="1973" w:type="dxa"/>
          </w:tcPr>
          <w:p w14:paraId="5D7418D2" w14:textId="77777777" w:rsidR="000F5840" w:rsidRPr="00140956" w:rsidRDefault="000F5840" w:rsidP="005B2C16">
            <w:pPr>
              <w:pStyle w:val="Table"/>
              <w:rPr>
                <w:lang w:val="en-GB"/>
              </w:rPr>
            </w:pPr>
            <w:r w:rsidRPr="00140956">
              <w:rPr>
                <w:lang w:val="en-GB"/>
              </w:rPr>
              <w:t>Oracle Workshop document</w:t>
            </w:r>
          </w:p>
        </w:tc>
        <w:tc>
          <w:tcPr>
            <w:tcW w:w="1706" w:type="dxa"/>
          </w:tcPr>
          <w:p w14:paraId="49E9136B" w14:textId="77777777" w:rsidR="000F5840" w:rsidRPr="00140956" w:rsidRDefault="000F5840" w:rsidP="005B2C16">
            <w:pPr>
              <w:pStyle w:val="Table"/>
              <w:rPr>
                <w:lang w:val="en-GB"/>
              </w:rPr>
            </w:pPr>
            <w:r w:rsidRPr="00140956">
              <w:rPr>
                <w:lang w:val="en-GB"/>
              </w:rPr>
              <w:t>Move to Oracle Database 11g – The Whole Story</w:t>
            </w:r>
          </w:p>
        </w:tc>
        <w:tc>
          <w:tcPr>
            <w:tcW w:w="1701" w:type="dxa"/>
          </w:tcPr>
          <w:p w14:paraId="0D9AD5A1" w14:textId="77777777" w:rsidR="000F5840" w:rsidRPr="00140956" w:rsidRDefault="000F5840" w:rsidP="005B2C16">
            <w:pPr>
              <w:pStyle w:val="Table"/>
              <w:rPr>
                <w:lang w:val="en-GB"/>
              </w:rPr>
            </w:pPr>
            <w:r w:rsidRPr="00140956">
              <w:rPr>
                <w:lang w:val="en-GB"/>
              </w:rPr>
              <w:t>Mike Dietrich</w:t>
            </w:r>
          </w:p>
        </w:tc>
        <w:tc>
          <w:tcPr>
            <w:tcW w:w="3253" w:type="dxa"/>
          </w:tcPr>
          <w:p w14:paraId="0802283B" w14:textId="77777777" w:rsidR="000F5840" w:rsidRPr="00140956" w:rsidRDefault="000F5840" w:rsidP="005B2C16">
            <w:pPr>
              <w:pStyle w:val="Table"/>
              <w:rPr>
                <w:lang w:val="fr-FR"/>
              </w:rPr>
            </w:pPr>
            <w:r w:rsidRPr="00140956">
              <w:rPr>
                <w:lang w:val="fr-FR"/>
              </w:rPr>
              <w:t>Oracle-</w:t>
            </w:r>
            <w:proofErr w:type="spellStart"/>
            <w:r w:rsidRPr="00140956">
              <w:rPr>
                <w:lang w:val="fr-FR"/>
              </w:rPr>
              <w:t>sourced</w:t>
            </w:r>
            <w:proofErr w:type="spellEnd"/>
            <w:r w:rsidRPr="00140956">
              <w:rPr>
                <w:lang w:val="fr-FR"/>
              </w:rPr>
              <w:t xml:space="preserve"> document via email</w:t>
            </w:r>
          </w:p>
          <w:p w14:paraId="55CE0F63" w14:textId="77777777" w:rsidR="000F5840" w:rsidRPr="00140956" w:rsidRDefault="000F5840" w:rsidP="005B2C16">
            <w:pPr>
              <w:pStyle w:val="Table"/>
              <w:rPr>
                <w:lang w:val="fr-FR"/>
              </w:rPr>
            </w:pPr>
            <w:proofErr w:type="spellStart"/>
            <w:r w:rsidRPr="00140956">
              <w:rPr>
                <w:lang w:val="fr-FR"/>
              </w:rPr>
              <w:t>Available</w:t>
            </w:r>
            <w:proofErr w:type="spellEnd"/>
            <w:r w:rsidRPr="00140956">
              <w:rPr>
                <w:lang w:val="fr-FR"/>
              </w:rPr>
              <w:t xml:space="preserve"> via </w:t>
            </w:r>
            <w:proofErr w:type="spellStart"/>
            <w:r w:rsidRPr="00140956">
              <w:rPr>
                <w:lang w:val="fr-FR"/>
              </w:rPr>
              <w:t>Metalink</w:t>
            </w:r>
            <w:proofErr w:type="spellEnd"/>
          </w:p>
        </w:tc>
      </w:tr>
      <w:tr w:rsidR="00140956" w:rsidRPr="00140956" w14:paraId="628DE9BD" w14:textId="77777777" w:rsidTr="000E43F8">
        <w:trPr>
          <w:cantSplit/>
        </w:trPr>
        <w:tc>
          <w:tcPr>
            <w:tcW w:w="1973" w:type="dxa"/>
          </w:tcPr>
          <w:p w14:paraId="4280F9F4" w14:textId="77777777" w:rsidR="000F5840" w:rsidRPr="00140956" w:rsidRDefault="000F5840" w:rsidP="005B2C16">
            <w:pPr>
              <w:pStyle w:val="Table"/>
              <w:rPr>
                <w:lang w:val="en-GB"/>
              </w:rPr>
            </w:pPr>
            <w:r w:rsidRPr="00140956">
              <w:rPr>
                <w:lang w:val="en-GB"/>
              </w:rPr>
              <w:t>Tech Refresh System Design Document</w:t>
            </w:r>
          </w:p>
        </w:tc>
        <w:tc>
          <w:tcPr>
            <w:tcW w:w="1706" w:type="dxa"/>
          </w:tcPr>
          <w:p w14:paraId="6901E89E" w14:textId="77777777" w:rsidR="000F5840" w:rsidRPr="00140956" w:rsidRDefault="000F5840" w:rsidP="005B2C16">
            <w:pPr>
              <w:pStyle w:val="Table"/>
              <w:rPr>
                <w:lang w:val="en-GB"/>
              </w:rPr>
            </w:pPr>
            <w:r w:rsidRPr="00140956">
              <w:rPr>
                <w:lang w:val="en-GB"/>
              </w:rPr>
              <w:t>System Design Document</w:t>
            </w:r>
          </w:p>
        </w:tc>
        <w:tc>
          <w:tcPr>
            <w:tcW w:w="1701" w:type="dxa"/>
          </w:tcPr>
          <w:p w14:paraId="0945F395" w14:textId="77777777" w:rsidR="000F5840" w:rsidRPr="00140956" w:rsidRDefault="000F5840" w:rsidP="005B2C16">
            <w:pPr>
              <w:pStyle w:val="Table"/>
              <w:rPr>
                <w:lang w:val="en-GB"/>
              </w:rPr>
            </w:pPr>
            <w:r w:rsidRPr="00140956">
              <w:rPr>
                <w:lang w:val="en-GB"/>
              </w:rPr>
              <w:t>Daniel Howell</w:t>
            </w:r>
          </w:p>
        </w:tc>
        <w:tc>
          <w:tcPr>
            <w:tcW w:w="3253" w:type="dxa"/>
          </w:tcPr>
          <w:p w14:paraId="5B9E4A1C" w14:textId="77777777" w:rsidR="000F5840" w:rsidRPr="00140956" w:rsidRDefault="000F5840" w:rsidP="005B2C16">
            <w:pPr>
              <w:pStyle w:val="Table"/>
              <w:rPr>
                <w:lang w:val="en-GB"/>
              </w:rPr>
            </w:pPr>
            <w:r w:rsidRPr="00140956">
              <w:rPr>
                <w:lang w:val="en-GB"/>
              </w:rPr>
              <w:t>\\StarTeam_Repositories\GM\GD000010-GS Wholesale\Technical Refresh\04_Sys\</w:t>
            </w:r>
            <w:proofErr w:type="spellStart"/>
            <w:r w:rsidRPr="00140956">
              <w:rPr>
                <w:lang w:val="en-GB"/>
              </w:rPr>
              <w:t>Tech_Arch_Specs</w:t>
            </w:r>
            <w:proofErr w:type="spellEnd"/>
            <w:r w:rsidRPr="00140956">
              <w:rPr>
                <w:lang w:val="en-GB"/>
              </w:rPr>
              <w:t>\GSW Technical Refresh System Design Document.doc</w:t>
            </w:r>
          </w:p>
        </w:tc>
      </w:tr>
      <w:tr w:rsidR="00140956" w:rsidRPr="00140956" w14:paraId="4101EDBC" w14:textId="77777777" w:rsidTr="000E43F8">
        <w:trPr>
          <w:cantSplit/>
          <w:trHeight w:val="525"/>
        </w:trPr>
        <w:tc>
          <w:tcPr>
            <w:tcW w:w="1973" w:type="dxa"/>
          </w:tcPr>
          <w:p w14:paraId="794CE221" w14:textId="77777777" w:rsidR="000F5840" w:rsidRPr="00140956" w:rsidRDefault="000F5840" w:rsidP="00B52731">
            <w:pPr>
              <w:pStyle w:val="Table"/>
              <w:rPr>
                <w:lang w:val="en-GB"/>
              </w:rPr>
            </w:pPr>
            <w:r w:rsidRPr="00140956">
              <w:rPr>
                <w:lang w:val="en-GB"/>
              </w:rPr>
              <w:t xml:space="preserve">UML 2.X Specification - Unified </w:t>
            </w:r>
            <w:proofErr w:type="spellStart"/>
            <w:r w:rsidRPr="00140956">
              <w:rPr>
                <w:lang w:val="en-GB"/>
              </w:rPr>
              <w:t>Modeling</w:t>
            </w:r>
            <w:proofErr w:type="spellEnd"/>
            <w:r w:rsidRPr="00140956">
              <w:rPr>
                <w:lang w:val="en-GB"/>
              </w:rPr>
              <w:t xml:space="preserve"> Language: Superstructure</w:t>
            </w:r>
          </w:p>
        </w:tc>
        <w:tc>
          <w:tcPr>
            <w:tcW w:w="1706" w:type="dxa"/>
          </w:tcPr>
          <w:p w14:paraId="158C1077" w14:textId="77777777" w:rsidR="000F5840" w:rsidRPr="00140956" w:rsidRDefault="000F5840" w:rsidP="00B52731">
            <w:pPr>
              <w:pStyle w:val="Table"/>
              <w:rPr>
                <w:lang w:val="en-GB"/>
              </w:rPr>
            </w:pPr>
            <w:r w:rsidRPr="00140956">
              <w:rPr>
                <w:lang w:val="en-GB"/>
              </w:rPr>
              <w:t>UML 2.X Specification</w:t>
            </w:r>
          </w:p>
        </w:tc>
        <w:tc>
          <w:tcPr>
            <w:tcW w:w="1701" w:type="dxa"/>
          </w:tcPr>
          <w:p w14:paraId="39605E1A" w14:textId="77777777" w:rsidR="000F5840" w:rsidRPr="00140956" w:rsidRDefault="000F5840" w:rsidP="00607767">
            <w:pPr>
              <w:pStyle w:val="Table"/>
              <w:rPr>
                <w:lang w:val="en-GB"/>
              </w:rPr>
            </w:pPr>
            <w:r w:rsidRPr="00140956">
              <w:rPr>
                <w:lang w:val="en-GB"/>
              </w:rPr>
              <w:t>Object Management Group</w:t>
            </w:r>
          </w:p>
        </w:tc>
        <w:tc>
          <w:tcPr>
            <w:tcW w:w="3253" w:type="dxa"/>
          </w:tcPr>
          <w:p w14:paraId="4106E01D" w14:textId="77777777" w:rsidR="000F5840" w:rsidRPr="00140956" w:rsidRDefault="000F5840" w:rsidP="00607767">
            <w:pPr>
              <w:pStyle w:val="Table"/>
              <w:rPr>
                <w:lang w:val="en-GB"/>
              </w:rPr>
            </w:pPr>
          </w:p>
          <w:p w14:paraId="3FD09C1D" w14:textId="77777777" w:rsidR="000F5840" w:rsidRPr="00140956" w:rsidRDefault="007D3494" w:rsidP="00607767">
            <w:pPr>
              <w:pStyle w:val="Table"/>
              <w:rPr>
                <w:lang w:val="en-GB"/>
              </w:rPr>
            </w:pPr>
            <w:hyperlink r:id="rId40" w:history="1">
              <w:r w:rsidR="000F5840" w:rsidRPr="00140956">
                <w:rPr>
                  <w:rStyle w:val="Hyperlink"/>
                  <w:color w:val="auto"/>
                  <w:lang w:val="en-GB"/>
                </w:rPr>
                <w:t>http://www.uml.org/</w:t>
              </w:r>
            </w:hyperlink>
          </w:p>
        </w:tc>
      </w:tr>
      <w:tr w:rsidR="00140956" w:rsidRPr="00140956" w14:paraId="6DFB6012" w14:textId="77777777" w:rsidTr="000E43F8">
        <w:trPr>
          <w:cantSplit/>
        </w:trPr>
        <w:tc>
          <w:tcPr>
            <w:tcW w:w="1973" w:type="dxa"/>
          </w:tcPr>
          <w:p w14:paraId="020A200A" w14:textId="77777777" w:rsidR="000F5840" w:rsidRPr="00140956" w:rsidRDefault="000F5840" w:rsidP="005B2C16">
            <w:pPr>
              <w:pStyle w:val="Table"/>
              <w:rPr>
                <w:lang w:val="en-GB"/>
              </w:rPr>
            </w:pPr>
            <w:r w:rsidRPr="00140956">
              <w:rPr>
                <w:lang w:val="en-GB"/>
              </w:rPr>
              <w:t>WAS Specification</w:t>
            </w:r>
          </w:p>
        </w:tc>
        <w:tc>
          <w:tcPr>
            <w:tcW w:w="1706" w:type="dxa"/>
          </w:tcPr>
          <w:p w14:paraId="597BD1D5" w14:textId="77777777" w:rsidR="000F5840" w:rsidRPr="00140956" w:rsidRDefault="000F5840" w:rsidP="00D94E69">
            <w:pPr>
              <w:pStyle w:val="Table"/>
              <w:rPr>
                <w:lang w:val="en-GB"/>
              </w:rPr>
            </w:pPr>
            <w:r w:rsidRPr="00140956">
              <w:rPr>
                <w:lang w:val="en-GB"/>
              </w:rPr>
              <w:t xml:space="preserve">Web Service Specification for Mobile Financial </w:t>
            </w:r>
            <w:r w:rsidRPr="005723D4">
              <w:t>Audit Assessor GM</w:t>
            </w:r>
            <w:r w:rsidR="00D94E69" w:rsidRPr="005723D4">
              <w:t>F</w:t>
            </w:r>
          </w:p>
        </w:tc>
        <w:tc>
          <w:tcPr>
            <w:tcW w:w="1701" w:type="dxa"/>
          </w:tcPr>
          <w:p w14:paraId="7E2DCD0B" w14:textId="77777777" w:rsidR="000F5840" w:rsidRPr="00140956" w:rsidRDefault="000F5840" w:rsidP="005B2C16">
            <w:pPr>
              <w:pStyle w:val="Table"/>
              <w:rPr>
                <w:lang w:val="en-GB"/>
              </w:rPr>
            </w:pPr>
            <w:r w:rsidRPr="00140956">
              <w:rPr>
                <w:lang w:val="en-GB"/>
              </w:rPr>
              <w:t>David Wheaton, Solution Architect, Hewlett-Packard Australia Pty. Ltd</w:t>
            </w:r>
          </w:p>
        </w:tc>
        <w:tc>
          <w:tcPr>
            <w:tcW w:w="3253" w:type="dxa"/>
          </w:tcPr>
          <w:p w14:paraId="3E2008B8" w14:textId="77777777" w:rsidR="000F5840" w:rsidRPr="00140956" w:rsidRDefault="000F5840" w:rsidP="005B2C16">
            <w:pPr>
              <w:pStyle w:val="Table"/>
              <w:rPr>
                <w:lang w:val="en-GB"/>
              </w:rPr>
            </w:pPr>
            <w:r w:rsidRPr="00140956">
              <w:rPr>
                <w:lang w:val="en-GB"/>
              </w:rPr>
              <w:t>\\StarTeam_Repositories\GM\GD000010-GS Wholesale\04_System\GS Wholesale\System_Doco\System_Documentation\Wholesale\WAS_Audits\HP iPAQ GMAC Web Service Specification v4 1 CR002 Pt 1 and 2.doc</w:t>
            </w:r>
          </w:p>
        </w:tc>
      </w:tr>
    </w:tbl>
    <w:p w14:paraId="5FA17B96" w14:textId="77777777" w:rsidR="000F5840" w:rsidRPr="00140956" w:rsidRDefault="000F5840">
      <w:pPr>
        <w:rPr>
          <w:lang w:val="en-GB"/>
        </w:rPr>
      </w:pPr>
    </w:p>
    <w:p w14:paraId="510F1CCE" w14:textId="77777777" w:rsidR="000F5840" w:rsidRPr="00140956" w:rsidRDefault="000F5840">
      <w:pPr>
        <w:rPr>
          <w:lang w:val="en-GB"/>
        </w:rPr>
      </w:pPr>
    </w:p>
    <w:p w14:paraId="4BD0F994" w14:textId="77777777" w:rsidR="000F5840" w:rsidRPr="00140956" w:rsidRDefault="000F5840">
      <w:pPr>
        <w:pStyle w:val="Heading2"/>
        <w:tabs>
          <w:tab w:val="num" w:pos="1080"/>
        </w:tabs>
        <w:rPr>
          <w:lang w:val="en-GB"/>
        </w:rPr>
      </w:pPr>
      <w:bookmarkStart w:id="133" w:name="_Toc535997016"/>
      <w:bookmarkStart w:id="134" w:name="_Toc294083294"/>
      <w:bookmarkStart w:id="135" w:name="_Toc302124616"/>
      <w:bookmarkStart w:id="136" w:name="_Toc365448888"/>
      <w:r w:rsidRPr="00140956">
        <w:rPr>
          <w:lang w:val="en-GB"/>
        </w:rPr>
        <w:t>Notation</w:t>
      </w:r>
      <w:bookmarkEnd w:id="133"/>
      <w:bookmarkEnd w:id="134"/>
      <w:bookmarkEnd w:id="135"/>
      <w:bookmarkEnd w:id="136"/>
    </w:p>
    <w:p w14:paraId="2B038E70" w14:textId="77777777" w:rsidR="000F5840" w:rsidRPr="00140956" w:rsidRDefault="000F5840" w:rsidP="0010086A">
      <w:pPr>
        <w:pStyle w:val="Info"/>
      </w:pPr>
      <w:r w:rsidRPr="00140956">
        <w:t xml:space="preserve">[Describe the diagrammatic notation used in this document to represent the architectural views. Use of the Unified </w:t>
      </w:r>
      <w:proofErr w:type="spellStart"/>
      <w:r w:rsidRPr="00140956">
        <w:t>Modeling</w:t>
      </w:r>
      <w:proofErr w:type="spellEnd"/>
      <w:r w:rsidRPr="00140956">
        <w:t xml:space="preserve"> Language (UML2.X) is required, except for the following circumstances:</w:t>
      </w:r>
    </w:p>
    <w:p w14:paraId="427C3933" w14:textId="77777777" w:rsidR="000F5840" w:rsidRPr="00140956" w:rsidRDefault="000F5840" w:rsidP="0010086A">
      <w:pPr>
        <w:pStyle w:val="InfoNumBullets"/>
      </w:pPr>
      <w:r w:rsidRPr="00140956">
        <w:t>If the standard architectural diagrams for a COTS product are not available in UML2.X, then use the Supplier’s standard diagrams for the COTS portion of the project.</w:t>
      </w:r>
    </w:p>
    <w:p w14:paraId="32AB438D" w14:textId="77777777" w:rsidR="000F5840" w:rsidRPr="00140956" w:rsidRDefault="000F5840" w:rsidP="0010086A">
      <w:pPr>
        <w:pStyle w:val="InfoNumBullets"/>
      </w:pPr>
      <w:r w:rsidRPr="00140956">
        <w:t>This project enhances an existing application that has been previously deployed and was not documented using UML.  Diagrams for the existing application do not need to be converted to UML.  However, new functions are to be documented using UML2.X.</w:t>
      </w:r>
    </w:p>
    <w:p w14:paraId="6F4B52E2" w14:textId="77777777" w:rsidR="000F5840" w:rsidRPr="00140956" w:rsidRDefault="000F5840" w:rsidP="0010086A">
      <w:pPr>
        <w:pStyle w:val="InfoNumBullets"/>
      </w:pPr>
      <w:r w:rsidRPr="00140956">
        <w:t xml:space="preserve">If this project reuses existing reusable assets that were not documented using UML, then use the documentation bundled with the asset for that portion of the project. </w:t>
      </w:r>
    </w:p>
    <w:p w14:paraId="37B7A010" w14:textId="77777777" w:rsidR="000F5840" w:rsidRPr="00140956" w:rsidRDefault="000F5840" w:rsidP="0010086A">
      <w:pPr>
        <w:pStyle w:val="Info"/>
      </w:pPr>
    </w:p>
    <w:p w14:paraId="1A845850" w14:textId="77777777" w:rsidR="000F5840" w:rsidRPr="00140956" w:rsidRDefault="000F5840" w:rsidP="0010086A">
      <w:pPr>
        <w:pStyle w:val="Info"/>
      </w:pPr>
      <w:r w:rsidRPr="00140956">
        <w:lastRenderedPageBreak/>
        <w:t>If UML2.X is not used then please provide a detailed legend in this section for all symbols and semantics.]</w:t>
      </w:r>
    </w:p>
    <w:p w14:paraId="623CA803" w14:textId="77777777" w:rsidR="000F5840" w:rsidRPr="00140956" w:rsidRDefault="000F5840" w:rsidP="005B2C16">
      <w:pPr>
        <w:rPr>
          <w:lang w:val="en-GB"/>
        </w:rPr>
      </w:pPr>
    </w:p>
    <w:p w14:paraId="4C0668B6" w14:textId="77777777" w:rsidR="000F5840" w:rsidRPr="00140956" w:rsidRDefault="00B06760" w:rsidP="005B2C16">
      <w:pPr>
        <w:rPr>
          <w:lang w:val="en-GB"/>
        </w:rPr>
      </w:pPr>
      <w:r w:rsidRPr="00140956">
        <w:rPr>
          <w:lang w:val="en-GB"/>
        </w:rPr>
        <w:t>Diagrams in this document use the Unified Model</w:t>
      </w:r>
      <w:r w:rsidR="00E9496A" w:rsidRPr="00140956">
        <w:rPr>
          <w:lang w:val="en-GB"/>
        </w:rPr>
        <w:t>l</w:t>
      </w:r>
      <w:r w:rsidRPr="00140956">
        <w:rPr>
          <w:lang w:val="en-GB"/>
        </w:rPr>
        <w:t>ing Language (UML) v2 notation.</w:t>
      </w:r>
    </w:p>
    <w:p w14:paraId="2CEBDDFE" w14:textId="77777777" w:rsidR="000F5840" w:rsidRPr="00140956" w:rsidRDefault="000F5840" w:rsidP="005B2C16">
      <w:pPr>
        <w:rPr>
          <w:lang w:val="en-GB"/>
        </w:rPr>
      </w:pPr>
    </w:p>
    <w:p w14:paraId="6FB024E0" w14:textId="77777777" w:rsidR="000F5840" w:rsidRPr="00140956" w:rsidRDefault="000F5840">
      <w:pPr>
        <w:pStyle w:val="Heading1"/>
        <w:tabs>
          <w:tab w:val="num" w:pos="720"/>
        </w:tabs>
        <w:rPr>
          <w:lang w:val="en-GB"/>
        </w:rPr>
      </w:pPr>
      <w:bookmarkStart w:id="137" w:name="_Toc52686392"/>
      <w:bookmarkStart w:id="138" w:name="_Toc52686633"/>
      <w:bookmarkStart w:id="139" w:name="_Toc52686758"/>
      <w:bookmarkStart w:id="140" w:name="_Toc52687084"/>
      <w:bookmarkStart w:id="141" w:name="_Toc52686451"/>
      <w:bookmarkStart w:id="142" w:name="_Toc52686692"/>
      <w:bookmarkStart w:id="143" w:name="_Toc52686817"/>
      <w:bookmarkStart w:id="144" w:name="_Toc52687143"/>
      <w:bookmarkStart w:id="145" w:name="_Toc52686454"/>
      <w:bookmarkStart w:id="146" w:name="_Toc52686695"/>
      <w:bookmarkStart w:id="147" w:name="_Toc52686820"/>
      <w:bookmarkStart w:id="148" w:name="_Toc52687146"/>
      <w:bookmarkStart w:id="149" w:name="_Toc52686457"/>
      <w:bookmarkStart w:id="150" w:name="_Toc52686698"/>
      <w:bookmarkStart w:id="151" w:name="_Toc52686823"/>
      <w:bookmarkStart w:id="152" w:name="_Toc52687149"/>
      <w:bookmarkStart w:id="153" w:name="_Toc535997018"/>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r w:rsidRPr="00140956">
        <w:rPr>
          <w:lang w:val="en-GB"/>
        </w:rPr>
        <w:br w:type="page"/>
      </w:r>
      <w:bookmarkStart w:id="154" w:name="_Toc294083295"/>
      <w:bookmarkStart w:id="155" w:name="_Toc302124617"/>
      <w:bookmarkStart w:id="156" w:name="_Toc365448889"/>
      <w:r w:rsidRPr="00140956">
        <w:rPr>
          <w:lang w:val="en-GB"/>
        </w:rPr>
        <w:lastRenderedPageBreak/>
        <w:t>Architectural Representation</w:t>
      </w:r>
      <w:bookmarkEnd w:id="153"/>
      <w:bookmarkEnd w:id="154"/>
      <w:bookmarkEnd w:id="155"/>
      <w:bookmarkEnd w:id="156"/>
    </w:p>
    <w:p w14:paraId="538389C7" w14:textId="77777777" w:rsidR="000F5840" w:rsidRPr="00140956" w:rsidRDefault="000F5840" w:rsidP="0010086A">
      <w:pPr>
        <w:pStyle w:val="Info"/>
      </w:pPr>
      <w:r w:rsidRPr="00140956">
        <w:t>[Describe an overview of the software architecture for the system, and outline what diagrams are included in its representation.  For the typical 4+1 views (Use-Case, Logical, Process, Deployment, and Implementation Views), enumerate the views that are necessary, and for each view, explain the types of model elements it contains.]</w:t>
      </w:r>
    </w:p>
    <w:p w14:paraId="7849806A" w14:textId="77777777" w:rsidR="000F5840" w:rsidRPr="00140956" w:rsidRDefault="000F5840" w:rsidP="005B2C16">
      <w:pPr>
        <w:rPr>
          <w:lang w:val="en-GB"/>
        </w:rPr>
      </w:pPr>
      <w:r w:rsidRPr="00140956">
        <w:rPr>
          <w:lang w:val="en-GB"/>
        </w:rPr>
        <w:t xml:space="preserve">The system is based around an Enterprise Java (J2EE) middle tier running the primary online application functions. End users access the application functionality via either of two methods. The first utilises a Java Swing thick-client deployed to local </w:t>
      </w:r>
      <w:r w:rsidR="00D36D30" w:rsidRPr="00140956">
        <w:rPr>
          <w:lang w:val="en-GB"/>
        </w:rPr>
        <w:t>GM Financial</w:t>
      </w:r>
      <w:r w:rsidRPr="00140956">
        <w:rPr>
          <w:lang w:val="en-GB"/>
        </w:rPr>
        <w:t xml:space="preserve"> branch workstations via Java Web Start and communicating to the middle tier over the </w:t>
      </w:r>
      <w:r w:rsidRPr="005723D4">
        <w:t>GM</w:t>
      </w:r>
      <w:r w:rsidR="00D94E69" w:rsidRPr="005723D4">
        <w:t>F</w:t>
      </w:r>
      <w:r w:rsidRPr="00140956">
        <w:rPr>
          <w:lang w:val="en-GB"/>
        </w:rPr>
        <w:t xml:space="preserve"> WAN. The second method uses a web-based application accessible via a suitable web browser and the Intranet or Internet.</w:t>
      </w:r>
    </w:p>
    <w:p w14:paraId="36D05CA4" w14:textId="77777777" w:rsidR="000F5840" w:rsidRPr="00140956" w:rsidRDefault="000F5840" w:rsidP="005B2C16">
      <w:pPr>
        <w:rPr>
          <w:lang w:val="en-GB"/>
        </w:rPr>
      </w:pPr>
    </w:p>
    <w:p w14:paraId="727EDC69" w14:textId="77777777" w:rsidR="000F5840" w:rsidRPr="00140956" w:rsidRDefault="000F5840" w:rsidP="005B2C16">
      <w:pPr>
        <w:rPr>
          <w:lang w:val="en-GB"/>
        </w:rPr>
      </w:pPr>
      <w:r w:rsidRPr="00140956">
        <w:rPr>
          <w:lang w:val="en-GB"/>
        </w:rPr>
        <w:t xml:space="preserve">Back-end business functions are provided by a COBOL server which handles both real-time and overnight batch processing.  Enterprise Java communicates with COBOL through a web service exposed by the </w:t>
      </w:r>
      <w:proofErr w:type="spellStart"/>
      <w:r w:rsidRPr="00140956">
        <w:rPr>
          <w:lang w:val="en-GB"/>
        </w:rPr>
        <w:t>Microfocus</w:t>
      </w:r>
      <w:proofErr w:type="spellEnd"/>
      <w:r w:rsidRPr="00140956">
        <w:rPr>
          <w:lang w:val="en-GB"/>
        </w:rPr>
        <w:t xml:space="preserve"> </w:t>
      </w:r>
      <w:r w:rsidR="0088376C">
        <w:rPr>
          <w:lang w:val="en-GB"/>
        </w:rPr>
        <w:t xml:space="preserve">SOA </w:t>
      </w:r>
      <w:r w:rsidRPr="00140956">
        <w:rPr>
          <w:lang w:val="en-GB"/>
        </w:rPr>
        <w:t>COBOL server.</w:t>
      </w:r>
    </w:p>
    <w:p w14:paraId="07DAAA60" w14:textId="77777777" w:rsidR="000F5840" w:rsidRPr="00140956" w:rsidRDefault="000F5840" w:rsidP="005B2C16">
      <w:pPr>
        <w:rPr>
          <w:lang w:val="en-GB"/>
        </w:rPr>
      </w:pPr>
    </w:p>
    <w:p w14:paraId="6AC6CCA9" w14:textId="77777777" w:rsidR="000F5840" w:rsidRPr="00140956" w:rsidRDefault="000F5840" w:rsidP="004F1714">
      <w:pPr>
        <w:rPr>
          <w:lang w:val="en-GB"/>
        </w:rPr>
      </w:pPr>
      <w:r w:rsidRPr="00140956">
        <w:rPr>
          <w:lang w:val="en-GB"/>
        </w:rPr>
        <w:t>Interfaces into the application are provided via XML over HTTP</w:t>
      </w:r>
      <w:r w:rsidR="00092B57">
        <w:rPr>
          <w:lang w:val="en-GB"/>
        </w:rPr>
        <w:t xml:space="preserve"> or HTTPS</w:t>
      </w:r>
      <w:r w:rsidRPr="00140956">
        <w:rPr>
          <w:lang w:val="en-GB"/>
        </w:rPr>
        <w:t>. These currently serve the Wholesale Audit System (WAS) service for PDA devices</w:t>
      </w:r>
      <w:r w:rsidR="00C1691A" w:rsidRPr="00140956">
        <w:rPr>
          <w:lang w:val="en-GB"/>
        </w:rPr>
        <w:t>, an</w:t>
      </w:r>
      <w:r w:rsidRPr="00140956">
        <w:rPr>
          <w:lang w:val="en-GB"/>
        </w:rPr>
        <w:t xml:space="preserve"> interface for Global Solutions </w:t>
      </w:r>
      <w:proofErr w:type="spellStart"/>
      <w:r w:rsidRPr="00140956">
        <w:rPr>
          <w:lang w:val="en-GB"/>
        </w:rPr>
        <w:t>Smart</w:t>
      </w:r>
      <w:r w:rsidR="0088376C">
        <w:rPr>
          <w:lang w:val="en-GB"/>
        </w:rPr>
        <w:t>L</w:t>
      </w:r>
      <w:r w:rsidRPr="00140956">
        <w:rPr>
          <w:lang w:val="en-GB"/>
        </w:rPr>
        <w:t>ink</w:t>
      </w:r>
      <w:proofErr w:type="spellEnd"/>
      <w:r w:rsidRPr="00140956">
        <w:rPr>
          <w:lang w:val="en-GB"/>
        </w:rPr>
        <w:t xml:space="preserve"> (GSS)</w:t>
      </w:r>
      <w:r w:rsidR="00C1691A" w:rsidRPr="00140956">
        <w:rPr>
          <w:lang w:val="en-GB"/>
        </w:rPr>
        <w:t xml:space="preserve"> and the Latin American </w:t>
      </w:r>
      <w:r w:rsidR="0088376C">
        <w:rPr>
          <w:lang w:val="en-GB"/>
        </w:rPr>
        <w:t xml:space="preserve">Organisation </w:t>
      </w:r>
      <w:r w:rsidR="00C1691A" w:rsidRPr="00140956">
        <w:rPr>
          <w:lang w:val="en-GB"/>
        </w:rPr>
        <w:t>Retail system (LAO Retail)</w:t>
      </w:r>
      <w:r w:rsidRPr="00140956">
        <w:rPr>
          <w:lang w:val="en-GB"/>
        </w:rPr>
        <w:t xml:space="preserve">.  </w:t>
      </w:r>
    </w:p>
    <w:p w14:paraId="67A65A8A" w14:textId="77777777" w:rsidR="000F5840" w:rsidRPr="00140956" w:rsidRDefault="000F5840" w:rsidP="004F1714">
      <w:pPr>
        <w:rPr>
          <w:lang w:val="en-GB"/>
        </w:rPr>
      </w:pPr>
    </w:p>
    <w:p w14:paraId="73EC56BE" w14:textId="77777777" w:rsidR="000F5840" w:rsidRPr="00140956" w:rsidRDefault="000F5840" w:rsidP="004F1714">
      <w:pPr>
        <w:rPr>
          <w:lang w:val="en-GB"/>
        </w:rPr>
      </w:pPr>
      <w:r w:rsidRPr="00140956">
        <w:rPr>
          <w:lang w:val="en-GB"/>
        </w:rPr>
        <w:t>File-based interfaces used by the batch cycle only are supported by SFTP and Tumbleweed.</w:t>
      </w:r>
    </w:p>
    <w:p w14:paraId="4CC8A578" w14:textId="77777777" w:rsidR="000F5840" w:rsidRPr="00140956" w:rsidRDefault="000F5840" w:rsidP="005B2C16">
      <w:pPr>
        <w:rPr>
          <w:lang w:val="en-GB"/>
        </w:rPr>
      </w:pPr>
    </w:p>
    <w:p w14:paraId="4880BC8B" w14:textId="77777777" w:rsidR="000F5840" w:rsidRPr="00140956" w:rsidRDefault="000F5840" w:rsidP="005B2C16">
      <w:pPr>
        <w:rPr>
          <w:lang w:val="en-GB"/>
        </w:rPr>
      </w:pPr>
      <w:r w:rsidRPr="00140956">
        <w:rPr>
          <w:lang w:val="en-GB"/>
        </w:rPr>
        <w:t xml:space="preserve">The output interfaces comprise: an SMTP connection to the email system to send reports to the users on request; a vehicle valuation request service to </w:t>
      </w:r>
      <w:proofErr w:type="spellStart"/>
      <w:r w:rsidRPr="00140956">
        <w:rPr>
          <w:lang w:val="en-GB"/>
        </w:rPr>
        <w:t>Eurotax</w:t>
      </w:r>
      <w:proofErr w:type="spellEnd"/>
      <w:r w:rsidRPr="00140956">
        <w:rPr>
          <w:lang w:val="en-GB"/>
        </w:rPr>
        <w:t>; and a vehicle registration advice notification to UNRAE</w:t>
      </w:r>
      <w:r w:rsidR="00C1691A" w:rsidRPr="00140956">
        <w:rPr>
          <w:lang w:val="en-GB"/>
        </w:rPr>
        <w:t xml:space="preserve"> for Italian registrations</w:t>
      </w:r>
      <w:r w:rsidRPr="00140956">
        <w:rPr>
          <w:lang w:val="en-GB"/>
        </w:rPr>
        <w:t>.</w:t>
      </w:r>
    </w:p>
    <w:p w14:paraId="0DCDF312" w14:textId="77777777" w:rsidR="000F5840" w:rsidRPr="00140956" w:rsidRDefault="000F5840" w:rsidP="005B2C16">
      <w:pPr>
        <w:rPr>
          <w:lang w:val="en-GB"/>
        </w:rPr>
      </w:pPr>
    </w:p>
    <w:p w14:paraId="30F2B376" w14:textId="77777777" w:rsidR="000F5840" w:rsidRPr="00140956" w:rsidRDefault="000F5840" w:rsidP="005B2C16">
      <w:pPr>
        <w:rPr>
          <w:lang w:val="en-GB"/>
        </w:rPr>
      </w:pPr>
      <w:r w:rsidRPr="00140956">
        <w:rPr>
          <w:lang w:val="en-GB"/>
        </w:rPr>
        <w:t>Data persistence is provided by an Oracle 1</w:t>
      </w:r>
      <w:r w:rsidR="00CE7B39">
        <w:rPr>
          <w:lang w:val="en-GB"/>
        </w:rPr>
        <w:t>1</w:t>
      </w:r>
      <w:r w:rsidRPr="00140956">
        <w:rPr>
          <w:lang w:val="en-GB"/>
        </w:rPr>
        <w:t>g</w:t>
      </w:r>
      <w:r w:rsidR="005723D4">
        <w:rPr>
          <w:lang w:val="en-GB"/>
        </w:rPr>
        <w:t>R2</w:t>
      </w:r>
      <w:r w:rsidRPr="00140956">
        <w:rPr>
          <w:lang w:val="en-GB"/>
        </w:rPr>
        <w:t xml:space="preserve"> DBMS.</w:t>
      </w:r>
    </w:p>
    <w:p w14:paraId="69DB7900" w14:textId="77777777" w:rsidR="000F5840" w:rsidRPr="00140956" w:rsidRDefault="000F5840" w:rsidP="005B2C16">
      <w:pPr>
        <w:rPr>
          <w:lang w:val="en-GB"/>
        </w:rPr>
      </w:pPr>
    </w:p>
    <w:p w14:paraId="23BDEB9D" w14:textId="77777777" w:rsidR="000F5840" w:rsidRPr="00140956" w:rsidRDefault="000F5840" w:rsidP="004F1714">
      <w:pPr>
        <w:rPr>
          <w:lang w:val="en-GB"/>
        </w:rPr>
      </w:pPr>
      <w:r w:rsidRPr="00140956">
        <w:rPr>
          <w:lang w:val="en-GB"/>
        </w:rPr>
        <w:t xml:space="preserve">Business reporting for applicable geographic regions is provided by Oracle Reports. Document generation is provided by </w:t>
      </w:r>
      <w:r w:rsidR="005723D4">
        <w:rPr>
          <w:lang w:val="en-GB"/>
        </w:rPr>
        <w:t xml:space="preserve">HP </w:t>
      </w:r>
      <w:proofErr w:type="spellStart"/>
      <w:r w:rsidR="005723D4">
        <w:rPr>
          <w:lang w:val="en-GB"/>
        </w:rPr>
        <w:t>Ex</w:t>
      </w:r>
      <w:ins w:id="157" w:author="Howell, Dan" w:date="2014-07-03T11:52:00Z">
        <w:r w:rsidR="00065BB9">
          <w:rPr>
            <w:lang w:val="en-GB"/>
          </w:rPr>
          <w:t>s</w:t>
        </w:r>
      </w:ins>
      <w:del w:id="158" w:author="Howell, Dan" w:date="2014-07-03T13:30:00Z">
        <w:r w:rsidR="005723D4" w:rsidDel="003E7458">
          <w:rPr>
            <w:lang w:val="en-GB"/>
          </w:rPr>
          <w:delText>S</w:delText>
        </w:r>
      </w:del>
      <w:r w:rsidR="005723D4">
        <w:rPr>
          <w:lang w:val="en-GB"/>
        </w:rPr>
        <w:t>tream</w:t>
      </w:r>
      <w:proofErr w:type="spellEnd"/>
      <w:r w:rsidRPr="00140956">
        <w:rPr>
          <w:lang w:val="en-GB"/>
        </w:rPr>
        <w:t>.</w:t>
      </w:r>
    </w:p>
    <w:p w14:paraId="4804AE1E" w14:textId="77777777" w:rsidR="000F5840" w:rsidRPr="00140956" w:rsidRDefault="000F5840">
      <w:pPr>
        <w:rPr>
          <w:lang w:val="en-GB"/>
        </w:rPr>
      </w:pPr>
    </w:p>
    <w:p w14:paraId="769884B2" w14:textId="77777777" w:rsidR="000F5840" w:rsidRPr="00140956" w:rsidRDefault="000F5840">
      <w:pPr>
        <w:pStyle w:val="Heading2"/>
        <w:rPr>
          <w:lang w:val="en-GB"/>
        </w:rPr>
      </w:pPr>
      <w:r w:rsidRPr="00140956">
        <w:rPr>
          <w:lang w:val="en-GB"/>
        </w:rPr>
        <w:br w:type="page"/>
      </w:r>
      <w:bookmarkStart w:id="159" w:name="_Toc294083296"/>
      <w:bookmarkStart w:id="160" w:name="_Toc302124618"/>
      <w:bookmarkStart w:id="161" w:name="_Toc365448890"/>
      <w:r w:rsidRPr="00140956">
        <w:rPr>
          <w:lang w:val="en-GB"/>
        </w:rPr>
        <w:lastRenderedPageBreak/>
        <w:t>Logical Application Architecture Drawing</w:t>
      </w:r>
      <w:bookmarkEnd w:id="159"/>
      <w:bookmarkEnd w:id="160"/>
      <w:bookmarkEnd w:id="161"/>
      <w:r w:rsidRPr="00140956">
        <w:rPr>
          <w:lang w:val="en-GB"/>
        </w:rPr>
        <w:t xml:space="preserve">  </w:t>
      </w:r>
    </w:p>
    <w:p w14:paraId="54278BA9" w14:textId="77777777" w:rsidR="000F5840" w:rsidRPr="00140956" w:rsidRDefault="000F5840">
      <w:pPr>
        <w:rPr>
          <w:b/>
          <w:sz w:val="24"/>
          <w:lang w:val="en-GB"/>
        </w:rPr>
      </w:pPr>
      <w:r w:rsidRPr="00140956">
        <w:rPr>
          <w:b/>
          <w:sz w:val="24"/>
          <w:lang w:val="en-GB"/>
        </w:rPr>
        <w:t>2.1.1 Context View</w:t>
      </w:r>
    </w:p>
    <w:p w14:paraId="0C25BAEC" w14:textId="77777777" w:rsidR="000F5840" w:rsidRPr="00140956" w:rsidRDefault="000F5840" w:rsidP="0010086A">
      <w:pPr>
        <w:pStyle w:val="Info"/>
        <w:rPr>
          <w:color w:val="auto"/>
        </w:rPr>
      </w:pPr>
      <w:r w:rsidRPr="00140956">
        <w:rPr>
          <w:color w:val="auto"/>
        </w:rPr>
        <w:t xml:space="preserve">[Insert here the Logical Application Architecture Drawing - Context View, per the instructions in the </w:t>
      </w:r>
      <w:hyperlink r:id="rId41" w:history="1">
        <w:r w:rsidRPr="00140956">
          <w:rPr>
            <w:rStyle w:val="Hyperlink"/>
            <w:color w:val="auto"/>
          </w:rPr>
          <w:t>Architecture Drawing Standards</w:t>
        </w:r>
      </w:hyperlink>
      <w:r w:rsidRPr="00140956">
        <w:rPr>
          <w:color w:val="auto"/>
        </w:rPr>
        <w:t xml:space="preserve">, available on the </w:t>
      </w:r>
      <w:hyperlink r:id="rId42" w:history="1">
        <w:r w:rsidRPr="00140956">
          <w:rPr>
            <w:rStyle w:val="Hyperlink"/>
            <w:color w:val="auto"/>
          </w:rPr>
          <w:t xml:space="preserve">Architecture Governance </w:t>
        </w:r>
        <w:proofErr w:type="spellStart"/>
        <w:r w:rsidRPr="00140956">
          <w:rPr>
            <w:rStyle w:val="Hyperlink"/>
            <w:color w:val="auto"/>
          </w:rPr>
          <w:t>TeamRoom</w:t>
        </w:r>
        <w:proofErr w:type="spellEnd"/>
      </w:hyperlink>
      <w:r w:rsidRPr="00140956">
        <w:rPr>
          <w:color w:val="auto"/>
        </w:rPr>
        <w:t>]</w:t>
      </w:r>
    </w:p>
    <w:p w14:paraId="1E80B220" w14:textId="77777777" w:rsidR="000F5840" w:rsidRPr="00140956" w:rsidRDefault="000F5840" w:rsidP="004F1714">
      <w:pPr>
        <w:rPr>
          <w:lang w:val="en-GB"/>
        </w:rPr>
      </w:pPr>
    </w:p>
    <w:p w14:paraId="4A3E268E" w14:textId="75C6B3EE" w:rsidR="000F5840" w:rsidRPr="00140956" w:rsidRDefault="00357964" w:rsidP="004F1714">
      <w:pPr>
        <w:keepNext/>
      </w:pPr>
      <w:r>
        <w:rPr>
          <w:rFonts w:ascii="Helv" w:eastAsia="SimSun" w:hAnsi="Helv" w:cs="Helv"/>
          <w:noProof/>
          <w:szCs w:val="20"/>
          <w:lang w:val="en-GB" w:eastAsia="en-GB"/>
        </w:rPr>
        <mc:AlternateContent>
          <mc:Choice Requires="wps">
            <w:drawing>
              <wp:anchor distT="0" distB="0" distL="114300" distR="114300" simplePos="0" relativeHeight="251658240" behindDoc="0" locked="0" layoutInCell="1" allowOverlap="1" wp14:anchorId="346E61B7" wp14:editId="5B216357">
                <wp:simplePos x="0" y="0"/>
                <wp:positionH relativeFrom="column">
                  <wp:posOffset>4667885</wp:posOffset>
                </wp:positionH>
                <wp:positionV relativeFrom="paragraph">
                  <wp:posOffset>4730750</wp:posOffset>
                </wp:positionV>
                <wp:extent cx="0" cy="57150"/>
                <wp:effectExtent l="10160" t="6350" r="8890" b="12700"/>
                <wp:wrapNone/>
                <wp:docPr id="904" name="Line 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817DB75" id="Line 740"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7.55pt,372.5pt" to="367.55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"/>
            </w:pict>
          </mc:Fallback>
        </mc:AlternateContent>
      </w:r>
      <w:r w:rsidR="007D3494">
        <w:rPr>
          <w:rFonts w:ascii="Helv" w:eastAsia="SimSun" w:hAnsi="Helv" w:cs="Helv"/>
          <w:szCs w:val="20"/>
          <w:lang w:val="en-GB" w:eastAsia="zh-CN"/>
        </w:rPr>
      </w:r>
      <w:r w:rsidR="007D3494">
        <w:rPr>
          <w:rFonts w:ascii="Helv" w:eastAsia="SimSun" w:hAnsi="Helv" w:cs="Helv"/>
          <w:szCs w:val="20"/>
          <w:lang w:val="en-GB" w:eastAsia="zh-CN"/>
        </w:rPr>
        <w:pict w14:anchorId="78C7C515">
          <v:group id="_x0000_s1026" editas="canvas" style="width:432.2pt;height:295.85pt;mso-position-horizontal-relative:char;mso-position-vertical-relative:line" coordorigin="1800,2674" coordsize="8644,5917">
            <o:lock v:ext="edit" aspectratio="t"/>
            <v:shape id="_x0000_s1027" type="#_x0000_t75" style="position:absolute;left:1800;top:2674;width:8644;height:5917" o:preferrelative="f">
              <v:fill o:detectmouseclick="t"/>
              <v:path o:extrusionok="t" o:connecttype="none"/>
              <o:lock v:ext="edit" text="t"/>
            </v:shape>
            <v:rect id="_x0000_s1049" style="position:absolute;left:4892;top:8014;width:844;height:474;v-text-anchor:middle" filled="f" fillcolor="#bbe0e3">
              <v:textbox style="mso-next-textbox:#_x0000_s1049" inset="1.57481mm,.78739mm,1.57481mm,.78739mm">
                <w:txbxContent>
                  <w:p w14:paraId="34A426B7" w14:textId="77777777" w:rsidR="00AC42CE" w:rsidRPr="00F76D3D" w:rsidRDefault="00AC42CE" w:rsidP="00C1691A">
                    <w:pPr>
                      <w:autoSpaceDE w:val="0"/>
                      <w:autoSpaceDN w:val="0"/>
                      <w:adjustRightInd w:val="0"/>
                      <w:jc w:val="center"/>
                      <w:rPr>
                        <w:rFonts w:ascii="Arial Narrow" w:cs="Arial Narrow"/>
                        <w:color w:val="000000"/>
                        <w:sz w:val="10"/>
                        <w:szCs w:val="16"/>
                      </w:rPr>
                    </w:pPr>
                    <w:r>
                      <w:rPr>
                        <w:rFonts w:ascii="Arial Narrow" w:cs="Arial Narrow"/>
                        <w:color w:val="000000"/>
                        <w:sz w:val="10"/>
                        <w:szCs w:val="16"/>
                      </w:rPr>
                      <w:t>*</w:t>
                    </w:r>
                    <w:proofErr w:type="spellStart"/>
                    <w:r w:rsidRPr="00F76D3D">
                      <w:rPr>
                        <w:rFonts w:ascii="Arial Narrow" w:cs="Arial Narrow"/>
                        <w:color w:val="000000"/>
                        <w:sz w:val="10"/>
                        <w:szCs w:val="16"/>
                      </w:rPr>
                      <w:t>Eurotax</w:t>
                    </w:r>
                    <w:r>
                      <w:rPr>
                        <w:rFonts w:ascii="Arial Narrow" w:cs="Arial Narrow"/>
                        <w:color w:val="000000"/>
                        <w:sz w:val="10"/>
                        <w:szCs w:val="16"/>
                      </w:rPr>
                      <w:t>Glass</w:t>
                    </w:r>
                    <w:proofErr w:type="spellEnd"/>
                    <w:r>
                      <w:rPr>
                        <w:rFonts w:ascii="Arial Narrow" w:cs="Arial Narrow"/>
                        <w:color w:val="000000"/>
                        <w:sz w:val="10"/>
                        <w:szCs w:val="16"/>
                      </w:rPr>
                      <w:br/>
                    </w:r>
                    <w:r w:rsidRPr="00F76D3D">
                      <w:rPr>
                        <w:rFonts w:ascii="Arial Narrow" w:cs="Arial Narrow"/>
                        <w:color w:val="000000"/>
                        <w:sz w:val="10"/>
                        <w:szCs w:val="16"/>
                      </w:rPr>
                      <w:t>Vehicle Valuations</w:t>
                    </w:r>
                  </w:p>
                </w:txbxContent>
              </v:textbox>
            </v:rect>
            <v:rect id="_x0000_s1028" style="position:absolute;left:9075;top:3587;width:1125;height:844;v-text-anchor:middle" filled="f" fillcolor="#bbe0e3">
              <v:textbox style="mso-next-textbox:#_x0000_s1028" inset="1.57481mm,.78739mm,1.57481mm,.78739mm">
                <w:txbxContent>
                  <w:p w14:paraId="4E204CB9" w14:textId="77777777" w:rsidR="00AC42CE" w:rsidRPr="00953C0C" w:rsidRDefault="00AC42CE" w:rsidP="00C1691A">
                    <w:pPr>
                      <w:autoSpaceDE w:val="0"/>
                      <w:autoSpaceDN w:val="0"/>
                      <w:adjustRightInd w:val="0"/>
                      <w:jc w:val="center"/>
                      <w:rPr>
                        <w:rFonts w:ascii="Arial Narrow" w:cs="Arial Narrow"/>
                        <w:color w:val="000000"/>
                        <w:sz w:val="8"/>
                        <w:szCs w:val="16"/>
                      </w:rPr>
                    </w:pPr>
                    <w:proofErr w:type="spellStart"/>
                    <w:r>
                      <w:rPr>
                        <w:rFonts w:ascii="Arial Narrow" w:cs="Arial Narrow"/>
                        <w:color w:val="000000"/>
                        <w:sz w:val="10"/>
                        <w:szCs w:val="16"/>
                      </w:rPr>
                      <w:t>Goldrush</w:t>
                    </w:r>
                    <w:proofErr w:type="spellEnd"/>
                  </w:p>
                </w:txbxContent>
              </v:textbox>
            </v:rect>
            <v:rect id="_x0000_s1029" style="position:absolute;left:3696;top:3447;width:5030;height:4215;mso-wrap-style:none;v-text-anchor:middle" filled="f" fillcolor="#bbe0e3" strokeweight="1.5pt">
              <v:stroke dashstyle="1 1"/>
            </v:rect>
            <v:shapetype id="_x0000_t202" coordsize="21600,21600" o:spt="202" path="m,l,21600r21600,l21600,xe">
              <v:stroke joinstyle="miter"/>
              <v:path gradientshapeok="t" o:connecttype="rect"/>
            </v:shapetype>
            <v:shape id="_x0000_s1030" type="#_x0000_t202" style="position:absolute;left:1800;top:2674;width:4849;height:262" filled="f" fillcolor="#bbe0e3" stroked="f">
              <v:textbox style="mso-next-textbox:#_x0000_s1030;mso-fit-shape-to-text:t" inset="1.57481mm,.78739mm,1.57481mm,.78739mm">
                <w:txbxContent>
                  <w:p w14:paraId="65740A3B" w14:textId="77777777" w:rsidR="00AC42CE" w:rsidRPr="00F76D3D" w:rsidRDefault="00AC42CE" w:rsidP="00C1691A">
                    <w:pPr>
                      <w:autoSpaceDE w:val="0"/>
                      <w:autoSpaceDN w:val="0"/>
                      <w:adjustRightInd w:val="0"/>
                      <w:rPr>
                        <w:rFonts w:cs="Arial"/>
                        <w:color w:val="000000"/>
                        <w:sz w:val="15"/>
                      </w:rPr>
                    </w:pPr>
                    <w:r>
                      <w:rPr>
                        <w:rFonts w:cs="Arial"/>
                        <w:color w:val="000000"/>
                        <w:sz w:val="15"/>
                      </w:rPr>
                      <w:t>GSW</w:t>
                    </w:r>
                    <w:r w:rsidRPr="00F76D3D">
                      <w:rPr>
                        <w:rFonts w:cs="Arial"/>
                        <w:color w:val="000000"/>
                        <w:sz w:val="15"/>
                      </w:rPr>
                      <w:t xml:space="preserve"> Logical Application Architecture Diagram</w:t>
                    </w:r>
                  </w:p>
                </w:txbxContent>
              </v:textbox>
            </v:shape>
            <v:rect id="_x0000_s1031" style="position:absolute;left:2160;top:3447;width:926;height:917;v-text-anchor:top-center" filled="f" fillcolor="#bbe0e3">
              <v:textbox style="mso-next-textbox:#_x0000_s1031" inset="1.57481mm,.78739mm,1.57481mm,.78739mm">
                <w:txbxContent>
                  <w:p w14:paraId="781D83A9" w14:textId="77777777" w:rsidR="00AC42CE" w:rsidRPr="00F76D3D" w:rsidRDefault="00AC42CE" w:rsidP="00C1691A">
                    <w:pPr>
                      <w:autoSpaceDE w:val="0"/>
                      <w:autoSpaceDN w:val="0"/>
                      <w:adjustRightInd w:val="0"/>
                      <w:jc w:val="center"/>
                      <w:rPr>
                        <w:rFonts w:ascii="Arial Narrow" w:cs="Arial Narrow"/>
                        <w:color w:val="000000"/>
                        <w:sz w:val="10"/>
                        <w:szCs w:val="16"/>
                      </w:rPr>
                    </w:pPr>
                    <w:r w:rsidRPr="00F76D3D">
                      <w:rPr>
                        <w:rFonts w:ascii="Arial Narrow" w:cs="Arial Narrow"/>
                        <w:color w:val="000000"/>
                        <w:sz w:val="10"/>
                        <w:szCs w:val="16"/>
                      </w:rPr>
                      <w:t>End User Desktop/Laptop</w:t>
                    </w:r>
                  </w:p>
                </w:txbxContent>
              </v:textbox>
            </v:rect>
            <v:shape id="_x0000_s1032" type="#_x0000_t75" style="position:absolute;left:1835;top:3587;width:325;height:1029" fillcolor="#bbe0e3">
              <v:imagedata r:id="rId43" o:title=""/>
            </v:shape>
            <v:rect id="_x0000_s1033" style="position:absolute;left:2180;top:3868;width:855;height:398;v-text-anchor:middle" filled="f" fillcolor="#bbe0e3">
              <v:textbox style="mso-next-textbox:#_x0000_s1033" inset="1.57481mm,.78739mm,1.57481mm,.78739mm">
                <w:txbxContent>
                  <w:p w14:paraId="7ECEBB1E" w14:textId="77777777" w:rsidR="00AC42CE" w:rsidRDefault="00AC42CE" w:rsidP="00C1691A">
                    <w:pPr>
                      <w:autoSpaceDE w:val="0"/>
                      <w:autoSpaceDN w:val="0"/>
                      <w:adjustRightInd w:val="0"/>
                      <w:jc w:val="center"/>
                      <w:rPr>
                        <w:rFonts w:ascii="Arial Narrow" w:cs="Arial Narrow"/>
                        <w:color w:val="000000"/>
                        <w:sz w:val="10"/>
                        <w:szCs w:val="16"/>
                      </w:rPr>
                    </w:pPr>
                    <w:r w:rsidRPr="00F76D3D">
                      <w:rPr>
                        <w:rFonts w:ascii="Arial Narrow" w:cs="Arial Narrow"/>
                        <w:color w:val="000000"/>
                        <w:sz w:val="10"/>
                        <w:szCs w:val="16"/>
                      </w:rPr>
                      <w:t>Java Client</w:t>
                    </w:r>
                    <w:r>
                      <w:rPr>
                        <w:rFonts w:ascii="Arial Narrow" w:cs="Arial Narrow"/>
                        <w:color w:val="000000"/>
                        <w:sz w:val="10"/>
                        <w:szCs w:val="16"/>
                      </w:rPr>
                      <w:t xml:space="preserve"> </w:t>
                    </w:r>
                    <w:r w:rsidRPr="00F76D3D">
                      <w:rPr>
                        <w:rFonts w:ascii="Arial Narrow" w:cs="Arial Narrow"/>
                        <w:color w:val="000000"/>
                        <w:sz w:val="10"/>
                        <w:szCs w:val="16"/>
                      </w:rPr>
                      <w:t>App</w:t>
                    </w:r>
                  </w:p>
                  <w:p w14:paraId="5BED6EA0" w14:textId="77777777" w:rsidR="00AC42CE" w:rsidRPr="005A63EE" w:rsidRDefault="00AC42CE" w:rsidP="00C1691A">
                    <w:pPr>
                      <w:autoSpaceDE w:val="0"/>
                      <w:autoSpaceDN w:val="0"/>
                      <w:adjustRightInd w:val="0"/>
                      <w:jc w:val="center"/>
                      <w:rPr>
                        <w:rFonts w:ascii="Arial Narrow" w:cs="Arial Narrow"/>
                        <w:color w:val="000000"/>
                        <w:sz w:val="8"/>
                        <w:szCs w:val="16"/>
                      </w:rPr>
                    </w:pPr>
                    <w:r w:rsidRPr="005A63EE">
                      <w:rPr>
                        <w:rFonts w:ascii="Arial Narrow" w:cs="Arial Narrow"/>
                        <w:color w:val="000000"/>
                        <w:sz w:val="8"/>
                        <w:szCs w:val="16"/>
                      </w:rPr>
                      <w:t>[101834</w:t>
                    </w:r>
                    <w:r>
                      <w:rPr>
                        <w:rFonts w:ascii="Arial Narrow" w:cs="Arial Narrow"/>
                        <w:color w:val="000000"/>
                        <w:sz w:val="8"/>
                        <w:szCs w:val="16"/>
                      </w:rPr>
                      <w:t>, 101824, 101735, 101833</w:t>
                    </w:r>
                    <w:r w:rsidRPr="005A63EE">
                      <w:rPr>
                        <w:rFonts w:ascii="Arial Narrow" w:cs="Arial Narrow"/>
                        <w:color w:val="000000"/>
                        <w:sz w:val="8"/>
                        <w:szCs w:val="16"/>
                      </w:rPr>
                      <w:t>]</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4" type="#_x0000_t22" style="position:absolute;left:4406;top:3800;width:633;height:491;v-text-anchor:middle" filled="f" fillcolor="#bbe0e3">
              <v:textbox style="mso-next-textbox:#_x0000_s1034" inset="1.57481mm,.78739mm,1.57481mm,.78739mm">
                <w:txbxContent>
                  <w:p w14:paraId="78E1D643" w14:textId="77777777" w:rsidR="00AC42CE" w:rsidRDefault="00AC42CE" w:rsidP="00C1691A">
                    <w:pPr>
                      <w:autoSpaceDE w:val="0"/>
                      <w:autoSpaceDN w:val="0"/>
                      <w:adjustRightInd w:val="0"/>
                      <w:jc w:val="center"/>
                      <w:rPr>
                        <w:rFonts w:ascii="Arial Narrow" w:cs="Arial Narrow"/>
                        <w:color w:val="000000"/>
                        <w:sz w:val="10"/>
                        <w:szCs w:val="16"/>
                      </w:rPr>
                    </w:pPr>
                    <w:r w:rsidRPr="00F76D3D">
                      <w:rPr>
                        <w:rFonts w:ascii="Arial Narrow" w:cs="Arial Narrow"/>
                        <w:color w:val="000000"/>
                        <w:sz w:val="10"/>
                        <w:szCs w:val="16"/>
                      </w:rPr>
                      <w:t>Security</w:t>
                    </w:r>
                  </w:p>
                  <w:p w14:paraId="0AE5B750" w14:textId="77777777" w:rsidR="00AC42CE" w:rsidRPr="00953C0C" w:rsidRDefault="00AC42CE" w:rsidP="00C1691A">
                    <w:pPr>
                      <w:autoSpaceDE w:val="0"/>
                      <w:autoSpaceDN w:val="0"/>
                      <w:adjustRightInd w:val="0"/>
                      <w:jc w:val="center"/>
                      <w:rPr>
                        <w:rFonts w:ascii="Arial Narrow" w:cs="Arial Narrow"/>
                        <w:color w:val="000000"/>
                        <w:sz w:val="8"/>
                        <w:szCs w:val="16"/>
                      </w:rPr>
                    </w:pPr>
                    <w:r w:rsidRPr="00953C0C">
                      <w:rPr>
                        <w:rFonts w:ascii="Arial Narrow" w:cs="Arial Narrow"/>
                        <w:color w:val="000000"/>
                        <w:sz w:val="8"/>
                        <w:szCs w:val="16"/>
                      </w:rPr>
                      <w:t>[100608]</w:t>
                    </w:r>
                  </w:p>
                </w:txbxContent>
              </v:textbox>
            </v:shape>
            <v:shape id="_x0000_s1035" type="#_x0000_t22" style="position:absolute;left:7210;top:5343;width:634;height:492;v-text-anchor:middle" filled="f" fillcolor="#bbe0e3">
              <v:textbox style="mso-next-textbox:#_x0000_s1035" inset="1.57481mm,.78739mm,1.57481mm,.78739mm">
                <w:txbxContent>
                  <w:p w14:paraId="4CC25E07" w14:textId="77777777" w:rsidR="00AC42CE" w:rsidRDefault="00AC42CE" w:rsidP="00C1691A">
                    <w:pPr>
                      <w:autoSpaceDE w:val="0"/>
                      <w:autoSpaceDN w:val="0"/>
                      <w:adjustRightInd w:val="0"/>
                      <w:jc w:val="center"/>
                      <w:rPr>
                        <w:rFonts w:ascii="Arial Narrow" w:cs="Arial Narrow"/>
                        <w:color w:val="000000"/>
                        <w:sz w:val="10"/>
                        <w:szCs w:val="16"/>
                      </w:rPr>
                    </w:pPr>
                    <w:r w:rsidRPr="00F76D3D">
                      <w:rPr>
                        <w:rFonts w:ascii="Arial Narrow" w:cs="Arial Narrow"/>
                        <w:color w:val="000000"/>
                        <w:sz w:val="10"/>
                        <w:szCs w:val="16"/>
                      </w:rPr>
                      <w:t>GSW</w:t>
                    </w:r>
                  </w:p>
                  <w:p w14:paraId="579E1991" w14:textId="77777777" w:rsidR="00AC42CE" w:rsidRPr="00953C0C" w:rsidRDefault="00AC42CE" w:rsidP="00C1691A">
                    <w:pPr>
                      <w:autoSpaceDE w:val="0"/>
                      <w:autoSpaceDN w:val="0"/>
                      <w:adjustRightInd w:val="0"/>
                      <w:jc w:val="center"/>
                      <w:rPr>
                        <w:rFonts w:ascii="Arial Narrow" w:cs="Arial Narrow"/>
                        <w:color w:val="000000"/>
                        <w:sz w:val="8"/>
                        <w:szCs w:val="16"/>
                      </w:rPr>
                    </w:pPr>
                    <w:r w:rsidRPr="00953C0C">
                      <w:rPr>
                        <w:rFonts w:ascii="Arial Narrow" w:cs="Arial Narrow"/>
                        <w:color w:val="000000"/>
                        <w:sz w:val="8"/>
                        <w:szCs w:val="16"/>
                      </w:rPr>
                      <w:t>[100608]</w:t>
                    </w:r>
                  </w:p>
                </w:txbxContent>
              </v:textbox>
            </v:shape>
            <v:rect id="_x0000_s1036" style="position:absolute;left:4047;top:4710;width:1057;height:703;v-text-anchor:middle-center" filled="f" fillcolor="#bbe0e3">
              <v:textbox style="mso-next-textbox:#_x0000_s1036" inset="1.57481mm,.78739mm,1.57481mm,.78739mm">
                <w:txbxContent>
                  <w:p w14:paraId="47976C93" w14:textId="77777777" w:rsidR="00AC42CE" w:rsidRPr="00F76D3D" w:rsidRDefault="00AC42CE" w:rsidP="00C1691A">
                    <w:pPr>
                      <w:autoSpaceDE w:val="0"/>
                      <w:autoSpaceDN w:val="0"/>
                      <w:adjustRightInd w:val="0"/>
                      <w:jc w:val="center"/>
                      <w:rPr>
                        <w:rFonts w:ascii="Arial Narrow" w:cs="Arial Narrow"/>
                        <w:color w:val="000000"/>
                        <w:sz w:val="10"/>
                        <w:szCs w:val="16"/>
                      </w:rPr>
                    </w:pPr>
                    <w:r w:rsidRPr="00F76D3D">
                      <w:rPr>
                        <w:rFonts w:ascii="Arial Narrow" w:cs="Arial Narrow"/>
                        <w:color w:val="000000"/>
                        <w:sz w:val="10"/>
                        <w:szCs w:val="16"/>
                      </w:rPr>
                      <w:t>GS Wholesale (ATS#?)</w:t>
                    </w:r>
                  </w:p>
                  <w:p w14:paraId="172D2D34" w14:textId="77777777" w:rsidR="00AC42CE" w:rsidRDefault="00AC42CE" w:rsidP="00C1691A">
                    <w:pPr>
                      <w:autoSpaceDE w:val="0"/>
                      <w:autoSpaceDN w:val="0"/>
                      <w:adjustRightInd w:val="0"/>
                      <w:jc w:val="center"/>
                      <w:rPr>
                        <w:rFonts w:ascii="Arial Narrow" w:cs="Arial Narrow"/>
                        <w:color w:val="000000"/>
                        <w:sz w:val="10"/>
                        <w:szCs w:val="16"/>
                      </w:rPr>
                    </w:pPr>
                    <w:r>
                      <w:rPr>
                        <w:rFonts w:ascii="Arial Narrow" w:cs="Arial Narrow"/>
                        <w:color w:val="000000"/>
                        <w:sz w:val="10"/>
                        <w:szCs w:val="16"/>
                      </w:rPr>
                      <w:t>X64</w:t>
                    </w:r>
                    <w:r w:rsidRPr="00F76D3D">
                      <w:rPr>
                        <w:rFonts w:ascii="Arial Narrow" w:cs="Arial Narrow"/>
                        <w:color w:val="000000"/>
                        <w:sz w:val="10"/>
                        <w:szCs w:val="16"/>
                      </w:rPr>
                      <w:t xml:space="preserve"> </w:t>
                    </w:r>
                    <w:r w:rsidRPr="00F76D3D">
                      <w:rPr>
                        <w:rFonts w:ascii="Arial Narrow" w:hAnsi="Arial Narrow"/>
                        <w:color w:val="000000"/>
                        <w:sz w:val="10"/>
                        <w:szCs w:val="10"/>
                      </w:rPr>
                      <w:sym w:font="Symbol" w:char="F0B7"/>
                    </w:r>
                    <w:r w:rsidRPr="00F76D3D">
                      <w:rPr>
                        <w:rFonts w:ascii="Arial Narrow" w:cs="Arial Narrow"/>
                        <w:color w:val="000000"/>
                        <w:sz w:val="10"/>
                        <w:szCs w:val="16"/>
                      </w:rPr>
                      <w:t xml:space="preserve"> </w:t>
                    </w:r>
                    <w:r>
                      <w:rPr>
                        <w:rFonts w:ascii="Arial Narrow" w:cs="Arial Narrow"/>
                        <w:color w:val="000000"/>
                        <w:sz w:val="10"/>
                        <w:szCs w:val="16"/>
                      </w:rPr>
                      <w:t>RHEL</w:t>
                    </w:r>
                    <w:r w:rsidRPr="00F76D3D">
                      <w:rPr>
                        <w:rFonts w:ascii="Arial Narrow" w:cs="Arial Narrow"/>
                        <w:color w:val="000000"/>
                        <w:sz w:val="10"/>
                        <w:szCs w:val="16"/>
                      </w:rPr>
                      <w:t xml:space="preserve"> </w:t>
                    </w:r>
                    <w:r w:rsidRPr="00F76D3D">
                      <w:rPr>
                        <w:rFonts w:ascii="Arial Narrow" w:hAnsi="Arial Narrow"/>
                        <w:color w:val="000000"/>
                        <w:sz w:val="10"/>
                        <w:szCs w:val="10"/>
                      </w:rPr>
                      <w:sym w:font="Symbol" w:char="F0B7"/>
                    </w:r>
                    <w:r w:rsidRPr="00F76D3D">
                      <w:rPr>
                        <w:rFonts w:ascii="Arial Narrow" w:cs="Arial Narrow"/>
                        <w:color w:val="000000"/>
                        <w:sz w:val="10"/>
                        <w:szCs w:val="16"/>
                      </w:rPr>
                      <w:t xml:space="preserve">  WebLogic</w:t>
                    </w:r>
                    <w:r>
                      <w:rPr>
                        <w:rFonts w:ascii="Arial Narrow" w:cs="Arial Narrow"/>
                        <w:color w:val="000000"/>
                        <w:sz w:val="10"/>
                        <w:szCs w:val="16"/>
                      </w:rPr>
                      <w:t xml:space="preserve"> AS</w:t>
                    </w:r>
                  </w:p>
                  <w:p w14:paraId="3B2BE9A6" w14:textId="77777777" w:rsidR="00AC42CE" w:rsidRPr="005A63EE" w:rsidRDefault="00AC42CE" w:rsidP="00C1691A">
                    <w:pPr>
                      <w:autoSpaceDE w:val="0"/>
                      <w:autoSpaceDN w:val="0"/>
                      <w:adjustRightInd w:val="0"/>
                      <w:jc w:val="center"/>
                      <w:rPr>
                        <w:rFonts w:ascii="Arial Narrow" w:cs="Arial"/>
                        <w:color w:val="000000"/>
                        <w:sz w:val="8"/>
                        <w:szCs w:val="16"/>
                      </w:rPr>
                    </w:pPr>
                    <w:r w:rsidRPr="005A63EE">
                      <w:rPr>
                        <w:rFonts w:ascii="Arial Narrow" w:cs="Arial Narrow"/>
                        <w:color w:val="000000"/>
                        <w:sz w:val="8"/>
                        <w:szCs w:val="16"/>
                      </w:rPr>
                      <w:t>[101066, 101834</w:t>
                    </w:r>
                    <w:r>
                      <w:rPr>
                        <w:rFonts w:ascii="Arial Narrow" w:cs="Arial Narrow"/>
                        <w:color w:val="000000"/>
                        <w:sz w:val="8"/>
                        <w:szCs w:val="16"/>
                      </w:rPr>
                      <w:t>, 101824, 101735</w:t>
                    </w:r>
                    <w:r w:rsidRPr="005A63EE">
                      <w:rPr>
                        <w:rFonts w:ascii="Arial Narrow" w:cs="Arial Narrow"/>
                        <w:color w:val="000000"/>
                        <w:sz w:val="8"/>
                        <w:szCs w:val="16"/>
                      </w:rPr>
                      <w:t>]</w:t>
                    </w:r>
                  </w:p>
                  <w:p w14:paraId="1EAF6344" w14:textId="77777777" w:rsidR="00AC42CE" w:rsidRPr="00F76D3D" w:rsidRDefault="00AC42CE" w:rsidP="00C1691A">
                    <w:pPr>
                      <w:autoSpaceDE w:val="0"/>
                      <w:autoSpaceDN w:val="0"/>
                      <w:adjustRightInd w:val="0"/>
                      <w:jc w:val="center"/>
                      <w:rPr>
                        <w:rFonts w:ascii="Arial Narrow" w:cs="Arial"/>
                        <w:color w:val="000000"/>
                        <w:sz w:val="10"/>
                        <w:szCs w:val="16"/>
                      </w:rPr>
                    </w:pPr>
                  </w:p>
                </w:txbxContent>
              </v:textbox>
            </v:rect>
            <v:shape id="_x0000_s1037" type="#_x0000_t22" style="position:absolute;left:7074;top:3803;width:634;height:491;v-text-anchor:middle" filled="f" fillcolor="#bbe0e3">
              <v:textbox style="mso-next-textbox:#_x0000_s1037" inset="1.57481mm,.78739mm,1.57481mm,.78739mm">
                <w:txbxContent>
                  <w:p w14:paraId="4D8051E9" w14:textId="77777777" w:rsidR="00AC42CE" w:rsidRDefault="00AC42CE" w:rsidP="00C1691A">
                    <w:pPr>
                      <w:autoSpaceDE w:val="0"/>
                      <w:autoSpaceDN w:val="0"/>
                      <w:adjustRightInd w:val="0"/>
                      <w:jc w:val="center"/>
                      <w:rPr>
                        <w:rFonts w:ascii="Arial Narrow" w:cs="Arial Narrow"/>
                        <w:color w:val="000000"/>
                        <w:sz w:val="10"/>
                        <w:szCs w:val="16"/>
                      </w:rPr>
                    </w:pPr>
                    <w:r w:rsidRPr="00F76D3D">
                      <w:rPr>
                        <w:rFonts w:ascii="Arial Narrow" w:cs="Arial Narrow"/>
                        <w:color w:val="000000"/>
                        <w:sz w:val="10"/>
                        <w:szCs w:val="16"/>
                      </w:rPr>
                      <w:t>Metrics</w:t>
                    </w:r>
                  </w:p>
                  <w:p w14:paraId="4ED33A79" w14:textId="77777777" w:rsidR="00AC42CE" w:rsidRPr="00953C0C" w:rsidRDefault="00AC42CE" w:rsidP="00C1691A">
                    <w:pPr>
                      <w:autoSpaceDE w:val="0"/>
                      <w:autoSpaceDN w:val="0"/>
                      <w:adjustRightInd w:val="0"/>
                      <w:jc w:val="center"/>
                      <w:rPr>
                        <w:rFonts w:ascii="Arial Narrow" w:cs="Arial Narrow"/>
                        <w:color w:val="000000"/>
                        <w:sz w:val="8"/>
                        <w:szCs w:val="16"/>
                      </w:rPr>
                    </w:pPr>
                    <w:r w:rsidRPr="00953C0C">
                      <w:rPr>
                        <w:rFonts w:ascii="Arial Narrow" w:cs="Arial Narrow"/>
                        <w:color w:val="000000"/>
                        <w:sz w:val="8"/>
                        <w:szCs w:val="16"/>
                      </w:rPr>
                      <w:t>[100608]</w:t>
                    </w:r>
                  </w:p>
                </w:txbxContent>
              </v:textbox>
            </v:shape>
            <v:rect id="_x0000_s1038" style="position:absolute;left:5243;top:6820;width:1055;height:561;v-text-anchor:middle-center" filled="f" fillcolor="#bbe0e3">
              <v:textbox style="mso-next-textbox:#_x0000_s1038" inset="1.57481mm,.78739mm,1.57481mm,.78739mm">
                <w:txbxContent>
                  <w:p w14:paraId="2DB4961D" w14:textId="77777777" w:rsidR="00AC42CE" w:rsidRPr="00F76D3D" w:rsidRDefault="00AC42CE" w:rsidP="00C1691A">
                    <w:pPr>
                      <w:autoSpaceDE w:val="0"/>
                      <w:autoSpaceDN w:val="0"/>
                      <w:adjustRightInd w:val="0"/>
                      <w:jc w:val="center"/>
                      <w:rPr>
                        <w:rFonts w:ascii="Arial Narrow" w:cs="Arial Narrow"/>
                        <w:color w:val="000000"/>
                        <w:sz w:val="10"/>
                        <w:szCs w:val="16"/>
                      </w:rPr>
                    </w:pPr>
                    <w:r>
                      <w:rPr>
                        <w:rFonts w:ascii="Arial Narrow" w:cs="Arial Narrow"/>
                        <w:color w:val="000000"/>
                        <w:sz w:val="10"/>
                        <w:szCs w:val="16"/>
                      </w:rPr>
                      <w:t xml:space="preserve">FAD </w:t>
                    </w:r>
                    <w:r w:rsidRPr="00F76D3D">
                      <w:rPr>
                        <w:rFonts w:ascii="Arial Narrow" w:cs="Arial Narrow"/>
                        <w:color w:val="000000"/>
                        <w:sz w:val="10"/>
                        <w:szCs w:val="16"/>
                      </w:rPr>
                      <w:t>Interface (ATS#?)</w:t>
                    </w:r>
                  </w:p>
                  <w:p w14:paraId="03EFAB5C" w14:textId="77777777" w:rsidR="00AC42CE" w:rsidRDefault="00AC42CE" w:rsidP="00C1691A">
                    <w:pPr>
                      <w:autoSpaceDE w:val="0"/>
                      <w:autoSpaceDN w:val="0"/>
                      <w:adjustRightInd w:val="0"/>
                      <w:jc w:val="center"/>
                      <w:rPr>
                        <w:rFonts w:ascii="Arial Narrow" w:cs="Arial Narrow"/>
                        <w:color w:val="000000"/>
                        <w:sz w:val="10"/>
                        <w:szCs w:val="16"/>
                      </w:rPr>
                    </w:pPr>
                    <w:r>
                      <w:rPr>
                        <w:rFonts w:ascii="Arial Narrow" w:cs="Arial Narrow"/>
                        <w:color w:val="000000"/>
                        <w:sz w:val="10"/>
                        <w:szCs w:val="16"/>
                      </w:rPr>
                      <w:t>X64</w:t>
                    </w:r>
                    <w:r w:rsidRPr="00F76D3D">
                      <w:rPr>
                        <w:rFonts w:ascii="Arial Narrow" w:cs="Arial Narrow"/>
                        <w:color w:val="000000"/>
                        <w:sz w:val="10"/>
                        <w:szCs w:val="16"/>
                      </w:rPr>
                      <w:t xml:space="preserve"> </w:t>
                    </w:r>
                    <w:r w:rsidRPr="00F76D3D">
                      <w:rPr>
                        <w:rFonts w:ascii="Arial Narrow" w:hAnsi="Arial Narrow"/>
                        <w:color w:val="000000"/>
                        <w:sz w:val="10"/>
                        <w:szCs w:val="10"/>
                      </w:rPr>
                      <w:sym w:font="Symbol" w:char="F0B7"/>
                    </w:r>
                    <w:proofErr w:type="gramStart"/>
                    <w:r w:rsidRPr="00F76D3D">
                      <w:rPr>
                        <w:rFonts w:ascii="Arial Narrow" w:cs="Arial Narrow"/>
                        <w:color w:val="000000"/>
                        <w:sz w:val="10"/>
                        <w:szCs w:val="16"/>
                      </w:rPr>
                      <w:t xml:space="preserve"> </w:t>
                    </w:r>
                    <w:r>
                      <w:rPr>
                        <w:rFonts w:ascii="Arial Narrow" w:cs="Arial Narrow"/>
                        <w:color w:val="000000"/>
                        <w:sz w:val="10"/>
                        <w:szCs w:val="16"/>
                      </w:rPr>
                      <w:t>RHEL</w:t>
                    </w:r>
                    <w:r w:rsidRPr="00F76D3D">
                      <w:rPr>
                        <w:rFonts w:ascii="Arial Narrow" w:cs="Arial Narrow"/>
                        <w:color w:val="000000"/>
                        <w:sz w:val="10"/>
                        <w:szCs w:val="16"/>
                      </w:rPr>
                      <w:t xml:space="preserve"> </w:t>
                    </w:r>
                    <w:r w:rsidRPr="00F76D3D">
                      <w:rPr>
                        <w:rFonts w:ascii="Arial Narrow" w:hAnsi="Arial Narrow"/>
                        <w:color w:val="000000"/>
                        <w:sz w:val="10"/>
                        <w:szCs w:val="10"/>
                      </w:rPr>
                      <w:sym w:font="Symbol" w:char="F0B7"/>
                    </w:r>
                    <w:r w:rsidRPr="00F76D3D">
                      <w:rPr>
                        <w:rFonts w:ascii="Arial Narrow" w:cs="Arial Narrow"/>
                        <w:color w:val="000000"/>
                        <w:sz w:val="10"/>
                        <w:szCs w:val="16"/>
                      </w:rPr>
                      <w:t xml:space="preserve"> WebLogic</w:t>
                    </w:r>
                    <w:r>
                      <w:rPr>
                        <w:rFonts w:ascii="Arial Narrow" w:cs="Arial Narrow"/>
                        <w:color w:val="000000"/>
                        <w:sz w:val="10"/>
                        <w:szCs w:val="16"/>
                      </w:rPr>
                      <w:t xml:space="preserve"> App Server</w:t>
                    </w:r>
                    <w:proofErr w:type="gramEnd"/>
                  </w:p>
                  <w:p w14:paraId="1C8D8D37" w14:textId="77777777" w:rsidR="00AC42CE" w:rsidRPr="005A63EE" w:rsidRDefault="00AC42CE" w:rsidP="00C1691A">
                    <w:pPr>
                      <w:autoSpaceDE w:val="0"/>
                      <w:autoSpaceDN w:val="0"/>
                      <w:adjustRightInd w:val="0"/>
                      <w:jc w:val="center"/>
                      <w:rPr>
                        <w:rFonts w:ascii="Arial Narrow" w:cs="Arial"/>
                        <w:color w:val="000000"/>
                        <w:sz w:val="8"/>
                        <w:szCs w:val="16"/>
                      </w:rPr>
                    </w:pPr>
                    <w:r w:rsidRPr="005A63EE">
                      <w:rPr>
                        <w:rFonts w:ascii="Arial Narrow" w:cs="Arial Narrow"/>
                        <w:color w:val="000000"/>
                        <w:sz w:val="8"/>
                        <w:szCs w:val="16"/>
                      </w:rPr>
                      <w:t>[101066</w:t>
                    </w:r>
                    <w:r>
                      <w:rPr>
                        <w:rFonts w:ascii="Arial Narrow" w:cs="Arial Narrow"/>
                        <w:color w:val="000000"/>
                        <w:sz w:val="8"/>
                        <w:szCs w:val="16"/>
                      </w:rPr>
                      <w:t>, 101824, 101823, 101735</w:t>
                    </w:r>
                    <w:r w:rsidRPr="005A63EE">
                      <w:rPr>
                        <w:rFonts w:ascii="Arial Narrow" w:cs="Arial Narrow"/>
                        <w:color w:val="000000"/>
                        <w:sz w:val="8"/>
                        <w:szCs w:val="16"/>
                      </w:rPr>
                      <w:t>]</w:t>
                    </w:r>
                  </w:p>
                  <w:p w14:paraId="7D6F3192" w14:textId="77777777" w:rsidR="00AC42CE" w:rsidRPr="00F76D3D" w:rsidRDefault="00AC42CE" w:rsidP="00C1691A">
                    <w:pPr>
                      <w:autoSpaceDE w:val="0"/>
                      <w:autoSpaceDN w:val="0"/>
                      <w:adjustRightInd w:val="0"/>
                      <w:jc w:val="center"/>
                      <w:rPr>
                        <w:rFonts w:ascii="Arial Narrow" w:cs="Arial"/>
                        <w:color w:val="000000"/>
                        <w:sz w:val="10"/>
                        <w:szCs w:val="16"/>
                      </w:rPr>
                    </w:pPr>
                  </w:p>
                </w:txbxContent>
              </v:textbox>
            </v:rect>
            <v:rect id="_x0000_s1039" style="position:absolute;left:5736;top:4710;width:1055;height:562;v-text-anchor:middle-center" filled="f" fillcolor="#bbe0e3">
              <v:textbox style="mso-next-textbox:#_x0000_s1039" inset="1.57481mm,.78739mm,1.57481mm,.78739mm">
                <w:txbxContent>
                  <w:p w14:paraId="46E18F6D" w14:textId="77777777" w:rsidR="00AC42CE" w:rsidRPr="00F76D3D" w:rsidRDefault="00AC42CE" w:rsidP="00C1691A">
                    <w:pPr>
                      <w:autoSpaceDE w:val="0"/>
                      <w:autoSpaceDN w:val="0"/>
                      <w:adjustRightInd w:val="0"/>
                      <w:jc w:val="center"/>
                      <w:rPr>
                        <w:rFonts w:ascii="Arial Narrow" w:cs="Arial Narrow"/>
                        <w:color w:val="000000"/>
                        <w:sz w:val="10"/>
                        <w:szCs w:val="16"/>
                      </w:rPr>
                    </w:pPr>
                    <w:r w:rsidRPr="00F76D3D">
                      <w:rPr>
                        <w:rFonts w:ascii="Arial Narrow" w:cs="Arial Narrow"/>
                        <w:color w:val="000000"/>
                        <w:sz w:val="10"/>
                        <w:szCs w:val="16"/>
                      </w:rPr>
                      <w:t>GS Metrics (ATS#?)</w:t>
                    </w:r>
                  </w:p>
                  <w:p w14:paraId="56481B05" w14:textId="77777777" w:rsidR="00AC42CE" w:rsidRDefault="00AC42CE" w:rsidP="00C1691A">
                    <w:pPr>
                      <w:autoSpaceDE w:val="0"/>
                      <w:autoSpaceDN w:val="0"/>
                      <w:adjustRightInd w:val="0"/>
                      <w:jc w:val="center"/>
                      <w:rPr>
                        <w:rFonts w:ascii="Arial Narrow" w:cs="Arial Narrow"/>
                        <w:color w:val="000000"/>
                        <w:sz w:val="10"/>
                        <w:szCs w:val="16"/>
                      </w:rPr>
                    </w:pPr>
                    <w:r>
                      <w:rPr>
                        <w:rFonts w:ascii="Arial Narrow" w:cs="Arial Narrow"/>
                        <w:color w:val="000000"/>
                        <w:sz w:val="10"/>
                        <w:szCs w:val="16"/>
                      </w:rPr>
                      <w:t>X64</w:t>
                    </w:r>
                    <w:r w:rsidRPr="00F76D3D">
                      <w:rPr>
                        <w:rFonts w:ascii="Arial Narrow" w:cs="Arial Narrow"/>
                        <w:color w:val="000000"/>
                        <w:sz w:val="10"/>
                        <w:szCs w:val="16"/>
                      </w:rPr>
                      <w:t xml:space="preserve"> </w:t>
                    </w:r>
                    <w:r w:rsidRPr="00F76D3D">
                      <w:rPr>
                        <w:rFonts w:ascii="Arial Narrow" w:hAnsi="Arial Narrow"/>
                        <w:color w:val="000000"/>
                        <w:sz w:val="10"/>
                        <w:szCs w:val="10"/>
                      </w:rPr>
                      <w:sym w:font="Symbol" w:char="F0B7"/>
                    </w:r>
                    <w:r w:rsidRPr="00F76D3D">
                      <w:rPr>
                        <w:rFonts w:ascii="Arial Narrow" w:cs="Arial Narrow"/>
                        <w:color w:val="000000"/>
                        <w:sz w:val="10"/>
                        <w:szCs w:val="16"/>
                      </w:rPr>
                      <w:t xml:space="preserve"> </w:t>
                    </w:r>
                    <w:r>
                      <w:rPr>
                        <w:rFonts w:ascii="Arial Narrow" w:cs="Arial Narrow"/>
                        <w:color w:val="000000"/>
                        <w:sz w:val="10"/>
                        <w:szCs w:val="16"/>
                      </w:rPr>
                      <w:t>RHEL</w:t>
                    </w:r>
                    <w:r w:rsidRPr="00F76D3D">
                      <w:rPr>
                        <w:rFonts w:ascii="Arial Narrow" w:cs="Arial Narrow"/>
                        <w:color w:val="000000"/>
                        <w:sz w:val="10"/>
                        <w:szCs w:val="16"/>
                      </w:rPr>
                      <w:t xml:space="preserve"> </w:t>
                    </w:r>
                    <w:r w:rsidRPr="00F76D3D">
                      <w:rPr>
                        <w:rFonts w:ascii="Arial Narrow" w:hAnsi="Arial Narrow"/>
                        <w:color w:val="000000"/>
                        <w:sz w:val="10"/>
                        <w:szCs w:val="10"/>
                      </w:rPr>
                      <w:sym w:font="Symbol" w:char="F0B7"/>
                    </w:r>
                    <w:r w:rsidRPr="00F76D3D">
                      <w:rPr>
                        <w:rFonts w:ascii="Arial Narrow" w:cs="Arial Narrow"/>
                        <w:color w:val="000000"/>
                        <w:sz w:val="10"/>
                        <w:szCs w:val="16"/>
                      </w:rPr>
                      <w:t xml:space="preserve"> WebLogic</w:t>
                    </w:r>
                    <w:r>
                      <w:rPr>
                        <w:rFonts w:ascii="Arial Narrow" w:cs="Arial Narrow"/>
                        <w:color w:val="000000"/>
                        <w:sz w:val="10"/>
                        <w:szCs w:val="16"/>
                      </w:rPr>
                      <w:t xml:space="preserve"> AS</w:t>
                    </w:r>
                  </w:p>
                  <w:p w14:paraId="2741612A" w14:textId="77777777" w:rsidR="00AC42CE" w:rsidRPr="005A63EE" w:rsidRDefault="00AC42CE" w:rsidP="00C1691A">
                    <w:pPr>
                      <w:autoSpaceDE w:val="0"/>
                      <w:autoSpaceDN w:val="0"/>
                      <w:adjustRightInd w:val="0"/>
                      <w:jc w:val="center"/>
                      <w:rPr>
                        <w:rFonts w:ascii="Arial Narrow" w:cs="Arial"/>
                        <w:color w:val="000000"/>
                        <w:sz w:val="8"/>
                        <w:szCs w:val="16"/>
                      </w:rPr>
                    </w:pPr>
                    <w:r w:rsidRPr="005A63EE">
                      <w:rPr>
                        <w:rFonts w:ascii="Arial Narrow" w:cs="Arial Narrow"/>
                        <w:color w:val="000000"/>
                        <w:sz w:val="8"/>
                        <w:szCs w:val="16"/>
                      </w:rPr>
                      <w:t>[101066</w:t>
                    </w:r>
                    <w:r>
                      <w:rPr>
                        <w:rFonts w:ascii="Arial Narrow" w:cs="Arial Narrow"/>
                        <w:color w:val="000000"/>
                        <w:sz w:val="8"/>
                        <w:szCs w:val="16"/>
                      </w:rPr>
                      <w:t>, 101735</w:t>
                    </w:r>
                    <w:r w:rsidRPr="005A63EE">
                      <w:rPr>
                        <w:rFonts w:ascii="Arial Narrow" w:cs="Arial Narrow"/>
                        <w:color w:val="000000"/>
                        <w:sz w:val="8"/>
                        <w:szCs w:val="16"/>
                      </w:rPr>
                      <w:t>]</w:t>
                    </w:r>
                  </w:p>
                  <w:p w14:paraId="123953A4" w14:textId="77777777" w:rsidR="00AC42CE" w:rsidRPr="00F76D3D" w:rsidRDefault="00AC42CE" w:rsidP="00C1691A">
                    <w:pPr>
                      <w:autoSpaceDE w:val="0"/>
                      <w:autoSpaceDN w:val="0"/>
                      <w:adjustRightInd w:val="0"/>
                      <w:jc w:val="center"/>
                      <w:rPr>
                        <w:rFonts w:ascii="Arial Narrow" w:cs="Arial"/>
                        <w:color w:val="000000"/>
                        <w:sz w:val="10"/>
                        <w:szCs w:val="16"/>
                      </w:rPr>
                    </w:pPr>
                  </w:p>
                </w:txbxContent>
              </v:textbox>
            </v:rect>
            <v:rect id="_x0000_s1040" style="position:absolute;left:6930;top:6677;width:1463;height:704;v-text-anchor:middle-center" filled="f" fillcolor="#bbe0e3">
              <v:textbox style="mso-next-textbox:#_x0000_s1040" inset="1.57481mm,.78739mm,1.57481mm,.78739mm">
                <w:txbxContent>
                  <w:p w14:paraId="0CE0329C" w14:textId="77777777" w:rsidR="00AC42CE" w:rsidRPr="00F76D3D" w:rsidRDefault="00AC42CE" w:rsidP="00C1691A">
                    <w:pPr>
                      <w:autoSpaceDE w:val="0"/>
                      <w:autoSpaceDN w:val="0"/>
                      <w:adjustRightInd w:val="0"/>
                      <w:jc w:val="center"/>
                      <w:rPr>
                        <w:rFonts w:ascii="Arial Narrow" w:cs="Arial Narrow"/>
                        <w:color w:val="000000"/>
                        <w:sz w:val="10"/>
                        <w:szCs w:val="16"/>
                      </w:rPr>
                    </w:pPr>
                    <w:r w:rsidRPr="00F76D3D">
                      <w:rPr>
                        <w:rFonts w:ascii="Arial Narrow" w:cs="Arial Narrow"/>
                        <w:color w:val="000000"/>
                        <w:sz w:val="10"/>
                        <w:szCs w:val="16"/>
                      </w:rPr>
                      <w:t xml:space="preserve">GS </w:t>
                    </w:r>
                    <w:proofErr w:type="gramStart"/>
                    <w:r w:rsidRPr="00F76D3D">
                      <w:rPr>
                        <w:rFonts w:ascii="Arial Narrow" w:cs="Arial Narrow"/>
                        <w:color w:val="000000"/>
                        <w:sz w:val="10"/>
                        <w:szCs w:val="16"/>
                      </w:rPr>
                      <w:t>Cobol</w:t>
                    </w:r>
                    <w:proofErr w:type="gramEnd"/>
                    <w:r w:rsidRPr="00F76D3D">
                      <w:rPr>
                        <w:rFonts w:ascii="Arial Narrow" w:cs="Arial Narrow"/>
                        <w:color w:val="000000"/>
                        <w:sz w:val="10"/>
                        <w:szCs w:val="16"/>
                      </w:rPr>
                      <w:t xml:space="preserve"> (ATS#?)</w:t>
                    </w:r>
                  </w:p>
                  <w:p w14:paraId="100236F5" w14:textId="77777777" w:rsidR="00AC42CE" w:rsidRPr="00F76D3D" w:rsidRDefault="00AC42CE" w:rsidP="00C1691A">
                    <w:pPr>
                      <w:autoSpaceDE w:val="0"/>
                      <w:autoSpaceDN w:val="0"/>
                      <w:adjustRightInd w:val="0"/>
                      <w:jc w:val="center"/>
                      <w:rPr>
                        <w:rFonts w:ascii="Arial Narrow" w:cs="Arial"/>
                        <w:color w:val="000000"/>
                        <w:sz w:val="10"/>
                        <w:szCs w:val="16"/>
                      </w:rPr>
                    </w:pPr>
                    <w:r>
                      <w:rPr>
                        <w:rFonts w:ascii="Arial Narrow" w:cs="Arial"/>
                        <w:color w:val="000000"/>
                        <w:sz w:val="10"/>
                        <w:szCs w:val="16"/>
                      </w:rPr>
                      <w:t>GEAR ID 100514</w:t>
                    </w:r>
                  </w:p>
                  <w:p w14:paraId="400315E4" w14:textId="77777777" w:rsidR="00AC42CE" w:rsidRDefault="00AC42CE" w:rsidP="00C1691A">
                    <w:pPr>
                      <w:autoSpaceDE w:val="0"/>
                      <w:autoSpaceDN w:val="0"/>
                      <w:adjustRightInd w:val="0"/>
                      <w:jc w:val="center"/>
                      <w:rPr>
                        <w:rFonts w:ascii="Arial Narrow" w:cs="Arial Narrow"/>
                        <w:color w:val="000000"/>
                        <w:sz w:val="10"/>
                        <w:szCs w:val="16"/>
                      </w:rPr>
                    </w:pPr>
                    <w:r>
                      <w:rPr>
                        <w:rFonts w:ascii="Arial Narrow" w:cs="Arial Narrow"/>
                        <w:color w:val="000000"/>
                        <w:sz w:val="10"/>
                        <w:szCs w:val="16"/>
                      </w:rPr>
                      <w:t>X64</w:t>
                    </w:r>
                    <w:r w:rsidRPr="00F76D3D">
                      <w:rPr>
                        <w:rFonts w:ascii="Arial Narrow" w:cs="Arial Narrow"/>
                        <w:color w:val="000000"/>
                        <w:sz w:val="10"/>
                        <w:szCs w:val="16"/>
                      </w:rPr>
                      <w:t xml:space="preserve"> </w:t>
                    </w:r>
                    <w:r w:rsidRPr="00F76D3D">
                      <w:rPr>
                        <w:rFonts w:ascii="Arial Narrow" w:hAnsi="Arial Narrow"/>
                        <w:color w:val="000000"/>
                        <w:sz w:val="10"/>
                        <w:szCs w:val="10"/>
                      </w:rPr>
                      <w:sym w:font="Symbol" w:char="F0B7"/>
                    </w:r>
                    <w:r w:rsidRPr="00F76D3D">
                      <w:rPr>
                        <w:rFonts w:ascii="Arial Narrow" w:cs="Arial Narrow"/>
                        <w:color w:val="000000"/>
                        <w:sz w:val="10"/>
                        <w:szCs w:val="16"/>
                      </w:rPr>
                      <w:t xml:space="preserve"> </w:t>
                    </w:r>
                    <w:r>
                      <w:rPr>
                        <w:rFonts w:ascii="Arial Narrow" w:cs="Arial Narrow"/>
                        <w:color w:val="000000"/>
                        <w:sz w:val="10"/>
                        <w:szCs w:val="16"/>
                      </w:rPr>
                      <w:t>RHEL</w:t>
                    </w:r>
                    <w:r w:rsidRPr="00F76D3D">
                      <w:rPr>
                        <w:rFonts w:ascii="Arial Narrow" w:cs="Arial Narrow"/>
                        <w:color w:val="000000"/>
                        <w:sz w:val="10"/>
                        <w:szCs w:val="16"/>
                      </w:rPr>
                      <w:t xml:space="preserve"> </w:t>
                    </w:r>
                    <w:r w:rsidRPr="00F76D3D">
                      <w:rPr>
                        <w:rFonts w:ascii="Arial Narrow" w:hAnsi="Arial Narrow"/>
                        <w:color w:val="000000"/>
                        <w:sz w:val="10"/>
                        <w:szCs w:val="10"/>
                      </w:rPr>
                      <w:sym w:font="Symbol" w:char="F0B7"/>
                    </w:r>
                    <w:r w:rsidRPr="00F76D3D">
                      <w:rPr>
                        <w:rFonts w:ascii="Arial Narrow" w:cs="Arial Narrow"/>
                        <w:color w:val="000000"/>
                        <w:sz w:val="10"/>
                        <w:szCs w:val="16"/>
                      </w:rPr>
                      <w:t xml:space="preserve"> WebLogic</w:t>
                    </w:r>
                    <w:r>
                      <w:rPr>
                        <w:rFonts w:ascii="Arial Narrow" w:cs="Arial Narrow"/>
                        <w:color w:val="000000"/>
                        <w:sz w:val="10"/>
                        <w:szCs w:val="16"/>
                      </w:rPr>
                      <w:t xml:space="preserve"> AS</w:t>
                    </w:r>
                  </w:p>
                  <w:p w14:paraId="516BB135" w14:textId="77777777" w:rsidR="00AC42CE" w:rsidRPr="005A63EE" w:rsidRDefault="00AC42CE" w:rsidP="00C1691A">
                    <w:pPr>
                      <w:autoSpaceDE w:val="0"/>
                      <w:autoSpaceDN w:val="0"/>
                      <w:adjustRightInd w:val="0"/>
                      <w:jc w:val="center"/>
                      <w:rPr>
                        <w:rFonts w:ascii="Arial Narrow" w:cs="Arial"/>
                        <w:color w:val="000000"/>
                        <w:sz w:val="8"/>
                        <w:szCs w:val="16"/>
                      </w:rPr>
                    </w:pPr>
                    <w:r w:rsidRPr="005A63EE">
                      <w:rPr>
                        <w:rFonts w:ascii="Arial Narrow" w:cs="Arial Narrow"/>
                        <w:color w:val="000000"/>
                        <w:sz w:val="8"/>
                        <w:szCs w:val="16"/>
                      </w:rPr>
                      <w:t>[</w:t>
                    </w:r>
                    <w:r>
                      <w:rPr>
                        <w:rFonts w:ascii="Arial Narrow" w:cs="Arial Narrow"/>
                        <w:color w:val="000000"/>
                        <w:sz w:val="8"/>
                        <w:szCs w:val="16"/>
                      </w:rPr>
                      <w:t xml:space="preserve">101824, </w:t>
                    </w:r>
                    <w:r w:rsidRPr="005A63EE">
                      <w:rPr>
                        <w:rFonts w:ascii="Arial Narrow" w:cs="Arial Narrow"/>
                        <w:color w:val="000000"/>
                        <w:sz w:val="8"/>
                        <w:szCs w:val="16"/>
                      </w:rPr>
                      <w:t>101066, 101834</w:t>
                    </w:r>
                    <w:r>
                      <w:rPr>
                        <w:rFonts w:ascii="Arial Narrow" w:cs="Arial Narrow"/>
                        <w:color w:val="000000"/>
                        <w:sz w:val="8"/>
                        <w:szCs w:val="16"/>
                      </w:rPr>
                      <w:t>, 101824, 101823, 101735</w:t>
                    </w:r>
                    <w:r w:rsidRPr="005A63EE">
                      <w:rPr>
                        <w:rFonts w:ascii="Arial Narrow" w:cs="Arial Narrow"/>
                        <w:color w:val="000000"/>
                        <w:sz w:val="8"/>
                        <w:szCs w:val="16"/>
                      </w:rPr>
                      <w:t>]</w:t>
                    </w:r>
                  </w:p>
                  <w:p w14:paraId="2B7A0EE1" w14:textId="77777777" w:rsidR="00AC42CE" w:rsidRPr="00F76D3D" w:rsidRDefault="00AC42CE" w:rsidP="00C1691A">
                    <w:pPr>
                      <w:autoSpaceDE w:val="0"/>
                      <w:autoSpaceDN w:val="0"/>
                      <w:adjustRightInd w:val="0"/>
                      <w:jc w:val="center"/>
                      <w:rPr>
                        <w:rFonts w:ascii="Arial Narrow" w:cs="Arial"/>
                        <w:color w:val="000000"/>
                        <w:sz w:val="10"/>
                        <w:szCs w:val="16"/>
                      </w:rPr>
                    </w:pPr>
                  </w:p>
                </w:txbxContent>
              </v:textbox>
            </v:rect>
            <v:rect id="_x0000_s1041" style="position:absolute;left:5736;top:3587;width:1055;height:702;v-text-anchor:middle-center" filled="f" fillcolor="#bbe0e3">
              <v:textbox style="mso-next-textbox:#_x0000_s1041" inset="1.57481mm,.78739mm,1.57481mm,.78739mm">
                <w:txbxContent>
                  <w:p w14:paraId="128E4F2B" w14:textId="77777777" w:rsidR="00AC42CE" w:rsidRPr="00F76D3D" w:rsidRDefault="00AC42CE" w:rsidP="00C1691A">
                    <w:pPr>
                      <w:autoSpaceDE w:val="0"/>
                      <w:autoSpaceDN w:val="0"/>
                      <w:adjustRightInd w:val="0"/>
                      <w:jc w:val="center"/>
                      <w:rPr>
                        <w:rFonts w:ascii="Arial Narrow" w:cs="Arial Narrow"/>
                        <w:color w:val="000000"/>
                        <w:sz w:val="10"/>
                        <w:szCs w:val="16"/>
                      </w:rPr>
                    </w:pPr>
                    <w:proofErr w:type="gramStart"/>
                    <w:r w:rsidRPr="00F76D3D">
                      <w:rPr>
                        <w:rFonts w:ascii="Arial Narrow" w:cs="Arial Narrow"/>
                        <w:color w:val="000000"/>
                        <w:sz w:val="10"/>
                        <w:szCs w:val="16"/>
                      </w:rPr>
                      <w:t>GS Security (ATS#?)</w:t>
                    </w:r>
                    <w:proofErr w:type="gramEnd"/>
                  </w:p>
                  <w:p w14:paraId="787FEB20" w14:textId="77777777" w:rsidR="00AC42CE" w:rsidRPr="00D1754D" w:rsidRDefault="00AC42CE" w:rsidP="00C1691A">
                    <w:pPr>
                      <w:autoSpaceDE w:val="0"/>
                      <w:autoSpaceDN w:val="0"/>
                      <w:adjustRightInd w:val="0"/>
                      <w:jc w:val="center"/>
                      <w:rPr>
                        <w:rFonts w:ascii="Arial Narrow" w:cs="Arial Narrow"/>
                        <w:color w:val="000000"/>
                        <w:sz w:val="10"/>
                        <w:szCs w:val="16"/>
                      </w:rPr>
                    </w:pPr>
                    <w:r>
                      <w:rPr>
                        <w:rFonts w:ascii="Arial Narrow" w:cs="Arial Narrow"/>
                        <w:color w:val="000000"/>
                        <w:sz w:val="10"/>
                        <w:szCs w:val="16"/>
                      </w:rPr>
                      <w:t>X64</w:t>
                    </w:r>
                    <w:r w:rsidRPr="00F76D3D">
                      <w:rPr>
                        <w:rFonts w:ascii="Arial Narrow" w:cs="Arial Narrow"/>
                        <w:color w:val="000000"/>
                        <w:sz w:val="10"/>
                        <w:szCs w:val="16"/>
                      </w:rPr>
                      <w:t xml:space="preserve"> </w:t>
                    </w:r>
                    <w:r w:rsidRPr="00F76D3D">
                      <w:rPr>
                        <w:rFonts w:ascii="Arial Narrow" w:hAnsi="Arial Narrow"/>
                        <w:color w:val="000000"/>
                        <w:sz w:val="10"/>
                        <w:szCs w:val="10"/>
                      </w:rPr>
                      <w:sym w:font="Symbol" w:char="F0B7"/>
                    </w:r>
                    <w:r w:rsidRPr="00F76D3D">
                      <w:rPr>
                        <w:rFonts w:ascii="Arial Narrow" w:cs="Arial Narrow"/>
                        <w:color w:val="000000"/>
                        <w:sz w:val="10"/>
                        <w:szCs w:val="16"/>
                      </w:rPr>
                      <w:t xml:space="preserve"> </w:t>
                    </w:r>
                    <w:r>
                      <w:rPr>
                        <w:rFonts w:ascii="Arial Narrow" w:cs="Arial Narrow"/>
                        <w:color w:val="000000"/>
                        <w:sz w:val="10"/>
                        <w:szCs w:val="16"/>
                      </w:rPr>
                      <w:t>RHEL</w:t>
                    </w:r>
                    <w:r w:rsidRPr="00F76D3D">
                      <w:rPr>
                        <w:rFonts w:ascii="Arial Narrow" w:cs="Arial Narrow"/>
                        <w:color w:val="000000"/>
                        <w:sz w:val="10"/>
                        <w:szCs w:val="16"/>
                      </w:rPr>
                      <w:t xml:space="preserve"> </w:t>
                    </w:r>
                    <w:r w:rsidRPr="00F76D3D">
                      <w:rPr>
                        <w:rFonts w:ascii="Arial Narrow" w:hAnsi="Arial Narrow"/>
                        <w:color w:val="000000"/>
                        <w:sz w:val="10"/>
                        <w:szCs w:val="10"/>
                      </w:rPr>
                      <w:sym w:font="Symbol" w:char="F0B7"/>
                    </w:r>
                    <w:r w:rsidRPr="00F76D3D">
                      <w:rPr>
                        <w:rFonts w:ascii="Arial Narrow" w:cs="Arial Narrow"/>
                        <w:color w:val="000000"/>
                        <w:sz w:val="10"/>
                        <w:szCs w:val="16"/>
                      </w:rPr>
                      <w:t xml:space="preserve"> </w:t>
                    </w:r>
                    <w:r w:rsidRPr="00D1754D">
                      <w:rPr>
                        <w:rFonts w:ascii="Arial Narrow" w:cs="Arial Narrow"/>
                        <w:color w:val="000000"/>
                        <w:sz w:val="10"/>
                        <w:szCs w:val="16"/>
                      </w:rPr>
                      <w:t>WebLogic</w:t>
                    </w:r>
                    <w:r>
                      <w:rPr>
                        <w:rFonts w:ascii="Arial Narrow" w:cs="Arial Narrow"/>
                        <w:color w:val="000000"/>
                        <w:sz w:val="10"/>
                        <w:szCs w:val="16"/>
                      </w:rPr>
                      <w:t xml:space="preserve"> AS</w:t>
                    </w:r>
                  </w:p>
                  <w:p w14:paraId="5E6C27E7" w14:textId="77777777" w:rsidR="00AC42CE" w:rsidRPr="005A63EE" w:rsidRDefault="00AC42CE" w:rsidP="00C1691A">
                    <w:pPr>
                      <w:autoSpaceDE w:val="0"/>
                      <w:autoSpaceDN w:val="0"/>
                      <w:adjustRightInd w:val="0"/>
                      <w:jc w:val="center"/>
                      <w:rPr>
                        <w:rFonts w:ascii="Arial Narrow" w:cs="Arial"/>
                        <w:color w:val="000000"/>
                        <w:sz w:val="8"/>
                        <w:szCs w:val="16"/>
                      </w:rPr>
                    </w:pPr>
                    <w:r w:rsidRPr="005A63EE">
                      <w:rPr>
                        <w:rFonts w:ascii="Arial Narrow" w:cs="Arial Narrow"/>
                        <w:color w:val="000000"/>
                        <w:sz w:val="8"/>
                        <w:szCs w:val="16"/>
                      </w:rPr>
                      <w:t>[101066, 101834</w:t>
                    </w:r>
                    <w:r>
                      <w:rPr>
                        <w:rFonts w:ascii="Arial Narrow" w:cs="Arial Narrow"/>
                        <w:color w:val="000000"/>
                        <w:sz w:val="8"/>
                        <w:szCs w:val="16"/>
                      </w:rPr>
                      <w:t>, 101824, 101735</w:t>
                    </w:r>
                    <w:r w:rsidRPr="005A63EE">
                      <w:rPr>
                        <w:rFonts w:ascii="Arial Narrow" w:cs="Arial Narrow"/>
                        <w:color w:val="000000"/>
                        <w:sz w:val="8"/>
                        <w:szCs w:val="16"/>
                      </w:rPr>
                      <w:t>]</w:t>
                    </w:r>
                  </w:p>
                </w:txbxContent>
              </v:textbox>
            </v:rect>
            <v:rect id="_x0000_s1042" style="position:absolute;left:4047;top:5835;width:1057;height:774;v-text-anchor:middle-center" filled="f" fillcolor="#bbe0e3">
              <v:textbox style="mso-next-textbox:#_x0000_s1042" inset="1.57481mm,.78739mm,1.57481mm,.78739mm">
                <w:txbxContent>
                  <w:p w14:paraId="1FD28F98" w14:textId="77777777" w:rsidR="00AC42CE" w:rsidRPr="00F76D3D" w:rsidRDefault="00AC42CE" w:rsidP="00C1691A">
                    <w:pPr>
                      <w:autoSpaceDE w:val="0"/>
                      <w:autoSpaceDN w:val="0"/>
                      <w:adjustRightInd w:val="0"/>
                      <w:jc w:val="center"/>
                      <w:rPr>
                        <w:rFonts w:ascii="Arial Narrow" w:cs="Arial Narrow"/>
                        <w:color w:val="000000"/>
                        <w:sz w:val="10"/>
                        <w:szCs w:val="16"/>
                      </w:rPr>
                    </w:pPr>
                    <w:proofErr w:type="gramStart"/>
                    <w:r w:rsidRPr="00F76D3D">
                      <w:rPr>
                        <w:rFonts w:ascii="Arial Narrow" w:cs="Arial Narrow"/>
                        <w:color w:val="000000"/>
                        <w:sz w:val="10"/>
                        <w:szCs w:val="16"/>
                      </w:rPr>
                      <w:t>GS Wholesale Online (ATS#?)</w:t>
                    </w:r>
                    <w:proofErr w:type="gramEnd"/>
                  </w:p>
                  <w:p w14:paraId="6BDB79FB" w14:textId="77777777" w:rsidR="00AC42CE" w:rsidRDefault="00AC42CE" w:rsidP="00C1691A">
                    <w:pPr>
                      <w:autoSpaceDE w:val="0"/>
                      <w:autoSpaceDN w:val="0"/>
                      <w:adjustRightInd w:val="0"/>
                      <w:jc w:val="center"/>
                      <w:rPr>
                        <w:rFonts w:ascii="Arial Narrow" w:cs="Arial Narrow"/>
                        <w:color w:val="000000"/>
                        <w:sz w:val="10"/>
                        <w:szCs w:val="16"/>
                      </w:rPr>
                    </w:pPr>
                    <w:r>
                      <w:rPr>
                        <w:rFonts w:ascii="Arial Narrow" w:cs="Arial Narrow"/>
                        <w:color w:val="000000"/>
                        <w:sz w:val="10"/>
                        <w:szCs w:val="16"/>
                      </w:rPr>
                      <w:t>X64</w:t>
                    </w:r>
                    <w:r w:rsidRPr="00F76D3D">
                      <w:rPr>
                        <w:rFonts w:ascii="Arial Narrow" w:cs="Arial Narrow"/>
                        <w:color w:val="000000"/>
                        <w:sz w:val="10"/>
                        <w:szCs w:val="16"/>
                      </w:rPr>
                      <w:t xml:space="preserve"> </w:t>
                    </w:r>
                    <w:r w:rsidRPr="00F76D3D">
                      <w:rPr>
                        <w:rFonts w:ascii="Arial Narrow" w:hAnsi="Arial Narrow"/>
                        <w:color w:val="000000"/>
                        <w:sz w:val="10"/>
                        <w:szCs w:val="10"/>
                      </w:rPr>
                      <w:sym w:font="Symbol" w:char="F0B7"/>
                    </w:r>
                    <w:r w:rsidRPr="00F76D3D">
                      <w:rPr>
                        <w:rFonts w:ascii="Arial Narrow" w:cs="Arial Narrow"/>
                        <w:color w:val="000000"/>
                        <w:sz w:val="10"/>
                        <w:szCs w:val="16"/>
                      </w:rPr>
                      <w:t xml:space="preserve"> </w:t>
                    </w:r>
                    <w:r>
                      <w:rPr>
                        <w:rFonts w:ascii="Arial Narrow" w:cs="Arial Narrow"/>
                        <w:color w:val="000000"/>
                        <w:sz w:val="10"/>
                        <w:szCs w:val="16"/>
                      </w:rPr>
                      <w:t>RHEL</w:t>
                    </w:r>
                    <w:r w:rsidRPr="00F76D3D">
                      <w:rPr>
                        <w:rFonts w:ascii="Arial Narrow" w:cs="Arial Narrow"/>
                        <w:color w:val="000000"/>
                        <w:sz w:val="10"/>
                        <w:szCs w:val="16"/>
                      </w:rPr>
                      <w:t xml:space="preserve"> </w:t>
                    </w:r>
                    <w:r w:rsidRPr="00F76D3D">
                      <w:rPr>
                        <w:rFonts w:ascii="Arial Narrow" w:hAnsi="Arial Narrow"/>
                        <w:color w:val="000000"/>
                        <w:sz w:val="10"/>
                        <w:szCs w:val="10"/>
                      </w:rPr>
                      <w:sym w:font="Symbol" w:char="F0B7"/>
                    </w:r>
                    <w:r w:rsidRPr="00F76D3D">
                      <w:rPr>
                        <w:rFonts w:ascii="Arial Narrow" w:cs="Arial Narrow"/>
                        <w:color w:val="000000"/>
                        <w:sz w:val="10"/>
                        <w:szCs w:val="16"/>
                      </w:rPr>
                      <w:t xml:space="preserve"> WebLogic</w:t>
                    </w:r>
                    <w:r>
                      <w:rPr>
                        <w:rFonts w:ascii="Arial Narrow" w:cs="Arial Narrow"/>
                        <w:color w:val="000000"/>
                        <w:sz w:val="10"/>
                        <w:szCs w:val="16"/>
                      </w:rPr>
                      <w:t xml:space="preserve"> AS</w:t>
                    </w:r>
                  </w:p>
                  <w:p w14:paraId="5DE38220" w14:textId="77777777" w:rsidR="00AC42CE" w:rsidRPr="005A63EE" w:rsidRDefault="00AC42CE" w:rsidP="00C1691A">
                    <w:pPr>
                      <w:autoSpaceDE w:val="0"/>
                      <w:autoSpaceDN w:val="0"/>
                      <w:adjustRightInd w:val="0"/>
                      <w:jc w:val="center"/>
                      <w:rPr>
                        <w:rFonts w:ascii="Arial Narrow" w:cs="Arial"/>
                        <w:color w:val="000000"/>
                        <w:sz w:val="8"/>
                        <w:szCs w:val="16"/>
                      </w:rPr>
                    </w:pPr>
                    <w:r w:rsidRPr="005A63EE">
                      <w:rPr>
                        <w:rFonts w:ascii="Arial Narrow" w:cs="Arial Narrow"/>
                        <w:color w:val="000000"/>
                        <w:sz w:val="8"/>
                        <w:szCs w:val="16"/>
                      </w:rPr>
                      <w:t>[101066, 101834</w:t>
                    </w:r>
                    <w:r>
                      <w:rPr>
                        <w:rFonts w:ascii="Arial Narrow" w:cs="Arial Narrow"/>
                        <w:color w:val="000000"/>
                        <w:sz w:val="8"/>
                        <w:szCs w:val="16"/>
                      </w:rPr>
                      <w:t>, 101735</w:t>
                    </w:r>
                    <w:r w:rsidRPr="005A63EE">
                      <w:rPr>
                        <w:rFonts w:ascii="Arial Narrow" w:cs="Arial Narrow"/>
                        <w:color w:val="000000"/>
                        <w:sz w:val="8"/>
                        <w:szCs w:val="16"/>
                      </w:rPr>
                      <w:t>]</w:t>
                    </w:r>
                  </w:p>
                  <w:p w14:paraId="7C03EDD9" w14:textId="77777777" w:rsidR="00AC42CE" w:rsidRPr="00F76D3D" w:rsidRDefault="00AC42CE" w:rsidP="00C1691A">
                    <w:pPr>
                      <w:autoSpaceDE w:val="0"/>
                      <w:autoSpaceDN w:val="0"/>
                      <w:adjustRightInd w:val="0"/>
                      <w:jc w:val="center"/>
                      <w:rPr>
                        <w:rFonts w:ascii="Arial Narrow" w:cs="Arial"/>
                        <w:color w:val="000000"/>
                        <w:sz w:val="10"/>
                        <w:szCs w:val="16"/>
                      </w:rPr>
                    </w:pPr>
                  </w:p>
                </w:txbxContent>
              </v:textbox>
            </v:rect>
            <v:rect id="_x0000_s1043" style="position:absolute;left:5634;top:5829;width:1157;height:780;v-text-anchor:middle-center" filled="f" fillcolor="#bbe0e3">
              <v:textbox style="mso-next-textbox:#_x0000_s1043" inset="1.57481mm,.78739mm,1.57481mm,.78739mm">
                <w:txbxContent>
                  <w:p w14:paraId="52724777" w14:textId="77777777" w:rsidR="00AC42CE" w:rsidRPr="00F76D3D" w:rsidRDefault="00AC42CE" w:rsidP="00C1691A">
                    <w:pPr>
                      <w:autoSpaceDE w:val="0"/>
                      <w:autoSpaceDN w:val="0"/>
                      <w:adjustRightInd w:val="0"/>
                      <w:jc w:val="center"/>
                      <w:rPr>
                        <w:rFonts w:ascii="Arial Narrow" w:cs="Arial Narrow"/>
                        <w:color w:val="000000"/>
                        <w:sz w:val="10"/>
                        <w:szCs w:val="16"/>
                      </w:rPr>
                    </w:pPr>
                    <w:proofErr w:type="gramStart"/>
                    <w:r w:rsidRPr="00F76D3D">
                      <w:rPr>
                        <w:rFonts w:ascii="Arial Narrow" w:cs="Arial Narrow"/>
                        <w:color w:val="000000"/>
                        <w:sz w:val="10"/>
                        <w:szCs w:val="16"/>
                      </w:rPr>
                      <w:t>GS Parameters (ATS#?)</w:t>
                    </w:r>
                    <w:proofErr w:type="gramEnd"/>
                  </w:p>
                  <w:p w14:paraId="052C779A" w14:textId="77777777" w:rsidR="00AC42CE" w:rsidRDefault="00AC42CE" w:rsidP="00C1691A">
                    <w:pPr>
                      <w:autoSpaceDE w:val="0"/>
                      <w:autoSpaceDN w:val="0"/>
                      <w:adjustRightInd w:val="0"/>
                      <w:jc w:val="center"/>
                      <w:rPr>
                        <w:rFonts w:ascii="Arial Narrow" w:cs="Arial Narrow"/>
                        <w:color w:val="000000"/>
                        <w:sz w:val="10"/>
                        <w:szCs w:val="16"/>
                      </w:rPr>
                    </w:pPr>
                    <w:r>
                      <w:rPr>
                        <w:rFonts w:ascii="Arial Narrow" w:cs="Arial Narrow"/>
                        <w:color w:val="000000"/>
                        <w:sz w:val="10"/>
                        <w:szCs w:val="16"/>
                      </w:rPr>
                      <w:t>X64</w:t>
                    </w:r>
                    <w:r w:rsidRPr="00F76D3D">
                      <w:rPr>
                        <w:rFonts w:ascii="Arial Narrow" w:cs="Arial Narrow"/>
                        <w:color w:val="000000"/>
                        <w:sz w:val="10"/>
                        <w:szCs w:val="16"/>
                      </w:rPr>
                      <w:t xml:space="preserve"> </w:t>
                    </w:r>
                    <w:r w:rsidRPr="00F76D3D">
                      <w:rPr>
                        <w:rFonts w:ascii="Arial Narrow" w:hAnsi="Arial Narrow"/>
                        <w:color w:val="000000"/>
                        <w:sz w:val="10"/>
                        <w:szCs w:val="10"/>
                      </w:rPr>
                      <w:sym w:font="Symbol" w:char="F0B7"/>
                    </w:r>
                    <w:r w:rsidRPr="00F76D3D">
                      <w:rPr>
                        <w:rFonts w:ascii="Arial Narrow" w:cs="Arial Narrow"/>
                        <w:color w:val="000000"/>
                        <w:sz w:val="10"/>
                        <w:szCs w:val="16"/>
                      </w:rPr>
                      <w:t xml:space="preserve"> </w:t>
                    </w:r>
                    <w:r>
                      <w:rPr>
                        <w:rFonts w:ascii="Arial Narrow" w:cs="Arial Narrow"/>
                        <w:color w:val="000000"/>
                        <w:sz w:val="10"/>
                        <w:szCs w:val="16"/>
                      </w:rPr>
                      <w:t>RHEL</w:t>
                    </w:r>
                    <w:r w:rsidRPr="00F76D3D">
                      <w:rPr>
                        <w:rFonts w:ascii="Arial Narrow" w:cs="Arial Narrow"/>
                        <w:color w:val="000000"/>
                        <w:sz w:val="10"/>
                        <w:szCs w:val="16"/>
                      </w:rPr>
                      <w:t xml:space="preserve"> </w:t>
                    </w:r>
                    <w:r w:rsidRPr="00F76D3D">
                      <w:rPr>
                        <w:rFonts w:ascii="Arial Narrow" w:hAnsi="Arial Narrow"/>
                        <w:color w:val="000000"/>
                        <w:sz w:val="10"/>
                        <w:szCs w:val="10"/>
                      </w:rPr>
                      <w:sym w:font="Symbol" w:char="F0B7"/>
                    </w:r>
                    <w:r w:rsidRPr="00F76D3D">
                      <w:rPr>
                        <w:rFonts w:ascii="Arial Narrow" w:cs="Arial Narrow"/>
                        <w:color w:val="000000"/>
                        <w:sz w:val="10"/>
                        <w:szCs w:val="16"/>
                      </w:rPr>
                      <w:t xml:space="preserve"> WebLogic</w:t>
                    </w:r>
                    <w:r>
                      <w:rPr>
                        <w:rFonts w:ascii="Arial Narrow" w:cs="Arial Narrow"/>
                        <w:color w:val="000000"/>
                        <w:sz w:val="10"/>
                        <w:szCs w:val="16"/>
                      </w:rPr>
                      <w:t xml:space="preserve"> AS</w:t>
                    </w:r>
                  </w:p>
                  <w:p w14:paraId="15F4FA7B" w14:textId="77777777" w:rsidR="00AC42CE" w:rsidRPr="005A63EE" w:rsidRDefault="00AC42CE" w:rsidP="00C1691A">
                    <w:pPr>
                      <w:autoSpaceDE w:val="0"/>
                      <w:autoSpaceDN w:val="0"/>
                      <w:adjustRightInd w:val="0"/>
                      <w:jc w:val="center"/>
                      <w:rPr>
                        <w:rFonts w:ascii="Arial Narrow" w:cs="Arial"/>
                        <w:color w:val="000000"/>
                        <w:sz w:val="8"/>
                        <w:szCs w:val="16"/>
                      </w:rPr>
                    </w:pPr>
                    <w:r w:rsidRPr="005A63EE">
                      <w:rPr>
                        <w:rFonts w:ascii="Arial Narrow" w:cs="Arial Narrow"/>
                        <w:color w:val="000000"/>
                        <w:sz w:val="8"/>
                        <w:szCs w:val="16"/>
                      </w:rPr>
                      <w:t>[101066, 101834</w:t>
                    </w:r>
                    <w:r>
                      <w:rPr>
                        <w:rFonts w:ascii="Arial Narrow" w:cs="Arial Narrow"/>
                        <w:color w:val="000000"/>
                        <w:sz w:val="8"/>
                        <w:szCs w:val="16"/>
                      </w:rPr>
                      <w:t>, 101824, 101823, 101735, 101835, 101671</w:t>
                    </w:r>
                    <w:r w:rsidRPr="005A63EE">
                      <w:rPr>
                        <w:rFonts w:ascii="Arial Narrow" w:cs="Arial Narrow"/>
                        <w:color w:val="000000"/>
                        <w:sz w:val="8"/>
                        <w:szCs w:val="16"/>
                      </w:rPr>
                      <w:t>]</w:t>
                    </w:r>
                  </w:p>
                  <w:p w14:paraId="723A089D" w14:textId="77777777" w:rsidR="00AC42CE" w:rsidRPr="00F76D3D" w:rsidRDefault="00AC42CE" w:rsidP="00C1691A">
                    <w:pPr>
                      <w:autoSpaceDE w:val="0"/>
                      <w:autoSpaceDN w:val="0"/>
                      <w:adjustRightInd w:val="0"/>
                      <w:jc w:val="center"/>
                      <w:rPr>
                        <w:rFonts w:ascii="Arial Narrow" w:cs="Arial"/>
                        <w:color w:val="000000"/>
                        <w:sz w:val="10"/>
                        <w:szCs w:val="16"/>
                      </w:rPr>
                    </w:pPr>
                  </w:p>
                </w:txbxContent>
              </v:textbox>
            </v:rect>
            <v:rect id="_x0000_s1044" style="position:absolute;left:2246;top:5413;width:845;height:774;v-text-anchor:top-center" filled="f" fillcolor="#bbe0e3">
              <v:textbox style="mso-next-textbox:#_x0000_s1044" inset="1.57481mm,.78739mm,1.57481mm,.78739mm">
                <w:txbxContent>
                  <w:p w14:paraId="5F45724A" w14:textId="77777777" w:rsidR="00AC42CE" w:rsidRPr="00F76D3D" w:rsidRDefault="00AC42CE" w:rsidP="00C1691A">
                    <w:pPr>
                      <w:autoSpaceDE w:val="0"/>
                      <w:autoSpaceDN w:val="0"/>
                      <w:adjustRightInd w:val="0"/>
                      <w:jc w:val="center"/>
                      <w:rPr>
                        <w:rFonts w:ascii="Arial Narrow" w:cs="Arial Narrow"/>
                        <w:color w:val="000000"/>
                        <w:sz w:val="10"/>
                        <w:szCs w:val="16"/>
                      </w:rPr>
                    </w:pPr>
                    <w:r w:rsidRPr="00F76D3D">
                      <w:rPr>
                        <w:rFonts w:ascii="Arial Narrow" w:cs="Arial Narrow"/>
                        <w:color w:val="000000"/>
                        <w:sz w:val="10"/>
                        <w:szCs w:val="16"/>
                      </w:rPr>
                      <w:t>End User Desktop/Laptop</w:t>
                    </w:r>
                  </w:p>
                </w:txbxContent>
              </v:textbox>
            </v:rect>
            <v:shape id="_x0000_s1045" type="#_x0000_t75" style="position:absolute;left:1855;top:5413;width:325;height:1029" fillcolor="#bbe0e3">
              <v:imagedata r:id="rId43" o:title=""/>
            </v:shape>
            <v:rect id="_x0000_s1046" style="position:absolute;left:2318;top:5835;width:702;height:281;v-text-anchor:middle" filled="f" fillcolor="#bbe0e3">
              <v:textbox style="mso-next-textbox:#_x0000_s1046" inset="1.57481mm,.78739mm,1.57481mm,.78739mm">
                <w:txbxContent>
                  <w:p w14:paraId="244D38CD" w14:textId="77777777" w:rsidR="00AC42CE" w:rsidRPr="00F76D3D" w:rsidRDefault="00AC42CE" w:rsidP="00C1691A">
                    <w:pPr>
                      <w:autoSpaceDE w:val="0"/>
                      <w:autoSpaceDN w:val="0"/>
                      <w:adjustRightInd w:val="0"/>
                      <w:jc w:val="center"/>
                      <w:rPr>
                        <w:rFonts w:ascii="Arial Narrow" w:cs="Arial Narrow"/>
                        <w:color w:val="000000"/>
                        <w:sz w:val="10"/>
                        <w:szCs w:val="16"/>
                      </w:rPr>
                    </w:pPr>
                    <w:r w:rsidRPr="00F76D3D">
                      <w:rPr>
                        <w:rFonts w:ascii="Arial Narrow" w:cs="Arial Narrow"/>
                        <w:color w:val="000000"/>
                        <w:sz w:val="10"/>
                        <w:szCs w:val="16"/>
                      </w:rPr>
                      <w:t>Web Browser</w:t>
                    </w:r>
                  </w:p>
                </w:txbxContent>
              </v:textbox>
            </v:rect>
            <v:rect id="_x0000_s1047" style="position:absolute;left:9151;top:7275;width:1204;height:571;v-text-anchor:middle" filled="f" fillcolor="#bbe0e3">
              <v:textbox style="mso-next-textbox:#_x0000_s1047" inset="1.57481mm,.78739mm,1.57481mm,.78739mm">
                <w:txbxContent>
                  <w:p w14:paraId="36EBF1C9" w14:textId="77777777" w:rsidR="00AC42CE" w:rsidRDefault="00AC42CE" w:rsidP="00C1691A">
                    <w:pPr>
                      <w:autoSpaceDE w:val="0"/>
                      <w:autoSpaceDN w:val="0"/>
                      <w:adjustRightInd w:val="0"/>
                      <w:jc w:val="center"/>
                      <w:rPr>
                        <w:rFonts w:ascii="Arial Narrow" w:cs="Arial Narrow"/>
                        <w:color w:val="000000"/>
                        <w:sz w:val="10"/>
                        <w:szCs w:val="16"/>
                      </w:rPr>
                    </w:pPr>
                    <w:r w:rsidRPr="00F76D3D">
                      <w:rPr>
                        <w:rFonts w:ascii="Arial Narrow" w:cs="Arial Narrow"/>
                        <w:color w:val="000000"/>
                        <w:sz w:val="10"/>
                        <w:szCs w:val="16"/>
                      </w:rPr>
                      <w:t>COBOL</w:t>
                    </w:r>
                  </w:p>
                  <w:p w14:paraId="14A786B0" w14:textId="77777777" w:rsidR="00AC42CE" w:rsidRPr="00F76D3D" w:rsidRDefault="00AC42CE" w:rsidP="00C1691A">
                    <w:pPr>
                      <w:autoSpaceDE w:val="0"/>
                      <w:autoSpaceDN w:val="0"/>
                      <w:adjustRightInd w:val="0"/>
                      <w:jc w:val="center"/>
                      <w:rPr>
                        <w:rFonts w:ascii="Arial Narrow" w:cs="Arial Narrow"/>
                        <w:color w:val="000000"/>
                        <w:sz w:val="10"/>
                        <w:szCs w:val="16"/>
                      </w:rPr>
                    </w:pPr>
                    <w:r>
                      <w:rPr>
                        <w:rFonts w:ascii="Arial Narrow" w:cs="Arial Narrow"/>
                        <w:color w:val="000000"/>
                        <w:sz w:val="10"/>
                        <w:szCs w:val="16"/>
                      </w:rPr>
                      <w:t xml:space="preserve">X64 </w:t>
                    </w:r>
                    <w:r w:rsidRPr="00F76D3D">
                      <w:rPr>
                        <w:rFonts w:ascii="Arial Narrow" w:hAnsi="Arial Narrow"/>
                        <w:color w:val="000000"/>
                        <w:sz w:val="10"/>
                        <w:szCs w:val="10"/>
                      </w:rPr>
                      <w:sym w:font="Symbol" w:char="F0B7"/>
                    </w:r>
                    <w:r>
                      <w:rPr>
                        <w:rFonts w:ascii="Arial Narrow" w:hAnsi="Arial Narrow"/>
                        <w:color w:val="000000"/>
                        <w:sz w:val="10"/>
                        <w:szCs w:val="10"/>
                      </w:rPr>
                      <w:t xml:space="preserve"> </w:t>
                    </w:r>
                    <w:r>
                      <w:rPr>
                        <w:rFonts w:ascii="Arial Narrow" w:cs="Arial Narrow"/>
                        <w:color w:val="000000"/>
                        <w:sz w:val="10"/>
                        <w:szCs w:val="16"/>
                      </w:rPr>
                      <w:t xml:space="preserve">RHEL </w:t>
                    </w:r>
                    <w:r w:rsidRPr="00F76D3D">
                      <w:rPr>
                        <w:rFonts w:ascii="Arial Narrow" w:hAnsi="Arial Narrow"/>
                        <w:color w:val="000000"/>
                        <w:sz w:val="10"/>
                        <w:szCs w:val="10"/>
                      </w:rPr>
                      <w:sym w:font="Symbol" w:char="F0B7"/>
                    </w:r>
                    <w:r>
                      <w:rPr>
                        <w:rFonts w:ascii="Arial Narrow" w:hAnsi="Arial Narrow"/>
                        <w:color w:val="000000"/>
                        <w:sz w:val="10"/>
                        <w:szCs w:val="10"/>
                      </w:rPr>
                      <w:t xml:space="preserve"> </w:t>
                    </w:r>
                    <w:proofErr w:type="spellStart"/>
                    <w:proofErr w:type="gramStart"/>
                    <w:r>
                      <w:rPr>
                        <w:rFonts w:ascii="Arial Narrow" w:cs="Arial Narrow"/>
                        <w:color w:val="000000"/>
                        <w:sz w:val="10"/>
                        <w:szCs w:val="16"/>
                      </w:rPr>
                      <w:t>Microfocus</w:t>
                    </w:r>
                    <w:proofErr w:type="spellEnd"/>
                    <w:proofErr w:type="gramEnd"/>
                    <w:r>
                      <w:rPr>
                        <w:rFonts w:ascii="Arial Narrow" w:cs="Arial Narrow"/>
                        <w:color w:val="000000"/>
                        <w:sz w:val="10"/>
                        <w:szCs w:val="16"/>
                      </w:rPr>
                      <w:br/>
                    </w:r>
                    <w:r w:rsidRPr="005A63EE">
                      <w:rPr>
                        <w:rFonts w:ascii="Arial Narrow" w:cs="Arial Narrow"/>
                        <w:color w:val="000000"/>
                        <w:sz w:val="8"/>
                        <w:szCs w:val="16"/>
                      </w:rPr>
                      <w:t>[100514]</w:t>
                    </w:r>
                  </w:p>
                </w:txbxContent>
              </v:textbox>
            </v:rect>
            <v:rect id="_x0000_s1048" style="position:absolute;left:6929;top:8014;width:844;height:421;v-text-anchor:middle" filled="f" fillcolor="#bbe0e3">
              <v:textbox style="mso-next-textbox:#_x0000_s1048" inset="1.57481mm,.78739mm,1.57481mm,.78739mm">
                <w:txbxContent>
                  <w:p w14:paraId="235A9F68" w14:textId="77777777" w:rsidR="00AC42CE" w:rsidRPr="00F76D3D" w:rsidRDefault="00AC42CE" w:rsidP="00C1691A">
                    <w:pPr>
                      <w:autoSpaceDE w:val="0"/>
                      <w:autoSpaceDN w:val="0"/>
                      <w:adjustRightInd w:val="0"/>
                      <w:jc w:val="center"/>
                      <w:rPr>
                        <w:rFonts w:ascii="Arial Narrow" w:cs="Arial Narrow"/>
                        <w:color w:val="000000"/>
                        <w:sz w:val="10"/>
                        <w:szCs w:val="16"/>
                      </w:rPr>
                    </w:pPr>
                    <w:r>
                      <w:rPr>
                        <w:rFonts w:ascii="Arial Narrow" w:cs="Arial Narrow"/>
                        <w:color w:val="000000"/>
                        <w:sz w:val="10"/>
                        <w:szCs w:val="16"/>
                      </w:rPr>
                      <w:t>*</w:t>
                    </w:r>
                    <w:r w:rsidRPr="00F76D3D">
                      <w:rPr>
                        <w:rFonts w:ascii="Arial Narrow" w:cs="Arial Narrow"/>
                        <w:color w:val="000000"/>
                        <w:sz w:val="10"/>
                        <w:szCs w:val="16"/>
                      </w:rPr>
                      <w:t>GS</w:t>
                    </w:r>
                    <w:r>
                      <w:rPr>
                        <w:rFonts w:ascii="Arial Narrow" w:cs="Arial Narrow"/>
                        <w:color w:val="000000"/>
                        <w:sz w:val="10"/>
                        <w:szCs w:val="16"/>
                      </w:rPr>
                      <w:t xml:space="preserve"> </w:t>
                    </w:r>
                    <w:proofErr w:type="spellStart"/>
                    <w:r w:rsidRPr="00F76D3D">
                      <w:rPr>
                        <w:rFonts w:ascii="Arial Narrow" w:cs="Arial Narrow"/>
                        <w:color w:val="000000"/>
                        <w:sz w:val="10"/>
                        <w:szCs w:val="16"/>
                      </w:rPr>
                      <w:t>S</w:t>
                    </w:r>
                    <w:r>
                      <w:rPr>
                        <w:rFonts w:ascii="Arial Narrow" w:cs="Arial Narrow"/>
                        <w:color w:val="000000"/>
                        <w:sz w:val="10"/>
                        <w:szCs w:val="16"/>
                      </w:rPr>
                      <w:t>martlink</w:t>
                    </w:r>
                    <w:proofErr w:type="spellEnd"/>
                    <w:r>
                      <w:rPr>
                        <w:rFonts w:ascii="Arial Narrow" w:cs="Arial Narrow"/>
                        <w:color w:val="000000"/>
                        <w:sz w:val="10"/>
                        <w:szCs w:val="16"/>
                      </w:rPr>
                      <w:t xml:space="preserve"> (GSS)</w:t>
                    </w:r>
                  </w:p>
                </w:txbxContent>
              </v:textbox>
            </v:rect>
            <v:rect id="_x0000_s1050" style="position:absolute;left:5876;top:8014;width:913;height:421;v-text-anchor:middle" filled="f" fillcolor="#bbe0e3">
              <v:textbox style="mso-next-textbox:#_x0000_s1050" inset="1.57481mm,.78739mm,1.57481mm,.78739mm">
                <w:txbxContent>
                  <w:p w14:paraId="765D5C5D" w14:textId="77777777" w:rsidR="00AC42CE" w:rsidRPr="00F76D3D" w:rsidRDefault="00AC42CE" w:rsidP="00C1691A">
                    <w:pPr>
                      <w:autoSpaceDE w:val="0"/>
                      <w:autoSpaceDN w:val="0"/>
                      <w:adjustRightInd w:val="0"/>
                      <w:jc w:val="center"/>
                      <w:rPr>
                        <w:rFonts w:ascii="Arial Narrow" w:cs="Arial Narrow"/>
                        <w:color w:val="000000"/>
                        <w:sz w:val="10"/>
                        <w:szCs w:val="16"/>
                      </w:rPr>
                    </w:pPr>
                    <w:r>
                      <w:rPr>
                        <w:rFonts w:ascii="Arial Narrow" w:cs="Arial Narrow"/>
                        <w:color w:val="000000"/>
                        <w:sz w:val="10"/>
                        <w:szCs w:val="16"/>
                      </w:rPr>
                      <w:t>*</w:t>
                    </w:r>
                    <w:r w:rsidRPr="00F76D3D">
                      <w:rPr>
                        <w:rFonts w:ascii="Arial Narrow" w:cs="Arial Narrow"/>
                        <w:color w:val="000000"/>
                        <w:sz w:val="10"/>
                        <w:szCs w:val="16"/>
                      </w:rPr>
                      <w:t>W</w:t>
                    </w:r>
                    <w:r>
                      <w:rPr>
                        <w:rFonts w:ascii="Arial Narrow" w:cs="Arial Narrow"/>
                        <w:color w:val="000000"/>
                        <w:sz w:val="10"/>
                        <w:szCs w:val="16"/>
                      </w:rPr>
                      <w:t>holesale</w:t>
                    </w:r>
                    <w:r w:rsidRPr="00F76D3D">
                      <w:rPr>
                        <w:rFonts w:ascii="Arial Narrow" w:cs="Arial Narrow"/>
                        <w:color w:val="000000"/>
                        <w:sz w:val="10"/>
                        <w:szCs w:val="16"/>
                      </w:rPr>
                      <w:t xml:space="preserve"> Audit</w:t>
                    </w:r>
                    <w:r>
                      <w:rPr>
                        <w:rFonts w:ascii="Arial Narrow" w:cs="Arial Narrow"/>
                        <w:color w:val="000000"/>
                        <w:sz w:val="10"/>
                        <w:szCs w:val="16"/>
                      </w:rPr>
                      <w:t xml:space="preserve"> System (WAS)</w:t>
                    </w:r>
                  </w:p>
                </w:txbxContent>
              </v:textbox>
            </v:rect>
            <v:rect id="_x0000_s1051" style="position:absolute;left:3486;top:5905;width:435;height:212;mso-wrap-style:none;v-text-anchor:middle" strokeweight="1pt">
              <v:textbox style="mso-next-textbox:#_x0000_s1051" inset="1.57481mm,.78739mm,1.57481mm,.78739mm">
                <w:txbxContent>
                  <w:p w14:paraId="72221C80" w14:textId="77777777" w:rsidR="00AC42CE" w:rsidRPr="00F76D3D" w:rsidRDefault="00AC42CE" w:rsidP="00C1691A">
                    <w:pPr>
                      <w:autoSpaceDE w:val="0"/>
                      <w:autoSpaceDN w:val="0"/>
                      <w:adjustRightInd w:val="0"/>
                      <w:jc w:val="center"/>
                      <w:rPr>
                        <w:rFonts w:ascii="Arial Narrow" w:cs="Arial Narrow"/>
                        <w:color w:val="000000"/>
                        <w:sz w:val="7"/>
                        <w:szCs w:val="12"/>
                      </w:rPr>
                    </w:pPr>
                    <w:r w:rsidRPr="00F76D3D">
                      <w:rPr>
                        <w:rFonts w:ascii="Arial Narrow" w:cs="Arial Narrow"/>
                        <w:color w:val="000000"/>
                        <w:sz w:val="7"/>
                        <w:szCs w:val="12"/>
                      </w:rPr>
                      <w:t>3 HTTPS</w:t>
                    </w:r>
                  </w:p>
                </w:txbxContent>
              </v:textbox>
            </v:rect>
            <v:rect id="_x0000_s1052" style="position:absolute;left:3486;top:3939;width:396;height:141;mso-wrap-style:none;v-text-anchor:middle" strokeweight="1pt">
              <v:textbox style="mso-next-textbox:#_x0000_s1052" inset="1.57481mm,.78739mm,1.57481mm,.78739mm">
                <w:txbxContent>
                  <w:p w14:paraId="6C1ABD65" w14:textId="77777777" w:rsidR="00AC42CE" w:rsidRPr="00F76D3D" w:rsidRDefault="00AC42CE" w:rsidP="00C1691A">
                    <w:pPr>
                      <w:autoSpaceDE w:val="0"/>
                      <w:autoSpaceDN w:val="0"/>
                      <w:adjustRightInd w:val="0"/>
                      <w:jc w:val="center"/>
                      <w:rPr>
                        <w:rFonts w:ascii="Arial Narrow" w:cs="Arial Narrow"/>
                        <w:color w:val="000000"/>
                        <w:sz w:val="7"/>
                        <w:szCs w:val="12"/>
                      </w:rPr>
                    </w:pPr>
                    <w:r w:rsidRPr="00F76D3D">
                      <w:rPr>
                        <w:rFonts w:ascii="Arial Narrow" w:cs="Arial Narrow"/>
                        <w:color w:val="000000"/>
                        <w:sz w:val="7"/>
                        <w:szCs w:val="12"/>
                      </w:rPr>
                      <w:t>1 HTTP</w:t>
                    </w:r>
                  </w:p>
                </w:txbxContent>
              </v:textbox>
            </v:rect>
            <v:rect id="_x0000_s1053" style="position:absolute;left:5315;top:7592;width:530;height:198;mso-wrap-style:none;v-text-anchor:middle" strokeweight="1pt">
              <v:textbox style="mso-next-textbox:#_x0000_s1053" inset="1.57481mm,.78739mm,1.57481mm,.78739mm">
                <w:txbxContent>
                  <w:p w14:paraId="3F716A9A" w14:textId="77777777" w:rsidR="00AC42CE" w:rsidRPr="00F76D3D" w:rsidRDefault="00AC42CE" w:rsidP="00C1691A">
                    <w:pPr>
                      <w:autoSpaceDE w:val="0"/>
                      <w:autoSpaceDN w:val="0"/>
                      <w:adjustRightInd w:val="0"/>
                      <w:jc w:val="center"/>
                      <w:rPr>
                        <w:rFonts w:ascii="Arial Narrow" w:cs="Arial Narrow"/>
                        <w:color w:val="000000"/>
                        <w:sz w:val="7"/>
                        <w:szCs w:val="12"/>
                      </w:rPr>
                    </w:pPr>
                    <w:proofErr w:type="gramStart"/>
                    <w:r w:rsidRPr="00F76D3D">
                      <w:rPr>
                        <w:rFonts w:ascii="Arial Narrow" w:cs="Arial Narrow"/>
                        <w:color w:val="000000"/>
                        <w:sz w:val="7"/>
                        <w:szCs w:val="12"/>
                      </w:rPr>
                      <w:t>6 XML/HTTP</w:t>
                    </w:r>
                    <w:proofErr w:type="gramEnd"/>
                  </w:p>
                </w:txbxContent>
              </v:textbox>
            </v:rect>
            <v:rect id="_x0000_s1054" style="position:absolute;left:6087;top:7592;width:530;height:199;mso-wrap-style:none;v-text-anchor:middle" strokeweight="1pt">
              <v:textbox style="mso-next-textbox:#_x0000_s1054" inset="1.57481mm,.78739mm,1.57481mm,.78739mm">
                <w:txbxContent>
                  <w:p w14:paraId="6CB46F33" w14:textId="77777777" w:rsidR="00AC42CE" w:rsidRPr="00F76D3D" w:rsidRDefault="00AC42CE" w:rsidP="00C1691A">
                    <w:pPr>
                      <w:autoSpaceDE w:val="0"/>
                      <w:autoSpaceDN w:val="0"/>
                      <w:adjustRightInd w:val="0"/>
                      <w:jc w:val="center"/>
                      <w:rPr>
                        <w:rFonts w:ascii="Arial Narrow" w:cs="Arial Narrow"/>
                        <w:color w:val="000000"/>
                        <w:sz w:val="7"/>
                        <w:szCs w:val="12"/>
                      </w:rPr>
                    </w:pPr>
                    <w:proofErr w:type="gramStart"/>
                    <w:r w:rsidRPr="00F76D3D">
                      <w:rPr>
                        <w:rFonts w:ascii="Arial Narrow" w:cs="Arial Narrow"/>
                        <w:color w:val="000000"/>
                        <w:sz w:val="7"/>
                        <w:szCs w:val="12"/>
                      </w:rPr>
                      <w:t>7 XML/HTTP</w:t>
                    </w:r>
                    <w:proofErr w:type="gramEnd"/>
                  </w:p>
                </w:txbxContent>
              </v:textbox>
            </v:rect>
            <v:rect id="_x0000_s1055" style="position:absolute;left:7140;top:7592;width:568;height:199;mso-wrap-style:none;v-text-anchor:middle" strokeweight="1pt">
              <v:textbox style="mso-next-textbox:#_x0000_s1055" inset="1.57481mm,.78739mm,1.57481mm,.78739mm">
                <w:txbxContent>
                  <w:p w14:paraId="6009706C" w14:textId="77777777" w:rsidR="00AC42CE" w:rsidRPr="00F76D3D" w:rsidRDefault="00AC42CE" w:rsidP="00C1691A">
                    <w:pPr>
                      <w:autoSpaceDE w:val="0"/>
                      <w:autoSpaceDN w:val="0"/>
                      <w:adjustRightInd w:val="0"/>
                      <w:jc w:val="center"/>
                      <w:rPr>
                        <w:rFonts w:ascii="Arial Narrow" w:cs="Arial Narrow"/>
                        <w:color w:val="000000"/>
                        <w:sz w:val="7"/>
                        <w:szCs w:val="12"/>
                      </w:rPr>
                    </w:pPr>
                    <w:r w:rsidRPr="00F76D3D">
                      <w:rPr>
                        <w:rFonts w:ascii="Arial Narrow" w:cs="Arial Narrow"/>
                        <w:color w:val="000000"/>
                        <w:sz w:val="7"/>
                        <w:szCs w:val="12"/>
                      </w:rPr>
                      <w:t>8 XML/HTTP</w:t>
                    </w:r>
                    <w:r>
                      <w:rPr>
                        <w:rFonts w:ascii="Arial Narrow" w:cs="Arial Narrow"/>
                        <w:color w:val="000000"/>
                        <w:sz w:val="7"/>
                        <w:szCs w:val="12"/>
                      </w:rPr>
                      <w:t>S</w:t>
                    </w:r>
                  </w:p>
                </w:txbxContent>
              </v:textbox>
            </v:rect>
            <v:rect id="_x0000_s1056" style="position:absolute;left:8613;top:6748;width:505;height:212;mso-wrap-style:none;v-text-anchor:middle" strokeweight="1pt">
              <v:textbox style="mso-next-textbox:#_x0000_s1056" inset="1.57481mm,.78739mm,1.57481mm,.78739mm">
                <w:txbxContent>
                  <w:p w14:paraId="38158582" w14:textId="77777777" w:rsidR="00AC42CE" w:rsidRPr="00F76D3D" w:rsidRDefault="00AC42CE" w:rsidP="00C1691A">
                    <w:pPr>
                      <w:autoSpaceDE w:val="0"/>
                      <w:autoSpaceDN w:val="0"/>
                      <w:adjustRightInd w:val="0"/>
                      <w:jc w:val="center"/>
                      <w:rPr>
                        <w:rFonts w:ascii="Arial Narrow" w:cs="Arial Narrow"/>
                        <w:color w:val="000000"/>
                        <w:sz w:val="7"/>
                        <w:szCs w:val="12"/>
                      </w:rPr>
                    </w:pPr>
                    <w:proofErr w:type="gramStart"/>
                    <w:r w:rsidRPr="00F76D3D">
                      <w:rPr>
                        <w:rFonts w:ascii="Arial Narrow" w:cs="Arial Narrow"/>
                        <w:color w:val="000000"/>
                        <w:sz w:val="7"/>
                        <w:szCs w:val="12"/>
                      </w:rPr>
                      <w:t>5 WS/HTTP</w:t>
                    </w:r>
                    <w:proofErr w:type="gramEnd"/>
                  </w:p>
                </w:txbxContent>
              </v:textbox>
            </v:rect>
            <v:line id="_x0000_s1057" style="position:absolute" from="3091,4008" to="3486,4009">
              <v:stroke startarrow="open" endarrow="open"/>
            </v:line>
            <v:line id="_x0000_s1058" style="position:absolute" from="3091,5976" to="3486,5977">
              <v:stroke startarrow="open" endarrow="open"/>
            </v:line>
            <v:line id="_x0000_s1059" style="position:absolute" from="3908,5976" to="3978,5976"/>
            <v:line id="_x0000_s1060" style="position:absolute;flip:x" from="3978,6398" to="4047,6398"/>
            <v:line id="_x0000_s1061" style="position:absolute" from="3978,5976" to="3978,6398"/>
            <v:line id="_x0000_s1062" style="position:absolute" from="3908,4008" to="4119,4008"/>
            <v:line id="_x0000_s1063" style="position:absolute" from="4119,4008" to="4119,4712"/>
            <v:line id="_x0000_s1064" style="position:absolute;flip:y" from="5525,7791" to="5526,8073">
              <v:stroke startarrow="open"/>
            </v:line>
            <v:line id="_x0000_s1065" style="position:absolute;flip:y" from="6298,7790" to="6299,8014"/>
            <v:line id="_x0000_s1066" style="position:absolute;flip:y" from="7351,7790" to="7352,8014">
              <v:stroke startarrow="open"/>
            </v:line>
            <v:line id="_x0000_s1067" style="position:absolute;flip:y" from="5523,7382" to="5524,7593"/>
            <v:line id="_x0000_s1068" style="position:absolute;flip:y" from="6298,7521" to="6298,7592"/>
            <v:line id="_x0000_s1069" style="position:absolute;flip:x" from="5736,7521" to="6298,7521"/>
            <v:line id="_x0000_s1070" style="position:absolute;flip:y" from="5736,7330" to="5737,7521">
              <v:stroke endarrow="open"/>
            </v:line>
            <v:line id="_x0000_s1071" style="position:absolute" from="6299,7226" to="6557,7229">
              <v:stroke startarrow="open"/>
            </v:line>
            <v:line id="_x0000_s1072" style="position:absolute" from="6557,7451" to="7351,7452"/>
            <v:line id="_x0000_s1073" style="position:absolute" from="7351,7451" to="7351,7592"/>
            <v:line id="_x0000_s1074" style="position:absolute;flip:y" from="8393,6822" to="8613,6823"/>
            <v:line id="_x0000_s1075" style="position:absolute;flip:x" from="9750,6868" to="9751,7276">
              <v:stroke endarrow="open"/>
            </v:line>
            <v:line id="_x0000_s1076" style="position:absolute" from="5039,4008" to="5736,4009">
              <v:stroke startarrow="open" endarrow="open"/>
            </v:line>
            <v:line id="_x0000_s1077" style="position:absolute" from="6789,4992" to="7395,4993"/>
            <v:line id="_x0000_s1078" style="position:absolute;flip:x" from="5104,4992" to="5736,4992"/>
            <v:line id="_x0000_s1079" style="position:absolute" from="5104,5133" to="5383,5133"/>
            <v:line id="_x0000_s1080" style="position:absolute" from="5383,5133" to="5383,5695"/>
            <v:line id="_x0000_s1081" style="position:absolute" from="5383,5695" to="7071,5695"/>
            <v:line id="_x0000_s1082" style="position:absolute" from="7071,5695" to="7071,6679"/>
            <v:line id="_x0000_s1083" style="position:absolute" from="5104,6327" to="5383,6327"/>
            <v:line id="_x0000_s1084" style="position:absolute" from="5383,6327" to="5383,6748"/>
            <v:line id="_x0000_s1085" style="position:absolute" from="5383,6749" to="6578,6750"/>
            <v:line id="_x0000_s1086" style="position:absolute" from="6578,6748" to="6578,6959"/>
            <v:line id="_x0000_s1087" style="position:absolute" from="6578,6959" to="6930,6959"/>
            <v:line id="_x0000_s1088" style="position:absolute" from="5104,6398" to="5314,6398"/>
            <v:line id="_x0000_s1089" style="position:absolute" from="5314,6398" to="5314,6820"/>
            <v:line id="_x0000_s1090" style="position:absolute" from="5104,5063" to="5524,5063"/>
            <v:line id="_x0000_s1091" style="position:absolute" from="5524,5063" to="5524,6820"/>
            <v:rect id="_x0000_s1092" style="position:absolute;left:3486;top:5555;width:435;height:212;mso-wrap-style:none;v-text-anchor:middle" strokeweight="1pt">
              <v:textbox style="mso-next-textbox:#_x0000_s1092" inset="1.57481mm,.78739mm,1.57481mm,.78739mm">
                <w:txbxContent>
                  <w:p w14:paraId="681B5C03" w14:textId="77777777" w:rsidR="00AC42CE" w:rsidRPr="00F76D3D" w:rsidRDefault="00AC42CE" w:rsidP="00C1691A">
                    <w:pPr>
                      <w:autoSpaceDE w:val="0"/>
                      <w:autoSpaceDN w:val="0"/>
                      <w:adjustRightInd w:val="0"/>
                      <w:jc w:val="center"/>
                      <w:rPr>
                        <w:rFonts w:ascii="Arial Narrow" w:cs="Arial Narrow"/>
                        <w:color w:val="000000"/>
                        <w:sz w:val="7"/>
                        <w:szCs w:val="12"/>
                      </w:rPr>
                    </w:pPr>
                    <w:r w:rsidRPr="00F76D3D">
                      <w:rPr>
                        <w:rFonts w:ascii="Arial Narrow" w:cs="Arial Narrow"/>
                        <w:color w:val="000000"/>
                        <w:sz w:val="7"/>
                        <w:szCs w:val="12"/>
                      </w:rPr>
                      <w:t>2 HTTPS</w:t>
                    </w:r>
                  </w:p>
                </w:txbxContent>
              </v:textbox>
            </v:rect>
            <v:line id="_x0000_s1093" style="position:absolute" from="3091,5695" to="3486,5696">
              <v:stroke startarrow="open" endarrow="open"/>
            </v:line>
            <v:line id="_x0000_s1094" style="position:absolute" from="3908,5695" to="5314,5695"/>
            <v:line id="_x0000_s1095" style="position:absolute" from="5314,5695" to="5314,6257"/>
            <v:line id="_x0000_s1096" style="position:absolute" from="5314,6257" to="5634,6258"/>
            <v:line id="_x0000_s1097" style="position:absolute" from="5104,4922" to="5594,4922"/>
            <v:line id="_x0000_s1098" style="position:absolute;flip:y" from="5594,4430" to="5594,4922"/>
            <v:line id="_x0000_s1099" style="position:absolute" from="5594,4430" to="6226,4430"/>
            <v:line id="_x0000_s1100" style="position:absolute;flip:y" from="6226,4291" to="6226,4430"/>
            <v:line id="_x0000_s1101" style="position:absolute;flip:y" from="6226,5413" to="6227,5829"/>
            <v:line id="_x0000_s1102" style="position:absolute" from="6226,5413" to="6930,5413"/>
            <v:line id="_x0000_s1103" style="position:absolute;flip:y" from="6930,4430" to="6930,5413"/>
            <v:line id="_x0000_s1104" style="position:absolute;flip:x" from="6298,4430" to="6930,4430"/>
            <v:line id="_x0000_s1105" style="position:absolute;flip:y" from="6298,4291" to="6298,4430"/>
            <v:line id="_x0000_s1106" style="position:absolute;flip:x" from="5173,5485" to="7210,5485"/>
            <v:line id="_x0000_s1107" style="position:absolute;flip:y" from="5173,5203" to="5173,5485"/>
            <v:line id="_x0000_s1108" style="position:absolute;flip:x" from="5104,5203" to="5173,5203"/>
            <v:line id="_x0000_s1109" style="position:absolute;flip:x" from="5173,5554" to="7210,5554"/>
            <v:line id="_x0000_s1110" style="position:absolute" from="5173,5554" to="5173,6257"/>
            <v:line id="_x0000_s1111" style="position:absolute;flip:x" from="5104,6257" to="5173,6257"/>
            <v:line id="_x0000_s1112" style="position:absolute;flip:x y" from="6298,5625" to="6299,5835"/>
            <v:line id="_x0000_s1113" style="position:absolute" from="6298,5625" to="7210,5625"/>
            <v:line id="_x0000_s1114" style="position:absolute" from="6789,4008" to="6930,4008"/>
            <v:line id="_x0000_s1115" style="position:absolute;flip:x" from="6930,3658" to="7914,3658"/>
            <v:line id="_x0000_s1116" style="position:absolute;flip:y" from="6930,3658" to="6930,4008"/>
            <v:line id="_x0000_s1117" style="position:absolute;flip:y" from="7395,4291" to="7396,4992">
              <v:stroke endarrow="open"/>
            </v:line>
            <v:rect id="_x0000_s1118" style="position:absolute;left:2600;top:7229;width:844;height:421;v-text-anchor:middle" filled="f" fillcolor="#bbe0e3">
              <v:textbox style="mso-next-textbox:#_x0000_s1118" inset="1.57481mm,.78739mm,1.57481mm,.78739mm">
                <w:txbxContent>
                  <w:p w14:paraId="7F189895" w14:textId="77777777" w:rsidR="00AC42CE" w:rsidRPr="00F76D3D" w:rsidRDefault="00AC42CE" w:rsidP="00C1691A">
                    <w:pPr>
                      <w:autoSpaceDE w:val="0"/>
                      <w:autoSpaceDN w:val="0"/>
                      <w:adjustRightInd w:val="0"/>
                      <w:jc w:val="center"/>
                      <w:rPr>
                        <w:rFonts w:ascii="Arial Narrow" w:cs="Arial Narrow"/>
                        <w:color w:val="000000"/>
                        <w:sz w:val="10"/>
                        <w:szCs w:val="16"/>
                      </w:rPr>
                    </w:pPr>
                    <w:r w:rsidRPr="00F76D3D">
                      <w:rPr>
                        <w:rFonts w:ascii="Arial Narrow" w:cs="Arial Narrow"/>
                        <w:color w:val="000000"/>
                        <w:sz w:val="10"/>
                        <w:szCs w:val="16"/>
                      </w:rPr>
                      <w:t>E</w:t>
                    </w:r>
                    <w:r>
                      <w:rPr>
                        <w:rFonts w:ascii="Arial Narrow" w:cs="Arial Narrow"/>
                        <w:color w:val="000000"/>
                        <w:sz w:val="10"/>
                        <w:szCs w:val="16"/>
                      </w:rPr>
                      <w:t>mail System</w:t>
                    </w:r>
                  </w:p>
                </w:txbxContent>
              </v:textbox>
            </v:rect>
            <v:rect id="_x0000_s1119" style="position:absolute;left:3405;top:6706;width:572;height:258" strokeweight="1pt">
              <v:textbox style="mso-next-textbox:#_x0000_s1119">
                <w:txbxContent>
                  <w:p w14:paraId="108F6363" w14:textId="77777777" w:rsidR="00AC42CE" w:rsidRPr="001529FB" w:rsidRDefault="00AC42CE" w:rsidP="00C1691A">
                    <w:pPr>
                      <w:rPr>
                        <w:sz w:val="7"/>
                        <w:szCs w:val="7"/>
                        <w:lang w:val="en-GB"/>
                      </w:rPr>
                    </w:pPr>
                    <w:r>
                      <w:rPr>
                        <w:sz w:val="7"/>
                        <w:szCs w:val="7"/>
                        <w:lang w:val="en-GB"/>
                      </w:rPr>
                      <w:t xml:space="preserve">9 </w:t>
                    </w:r>
                    <w:r w:rsidRPr="001529FB">
                      <w:rPr>
                        <w:sz w:val="7"/>
                        <w:szCs w:val="7"/>
                        <w:lang w:val="en-GB"/>
                      </w:rPr>
                      <w:t>SMTP</w:t>
                    </w:r>
                  </w:p>
                </w:txbxContent>
              </v:textbox>
            </v:rect>
            <v:line id="_x0000_s1120" style="position:absolute" from="3870,6528" to="4050,6529"/>
            <v:line id="_x0000_s1121" style="position:absolute" from="3867,6523" to="3868,6703"/>
            <v:line id="_x0000_s1122" style="position:absolute;flip:x" from="3042,6866" to="3402,6867"/>
            <v:line id="_x0000_s1123" style="position:absolute" from="3042,6866" to="3043,7226">
              <v:stroke endarrow="open"/>
            </v:line>
            <v:line id="_x0000_s1124" style="position:absolute;flip:y" from="4897,5627" to="4898,5835"/>
            <v:line id="_x0000_s1125" style="position:absolute;flip:y" from="5236,4514" to="5237,5625"/>
            <v:line id="_x0000_s1126" style="position:absolute" from="5251,4521" to="6250,4525"/>
            <v:line id="_x0000_s1127" style="position:absolute" from="6261,4282" to="6266,4529"/>
            <v:line id="_x0000_s1128" style="position:absolute" from="4892,5622" to="5231,5623"/>
            <v:shape id="_x0000_s1129" type="#_x0000_t202" style="position:absolute;left:6856;top:3561;width:1237;height:180" strokecolor="white">
              <v:textbox style="mso-next-textbox:#_x0000_s1129">
                <w:txbxContent>
                  <w:p w14:paraId="45063660" w14:textId="77777777" w:rsidR="00AC42CE" w:rsidRDefault="00AC42CE" w:rsidP="00C1691A"/>
                </w:txbxContent>
              </v:textbox>
            </v:shape>
            <v:shape id="_x0000_s1130" type="#_x0000_t202" style="position:absolute;left:6810;top:3726;width:180;height:540" strokecolor="white">
              <v:textbox style="mso-next-textbox:#_x0000_s1130">
                <w:txbxContent>
                  <w:p w14:paraId="12F81608" w14:textId="77777777" w:rsidR="00AC42CE" w:rsidRDefault="00AC42CE" w:rsidP="00C1691A"/>
                </w:txbxContent>
              </v:textbox>
            </v:shape>
            <v:shape id="_x0000_s1131" type="#_x0000_t202" style="position:absolute;left:3488;top:3917;width:435;height:179;mso-wrap-style:none;v-text-anchor:middle" strokeweight="1pt">
              <v:textbox style="mso-next-textbox:#_x0000_s1131" inset="1.57481mm,.78739mm,1.57481mm,.78739mm">
                <w:txbxContent>
                  <w:p w14:paraId="77FCC221" w14:textId="77777777" w:rsidR="00AC42CE" w:rsidRPr="00F76D3D" w:rsidRDefault="00AC42CE" w:rsidP="00C1691A">
                    <w:pPr>
                      <w:autoSpaceDE w:val="0"/>
                      <w:autoSpaceDN w:val="0"/>
                      <w:adjustRightInd w:val="0"/>
                      <w:jc w:val="center"/>
                      <w:rPr>
                        <w:rFonts w:ascii="Arial Narrow" w:cs="Arial Narrow"/>
                        <w:color w:val="000000"/>
                        <w:sz w:val="7"/>
                        <w:szCs w:val="12"/>
                      </w:rPr>
                    </w:pPr>
                    <w:r>
                      <w:rPr>
                        <w:rFonts w:ascii="Arial Narrow" w:cs="Arial Narrow"/>
                        <w:color w:val="000000"/>
                        <w:sz w:val="7"/>
                        <w:szCs w:val="12"/>
                      </w:rPr>
                      <w:t xml:space="preserve">1 </w:t>
                    </w:r>
                    <w:r w:rsidRPr="00F76D3D">
                      <w:rPr>
                        <w:rFonts w:ascii="Arial Narrow" w:cs="Arial Narrow"/>
                        <w:color w:val="000000"/>
                        <w:sz w:val="7"/>
                        <w:szCs w:val="12"/>
                      </w:rPr>
                      <w:t>HTTPS</w:t>
                    </w:r>
                  </w:p>
                  <w:p w14:paraId="36B06FA3" w14:textId="77777777" w:rsidR="00AC42CE" w:rsidRPr="009A30D3" w:rsidRDefault="00AC42CE" w:rsidP="00C1691A">
                    <w:pPr>
                      <w:rPr>
                        <w:sz w:val="8"/>
                        <w:szCs w:val="8"/>
                        <w:lang w:val="en-GB"/>
                      </w:rPr>
                    </w:pPr>
                  </w:p>
                </w:txbxContent>
              </v:textbox>
            </v:shape>
            <v:rect id="_x0000_s1132" style="position:absolute;left:8556;top:6124;width:669;height:247" strokeweight="1pt">
              <v:textbox style="mso-next-textbox:#_x0000_s1132">
                <w:txbxContent>
                  <w:p w14:paraId="04729331" w14:textId="77777777" w:rsidR="00AC42CE" w:rsidRPr="006C2A38" w:rsidRDefault="00AC42CE" w:rsidP="00C1691A">
                    <w:pPr>
                      <w:rPr>
                        <w:szCs w:val="7"/>
                      </w:rPr>
                    </w:pPr>
                    <w:r>
                      <w:rPr>
                        <w:sz w:val="7"/>
                        <w:szCs w:val="7"/>
                        <w:lang w:val="en-GB"/>
                      </w:rPr>
                      <w:t>10 SFTP</w:t>
                    </w:r>
                  </w:p>
                </w:txbxContent>
              </v:textbox>
            </v:rect>
            <v:rect id="_x0000_s1133" style="position:absolute;left:7292;top:5944;width:1055;height:562;v-text-anchor:middle-center" filled="f" fillcolor="#bbe0e3">
              <v:textbox style="mso-next-textbox:#_x0000_s1133" inset="1.57481mm,.78739mm,1.57481mm,.78739mm">
                <w:txbxContent>
                  <w:p w14:paraId="2CB75CE1" w14:textId="77777777" w:rsidR="00AC42CE" w:rsidRPr="00F76D3D" w:rsidRDefault="00AC42CE" w:rsidP="00C1691A">
                    <w:pPr>
                      <w:autoSpaceDE w:val="0"/>
                      <w:autoSpaceDN w:val="0"/>
                      <w:adjustRightInd w:val="0"/>
                      <w:jc w:val="center"/>
                      <w:rPr>
                        <w:rFonts w:ascii="Arial Narrow" w:cs="Arial Narrow"/>
                        <w:color w:val="000000"/>
                        <w:sz w:val="10"/>
                        <w:szCs w:val="16"/>
                      </w:rPr>
                    </w:pPr>
                    <w:proofErr w:type="gramStart"/>
                    <w:r>
                      <w:rPr>
                        <w:rFonts w:ascii="Arial Narrow" w:cs="Arial Narrow"/>
                        <w:color w:val="000000"/>
                        <w:sz w:val="10"/>
                        <w:szCs w:val="16"/>
                      </w:rPr>
                      <w:t xml:space="preserve">GSW BATCH </w:t>
                    </w:r>
                    <w:r w:rsidRPr="00F76D3D">
                      <w:rPr>
                        <w:rFonts w:ascii="Arial Narrow" w:cs="Arial Narrow"/>
                        <w:color w:val="000000"/>
                        <w:sz w:val="10"/>
                        <w:szCs w:val="16"/>
                      </w:rPr>
                      <w:t>(ATS#?)</w:t>
                    </w:r>
                    <w:proofErr w:type="gramEnd"/>
                  </w:p>
                  <w:p w14:paraId="1172F770" w14:textId="77777777" w:rsidR="00AC42CE" w:rsidRDefault="00AC42CE" w:rsidP="00C1691A">
                    <w:pPr>
                      <w:autoSpaceDE w:val="0"/>
                      <w:autoSpaceDN w:val="0"/>
                      <w:adjustRightInd w:val="0"/>
                      <w:jc w:val="center"/>
                      <w:rPr>
                        <w:rFonts w:ascii="Arial Narrow" w:cs="Arial Narrow"/>
                        <w:color w:val="000000"/>
                        <w:sz w:val="10"/>
                        <w:szCs w:val="16"/>
                      </w:rPr>
                    </w:pPr>
                    <w:r>
                      <w:rPr>
                        <w:rFonts w:ascii="Arial Narrow" w:cs="Arial Narrow"/>
                        <w:color w:val="000000"/>
                        <w:sz w:val="10"/>
                        <w:szCs w:val="16"/>
                      </w:rPr>
                      <w:t xml:space="preserve">X64 </w:t>
                    </w:r>
                    <w:r w:rsidRPr="00F76D3D">
                      <w:rPr>
                        <w:rFonts w:ascii="Arial Narrow" w:hAnsi="Arial Narrow"/>
                        <w:color w:val="000000"/>
                        <w:sz w:val="10"/>
                        <w:szCs w:val="10"/>
                      </w:rPr>
                      <w:sym w:font="Symbol" w:char="F0B7"/>
                    </w:r>
                    <w:r w:rsidRPr="00F76D3D">
                      <w:rPr>
                        <w:rFonts w:ascii="Arial Narrow" w:cs="Arial Narrow"/>
                        <w:color w:val="000000"/>
                        <w:sz w:val="10"/>
                        <w:szCs w:val="16"/>
                      </w:rPr>
                      <w:t xml:space="preserve"> </w:t>
                    </w:r>
                    <w:r>
                      <w:rPr>
                        <w:rFonts w:ascii="Arial Narrow" w:cs="Arial Narrow"/>
                        <w:color w:val="000000"/>
                        <w:sz w:val="10"/>
                        <w:szCs w:val="16"/>
                      </w:rPr>
                      <w:t xml:space="preserve">RHEL </w:t>
                    </w:r>
                    <w:r w:rsidRPr="00F76D3D">
                      <w:rPr>
                        <w:rFonts w:ascii="Arial Narrow" w:hAnsi="Arial Narrow"/>
                        <w:color w:val="000000"/>
                        <w:sz w:val="10"/>
                        <w:szCs w:val="10"/>
                      </w:rPr>
                      <w:sym w:font="Symbol" w:char="F0B7"/>
                    </w:r>
                    <w:r>
                      <w:rPr>
                        <w:rFonts w:ascii="Arial Narrow" w:hAnsi="Arial Narrow"/>
                        <w:color w:val="000000"/>
                        <w:sz w:val="10"/>
                        <w:szCs w:val="10"/>
                      </w:rPr>
                      <w:t xml:space="preserve"> </w:t>
                    </w:r>
                    <w:r>
                      <w:rPr>
                        <w:rFonts w:ascii="Arial Narrow" w:cs="Arial Narrow"/>
                        <w:color w:val="000000"/>
                        <w:sz w:val="10"/>
                        <w:szCs w:val="16"/>
                      </w:rPr>
                      <w:t>Shell Scripts</w:t>
                    </w:r>
                  </w:p>
                  <w:p w14:paraId="028B330C" w14:textId="77777777" w:rsidR="00AC42CE" w:rsidRPr="00953C0C" w:rsidRDefault="00AC42CE" w:rsidP="00C1691A">
                    <w:pPr>
                      <w:autoSpaceDE w:val="0"/>
                      <w:autoSpaceDN w:val="0"/>
                      <w:adjustRightInd w:val="0"/>
                      <w:jc w:val="center"/>
                      <w:rPr>
                        <w:rFonts w:ascii="Arial Narrow" w:cs="Arial"/>
                        <w:color w:val="000000"/>
                        <w:sz w:val="8"/>
                        <w:szCs w:val="16"/>
                      </w:rPr>
                    </w:pPr>
                    <w:r w:rsidRPr="00953C0C">
                      <w:rPr>
                        <w:rFonts w:ascii="Arial Narrow" w:cs="Arial Narrow"/>
                        <w:color w:val="000000"/>
                        <w:sz w:val="8"/>
                        <w:szCs w:val="16"/>
                      </w:rPr>
                      <w:t>[7917</w:t>
                    </w:r>
                    <w:r>
                      <w:rPr>
                        <w:rFonts w:ascii="Arial Narrow" w:cs="Arial Narrow"/>
                        <w:color w:val="000000"/>
                        <w:sz w:val="8"/>
                        <w:szCs w:val="16"/>
                      </w:rPr>
                      <w:t>, 101830</w:t>
                    </w:r>
                    <w:r w:rsidRPr="00953C0C">
                      <w:rPr>
                        <w:rFonts w:ascii="Arial Narrow" w:cs="Arial Narrow"/>
                        <w:color w:val="000000"/>
                        <w:sz w:val="8"/>
                        <w:szCs w:val="16"/>
                      </w:rPr>
                      <w:t>]</w:t>
                    </w:r>
                  </w:p>
                </w:txbxContent>
              </v:textbox>
            </v:rect>
            <v:line id="_x0000_s1134" style="position:absolute;flip:y" from="8350,6226" to="8543,6227"/>
            <v:line id="_x0000_s1135" style="position:absolute;flip:y" from="7512,5829" to="7512,5936"/>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136" type="#_x0000_t65" style="position:absolute;left:7866;top:4646;width:581;height:559"/>
            <v:shape id="_x0000_s1137" type="#_x0000_t202" style="position:absolute;left:7888;top:4669;width:505;height:461" stroked="f">
              <v:textbox style="mso-next-textbox:#_x0000_s1137">
                <w:txbxContent>
                  <w:p w14:paraId="66121EDD" w14:textId="77777777" w:rsidR="00AC42CE" w:rsidRPr="006C2A38" w:rsidRDefault="00AC42CE" w:rsidP="00C1691A">
                    <w:pPr>
                      <w:jc w:val="center"/>
                      <w:rPr>
                        <w:rFonts w:ascii="Arial Narrow" w:hAnsi="Arial Narrow"/>
                        <w:sz w:val="8"/>
                        <w:szCs w:val="8"/>
                      </w:rPr>
                    </w:pPr>
                    <w:r w:rsidRPr="006C2A38">
                      <w:rPr>
                        <w:rFonts w:ascii="Arial Narrow" w:hAnsi="Arial Narrow"/>
                        <w:sz w:val="8"/>
                        <w:szCs w:val="8"/>
                      </w:rPr>
                      <w:t>Local file store</w:t>
                    </w:r>
                  </w:p>
                </w:txbxContent>
              </v:textbox>
            </v:shape>
            <v:line id="_x0000_s1138" style="position:absolute" from="8038,5205" to="8038,5936"/>
            <v:line id="_x0000_s1139" style="position:absolute" from="7501,6506" to="7501,6667"/>
            <v:line id="_x0000_s1140" style="position:absolute" from="9220,6237" to="9661,6237"/>
            <v:line id="_x0000_s1141" style="position:absolute;flip:y" from="9661,5581" to="9662,6237">
              <v:stroke endarrow="block"/>
            </v:line>
            <v:line id="_x0000_s1142" style="position:absolute;flip:y" from="9672,4992" to="9673,5251">
              <v:stroke endarrow="block"/>
            </v:line>
            <v:rect id="_x0000_s1143" style="position:absolute;left:9233;top:4618;width:967;height:374;v-text-anchor:middle" filled="f" fillcolor="#bbe0e3">
              <v:textbox style="mso-next-textbox:#_x0000_s1143" inset="1.57481mm,.78739mm,1.57481mm,.78739mm">
                <w:txbxContent>
                  <w:p w14:paraId="385270FD" w14:textId="77777777" w:rsidR="00AC42CE" w:rsidRDefault="00AC42CE" w:rsidP="00C1691A">
                    <w:pPr>
                      <w:autoSpaceDE w:val="0"/>
                      <w:autoSpaceDN w:val="0"/>
                      <w:adjustRightInd w:val="0"/>
                      <w:jc w:val="center"/>
                      <w:rPr>
                        <w:rFonts w:ascii="Arial Narrow" w:cs="Arial Narrow"/>
                        <w:color w:val="000000"/>
                        <w:sz w:val="10"/>
                        <w:szCs w:val="16"/>
                      </w:rPr>
                    </w:pPr>
                    <w:r>
                      <w:rPr>
                        <w:rFonts w:ascii="Arial Narrow" w:cs="Arial Narrow"/>
                        <w:color w:val="000000"/>
                        <w:sz w:val="10"/>
                        <w:szCs w:val="16"/>
                      </w:rPr>
                      <w:t xml:space="preserve">HP </w:t>
                    </w:r>
                    <w:proofErr w:type="spellStart"/>
                    <w:r>
                      <w:rPr>
                        <w:rFonts w:ascii="Arial Narrow" w:cs="Arial Narrow"/>
                        <w:color w:val="000000"/>
                        <w:sz w:val="10"/>
                        <w:szCs w:val="16"/>
                      </w:rPr>
                      <w:t>ExStream</w:t>
                    </w:r>
                    <w:proofErr w:type="spellEnd"/>
                  </w:p>
                  <w:p w14:paraId="4DC57B77" w14:textId="77777777" w:rsidR="00AC42CE" w:rsidRPr="00953C0C" w:rsidRDefault="00AC42CE" w:rsidP="00C1691A">
                    <w:pPr>
                      <w:autoSpaceDE w:val="0"/>
                      <w:autoSpaceDN w:val="0"/>
                      <w:adjustRightInd w:val="0"/>
                      <w:jc w:val="center"/>
                      <w:rPr>
                        <w:rFonts w:ascii="Arial Narrow" w:cs="Arial Narrow"/>
                        <w:color w:val="000000"/>
                        <w:sz w:val="8"/>
                        <w:szCs w:val="16"/>
                      </w:rPr>
                    </w:pPr>
                    <w:r w:rsidRPr="00953C0C">
                      <w:rPr>
                        <w:rFonts w:ascii="Arial Narrow" w:cs="Arial Narrow"/>
                        <w:color w:val="000000"/>
                        <w:sz w:val="8"/>
                        <w:szCs w:val="16"/>
                      </w:rPr>
                      <w:t>[101828]</w:t>
                    </w:r>
                  </w:p>
                </w:txbxContent>
              </v:textbox>
            </v:rect>
            <v:rect id="_x0000_s1144" style="position:absolute;left:9240;top:5259;width:845;height:313;v-text-anchor:middle">
              <v:textbox style="mso-next-textbox:#_x0000_s1144" inset="1.57481mm,.78739mm,1.57481mm,.78739mm">
                <w:txbxContent>
                  <w:p w14:paraId="26E5C95D" w14:textId="77777777" w:rsidR="00AC42CE" w:rsidRPr="00F76D3D" w:rsidRDefault="00AC42CE" w:rsidP="00C1691A">
                    <w:pPr>
                      <w:autoSpaceDE w:val="0"/>
                      <w:autoSpaceDN w:val="0"/>
                      <w:adjustRightInd w:val="0"/>
                      <w:jc w:val="center"/>
                      <w:rPr>
                        <w:rFonts w:ascii="Arial Narrow" w:cs="Arial Narrow"/>
                        <w:color w:val="000000"/>
                        <w:sz w:val="10"/>
                        <w:szCs w:val="16"/>
                      </w:rPr>
                    </w:pPr>
                    <w:r>
                      <w:rPr>
                        <w:rFonts w:ascii="Arial Narrow" w:cs="Arial Narrow"/>
                        <w:color w:val="000000"/>
                        <w:sz w:val="10"/>
                        <w:szCs w:val="16"/>
                      </w:rPr>
                      <w:t>TUMBLEWEED</w:t>
                    </w:r>
                  </w:p>
                </w:txbxContent>
              </v:textbox>
            </v:rect>
            <v:line id="_x0000_s1148" style="position:absolute;flip:x" from="6835,6409" to="7297,6409"/>
            <v:line id="_x0000_s1149" style="position:absolute" from="6835,6409" to="6835,6667"/>
            <v:line id="_x0000_s1150" style="position:absolute;flip:x" from="4664,6667" to="6835,6667"/>
            <v:line id="_x0000_s1151" style="position:absolute" from="4664,6667" to="4664,6817"/>
            <v:line id="_x0000_s1152" style="position:absolute;flip:x" from="3976,6817" to="4664,6817"/>
            <v:rect id="_x0000_s1153" style="position:absolute;left:2247;top:4646;width:844;height:487;v-text-anchor:middle" filled="f" fillcolor="#bbe0e3">
              <v:textbox style="mso-next-textbox:#_x0000_s1153" inset="1.57481mm,.78739mm,1.57481mm,.78739mm">
                <w:txbxContent>
                  <w:p w14:paraId="5A40A5E7" w14:textId="77777777" w:rsidR="00AC42CE" w:rsidRDefault="00AC42CE" w:rsidP="00C1691A">
                    <w:pPr>
                      <w:autoSpaceDE w:val="0"/>
                      <w:autoSpaceDN w:val="0"/>
                      <w:adjustRightInd w:val="0"/>
                      <w:jc w:val="center"/>
                      <w:rPr>
                        <w:rFonts w:ascii="Arial Narrow" w:cs="Arial Narrow"/>
                        <w:color w:val="000000"/>
                        <w:sz w:val="10"/>
                        <w:szCs w:val="16"/>
                      </w:rPr>
                    </w:pPr>
                    <w:r>
                      <w:rPr>
                        <w:rFonts w:ascii="Arial Narrow" w:cs="Arial Narrow"/>
                        <w:color w:val="000000"/>
                        <w:sz w:val="10"/>
                        <w:szCs w:val="16"/>
                      </w:rPr>
                      <w:t>*UNRAE</w:t>
                    </w:r>
                  </w:p>
                  <w:p w14:paraId="7D297F3B" w14:textId="77777777" w:rsidR="00AC42CE" w:rsidRPr="00F76D3D" w:rsidRDefault="00AC42CE" w:rsidP="00C1691A">
                    <w:pPr>
                      <w:autoSpaceDE w:val="0"/>
                      <w:autoSpaceDN w:val="0"/>
                      <w:adjustRightInd w:val="0"/>
                      <w:jc w:val="center"/>
                      <w:rPr>
                        <w:rFonts w:ascii="Arial Narrow" w:cs="Arial Narrow"/>
                        <w:color w:val="000000"/>
                        <w:sz w:val="10"/>
                        <w:szCs w:val="16"/>
                      </w:rPr>
                    </w:pPr>
                    <w:r>
                      <w:rPr>
                        <w:rFonts w:ascii="Arial Narrow" w:cs="Arial Narrow"/>
                        <w:color w:val="000000"/>
                        <w:sz w:val="10"/>
                        <w:szCs w:val="16"/>
                      </w:rPr>
                      <w:t>Vehicle Registration</w:t>
                    </w:r>
                  </w:p>
                </w:txbxContent>
              </v:textbox>
            </v:rect>
            <v:line id="_x0000_s1154" style="position:absolute;flip:y" from="6297,7790" to="6298,8014">
              <v:stroke startarrow="open"/>
            </v:line>
            <v:line id="_x0000_s1155" style="position:absolute;flip:y" from="3091,4864" to="3414,4865">
              <v:stroke startarrow="open"/>
            </v:line>
            <v:rect id="_x0000_s1156" style="position:absolute;left:3348;top:4765;width:575;height:198;mso-wrap-style:none;v-text-anchor:middle" strokeweight="1pt">
              <v:textbox style="mso-next-textbox:#_x0000_s1156" inset="1.57481mm,.78739mm,1.57481mm,.78739mm">
                <w:txbxContent>
                  <w:p w14:paraId="5AF11E8B" w14:textId="77777777" w:rsidR="00AC42CE" w:rsidRPr="00F76D3D" w:rsidRDefault="00AC42CE" w:rsidP="00C1691A">
                    <w:pPr>
                      <w:autoSpaceDE w:val="0"/>
                      <w:autoSpaceDN w:val="0"/>
                      <w:adjustRightInd w:val="0"/>
                      <w:jc w:val="center"/>
                      <w:rPr>
                        <w:rFonts w:ascii="Arial Narrow" w:cs="Arial Narrow"/>
                        <w:color w:val="000000"/>
                        <w:sz w:val="7"/>
                        <w:szCs w:val="12"/>
                      </w:rPr>
                    </w:pPr>
                    <w:r>
                      <w:rPr>
                        <w:rFonts w:ascii="Arial Narrow" w:cs="Arial Narrow"/>
                        <w:color w:val="000000"/>
                        <w:sz w:val="7"/>
                        <w:szCs w:val="12"/>
                      </w:rPr>
                      <w:t>12</w:t>
                    </w:r>
                    <w:r w:rsidRPr="00F76D3D">
                      <w:rPr>
                        <w:rFonts w:ascii="Arial Narrow" w:cs="Arial Narrow"/>
                        <w:color w:val="000000"/>
                        <w:sz w:val="7"/>
                        <w:szCs w:val="12"/>
                      </w:rPr>
                      <w:t xml:space="preserve"> </w:t>
                    </w:r>
                    <w:r>
                      <w:rPr>
                        <w:rFonts w:ascii="Arial Narrow" w:cs="Arial Narrow"/>
                        <w:color w:val="000000"/>
                        <w:sz w:val="7"/>
                        <w:szCs w:val="12"/>
                      </w:rPr>
                      <w:t>WS/HTTPS</w:t>
                    </w:r>
                  </w:p>
                </w:txbxContent>
              </v:textbox>
            </v:rect>
            <v:line id="_x0000_s1157" style="position:absolute" from="3921,4866" to="4050,4867"/>
            <v:line id="_x0000_s1158" style="position:absolute" from="6557,7226" to="6558,7451"/>
            <v:shape id="_x0000_s1160" type="#_x0000_t22" style="position:absolute;left:9355;top:3775;width:634;height:491;v-text-anchor:middle" filled="f" fillcolor="#bbe0e3">
              <v:textbox style="mso-next-textbox:#_x0000_s1160" inset="1.57481mm,.78739mm,1.57481mm,.78739mm">
                <w:txbxContent>
                  <w:p w14:paraId="42921990" w14:textId="77777777" w:rsidR="00AC42CE" w:rsidRPr="00953C0C" w:rsidRDefault="00AC42CE" w:rsidP="00C1691A">
                    <w:pPr>
                      <w:autoSpaceDE w:val="0"/>
                      <w:autoSpaceDN w:val="0"/>
                      <w:adjustRightInd w:val="0"/>
                      <w:jc w:val="center"/>
                      <w:rPr>
                        <w:rFonts w:ascii="Arial Narrow" w:cs="Arial Narrow"/>
                        <w:color w:val="000000"/>
                        <w:sz w:val="8"/>
                        <w:szCs w:val="16"/>
                      </w:rPr>
                    </w:pPr>
                  </w:p>
                </w:txbxContent>
              </v:textbox>
            </v:shape>
            <v:line id="_x0000_s1161" style="position:absolute;flip:y" from="7773,4183" to="7774,5345"/>
            <v:line id="_x0000_s1162" style="position:absolute;flip:y" from="7773,4182" to="9355,4183">
              <v:stroke endarrow="open"/>
            </v:line>
            <v:shape id="_x0000_s1163" type="#_x0000_t202" style="position:absolute;left:8516;top:4097;width:447;height:179;mso-wrap-style:none;v-text-anchor:middle" strokeweight="1pt">
              <v:textbox style="mso-next-textbox:#_x0000_s1163" inset="1.57481mm,.78739mm,1.57481mm,.78739mm">
                <w:txbxContent>
                  <w:p w14:paraId="585BA023" w14:textId="77777777" w:rsidR="00AC42CE" w:rsidRPr="009A30D3" w:rsidRDefault="00AC42CE" w:rsidP="00C1691A">
                    <w:pPr>
                      <w:autoSpaceDE w:val="0"/>
                      <w:autoSpaceDN w:val="0"/>
                      <w:adjustRightInd w:val="0"/>
                      <w:jc w:val="center"/>
                      <w:rPr>
                        <w:sz w:val="8"/>
                        <w:szCs w:val="8"/>
                        <w:lang w:val="en-GB"/>
                      </w:rPr>
                    </w:pPr>
                    <w:r>
                      <w:rPr>
                        <w:rFonts w:ascii="Arial Narrow" w:cs="Arial Narrow"/>
                        <w:color w:val="000000"/>
                        <w:sz w:val="7"/>
                        <w:szCs w:val="12"/>
                      </w:rPr>
                      <w:t xml:space="preserve">13 </w:t>
                    </w:r>
                    <w:proofErr w:type="gramStart"/>
                    <w:r>
                      <w:rPr>
                        <w:rFonts w:ascii="Arial Narrow" w:cs="Arial Narrow"/>
                        <w:color w:val="000000"/>
                        <w:sz w:val="7"/>
                        <w:szCs w:val="12"/>
                      </w:rPr>
                      <w:t>Oracle</w:t>
                    </w:r>
                    <w:proofErr w:type="gramEnd"/>
                  </w:p>
                </w:txbxContent>
              </v:textbox>
            </v:shape>
            <v:rect id="_x0000_s1164" style="position:absolute;left:3837;top:7172;width:1055;height:350;v-text-anchor:middle-center" filled="f" fillcolor="#bbe0e3">
              <v:textbox style="mso-next-textbox:#_x0000_s1164" inset="1.57481mm,.78739mm,1.57481mm,.78739mm">
                <w:txbxContent>
                  <w:p w14:paraId="053E724C" w14:textId="77777777" w:rsidR="00AC42CE" w:rsidRPr="00F76D3D" w:rsidRDefault="00AC42CE" w:rsidP="00C1691A">
                    <w:pPr>
                      <w:autoSpaceDE w:val="0"/>
                      <w:autoSpaceDN w:val="0"/>
                      <w:adjustRightInd w:val="0"/>
                      <w:jc w:val="center"/>
                      <w:rPr>
                        <w:rFonts w:ascii="Arial Narrow" w:cs="Arial Narrow"/>
                        <w:color w:val="000000"/>
                        <w:sz w:val="10"/>
                        <w:szCs w:val="16"/>
                      </w:rPr>
                    </w:pPr>
                    <w:r>
                      <w:rPr>
                        <w:rFonts w:ascii="Arial Narrow" w:cs="Arial Narrow"/>
                        <w:color w:val="000000"/>
                        <w:sz w:val="10"/>
                        <w:szCs w:val="16"/>
                      </w:rPr>
                      <w:t>SCHLEP Monitoring</w:t>
                    </w:r>
                  </w:p>
                  <w:p w14:paraId="47B37B3E" w14:textId="77777777" w:rsidR="00AC42CE" w:rsidRPr="001C62C5" w:rsidRDefault="00AC42CE" w:rsidP="00C1691A">
                    <w:pPr>
                      <w:autoSpaceDE w:val="0"/>
                      <w:autoSpaceDN w:val="0"/>
                      <w:adjustRightInd w:val="0"/>
                      <w:jc w:val="center"/>
                      <w:rPr>
                        <w:rFonts w:ascii="Arial Narrow" w:cs="Arial Narrow"/>
                        <w:color w:val="000000"/>
                        <w:sz w:val="10"/>
                        <w:szCs w:val="16"/>
                      </w:rPr>
                    </w:pPr>
                    <w:r>
                      <w:rPr>
                        <w:rFonts w:ascii="Arial Narrow" w:cs="Arial Narrow"/>
                        <w:color w:val="000000"/>
                        <w:sz w:val="10"/>
                        <w:szCs w:val="16"/>
                      </w:rPr>
                      <w:t>X64</w:t>
                    </w:r>
                    <w:r w:rsidRPr="00F76D3D">
                      <w:rPr>
                        <w:rFonts w:ascii="Arial Narrow" w:cs="Arial Narrow"/>
                        <w:color w:val="000000"/>
                        <w:sz w:val="10"/>
                        <w:szCs w:val="16"/>
                      </w:rPr>
                      <w:t xml:space="preserve"> </w:t>
                    </w:r>
                    <w:r w:rsidRPr="00F76D3D">
                      <w:rPr>
                        <w:rFonts w:ascii="Arial Narrow" w:hAnsi="Arial Narrow"/>
                        <w:color w:val="000000"/>
                        <w:sz w:val="10"/>
                        <w:szCs w:val="10"/>
                      </w:rPr>
                      <w:sym w:font="Symbol" w:char="F0B7"/>
                    </w:r>
                    <w:r w:rsidRPr="00F76D3D">
                      <w:rPr>
                        <w:rFonts w:ascii="Arial Narrow" w:cs="Arial Narrow"/>
                        <w:color w:val="000000"/>
                        <w:sz w:val="10"/>
                        <w:szCs w:val="16"/>
                      </w:rPr>
                      <w:t xml:space="preserve"> </w:t>
                    </w:r>
                    <w:r>
                      <w:rPr>
                        <w:rFonts w:ascii="Arial Narrow" w:cs="Arial Narrow"/>
                        <w:color w:val="000000"/>
                        <w:sz w:val="10"/>
                        <w:szCs w:val="16"/>
                      </w:rPr>
                      <w:t>RHEL</w:t>
                    </w:r>
                    <w:r w:rsidRPr="00F76D3D">
                      <w:rPr>
                        <w:rFonts w:ascii="Arial Narrow" w:cs="Arial Narrow"/>
                        <w:color w:val="000000"/>
                        <w:sz w:val="10"/>
                        <w:szCs w:val="16"/>
                      </w:rPr>
                      <w:t xml:space="preserve"> </w:t>
                    </w:r>
                    <w:r w:rsidRPr="00F76D3D">
                      <w:rPr>
                        <w:rFonts w:ascii="Arial Narrow" w:hAnsi="Arial Narrow"/>
                        <w:color w:val="000000"/>
                        <w:sz w:val="10"/>
                        <w:szCs w:val="10"/>
                      </w:rPr>
                      <w:sym w:font="Symbol" w:char="F0B7"/>
                    </w:r>
                    <w:r w:rsidRPr="00F76D3D">
                      <w:rPr>
                        <w:rFonts w:ascii="Arial Narrow" w:cs="Arial Narrow"/>
                        <w:color w:val="000000"/>
                        <w:sz w:val="10"/>
                        <w:szCs w:val="16"/>
                      </w:rPr>
                      <w:t xml:space="preserve"> </w:t>
                    </w:r>
                    <w:r>
                      <w:rPr>
                        <w:rFonts w:ascii="Arial Narrow" w:cs="Arial Narrow"/>
                        <w:color w:val="000000"/>
                        <w:sz w:val="10"/>
                        <w:szCs w:val="16"/>
                      </w:rPr>
                      <w:t>Java</w:t>
                    </w:r>
                  </w:p>
                  <w:p w14:paraId="4B8BC4C0" w14:textId="77777777" w:rsidR="00AC42CE" w:rsidRPr="00F76D3D" w:rsidRDefault="00AC42CE" w:rsidP="00C1691A">
                    <w:pPr>
                      <w:autoSpaceDE w:val="0"/>
                      <w:autoSpaceDN w:val="0"/>
                      <w:adjustRightInd w:val="0"/>
                      <w:jc w:val="center"/>
                      <w:rPr>
                        <w:rFonts w:ascii="Arial Narrow" w:cs="Arial"/>
                        <w:color w:val="000000"/>
                        <w:sz w:val="10"/>
                        <w:szCs w:val="16"/>
                      </w:rPr>
                    </w:pPr>
                  </w:p>
                </w:txbxContent>
              </v:textbox>
            </v:rect>
            <v:line id="_x0000_s1165" style="position:absolute;flip:y" from="4892,7276" to="5231,7277"/>
            <v:line id="_x0000_s1166" style="position:absolute;flip:y" from="4268,6610" to="4269,7173"/>
            <v:line id="_x0000_s1167" style="position:absolute;flip:x" from="4770,6704" to="6929,6705"/>
            <v:line id="_x0000_s1168" style="position:absolute;flip:x" from="4770,6704" to="4771,7174"/>
            <v:line id="_x0000_s1170" style="position:absolute;flip:y" from="9118,6867" to="9750,6868"/>
            <v:shape id="_x0000_s1734" type="#_x0000_t202" style="position:absolute;left:1959;top:8191;width:598;height:297" filled="f" fillcolor="#bbe0e3" stroked="f">
              <v:textbox style="mso-next-textbox:#_x0000_s1734;mso-fit-shape-to-text:t" inset="1.57481mm,.78739mm,1.57481mm,.78739mm">
                <w:txbxContent>
                  <w:p w14:paraId="65698136" w14:textId="77777777" w:rsidR="00AC42CE" w:rsidRPr="009754F0" w:rsidRDefault="00AC42CE" w:rsidP="00C1691A">
                    <w:pPr>
                      <w:autoSpaceDE w:val="0"/>
                      <w:autoSpaceDN w:val="0"/>
                      <w:adjustRightInd w:val="0"/>
                      <w:rPr>
                        <w:rFonts w:cs="Arial"/>
                        <w:color w:val="000000"/>
                        <w:sz w:val="9"/>
                      </w:rPr>
                    </w:pPr>
                    <w:proofErr w:type="gramStart"/>
                    <w:r w:rsidRPr="009754F0">
                      <w:rPr>
                        <w:rFonts w:cs="Arial"/>
                        <w:color w:val="000000"/>
                        <w:sz w:val="9"/>
                      </w:rPr>
                      <w:t>*</w:t>
                    </w:r>
                    <w:r>
                      <w:rPr>
                        <w:rFonts w:cs="Arial"/>
                        <w:color w:val="000000"/>
                        <w:sz w:val="9"/>
                      </w:rPr>
                      <w:t xml:space="preserve">  </w:t>
                    </w:r>
                    <w:r w:rsidRPr="009754F0">
                      <w:rPr>
                        <w:rFonts w:cs="Arial"/>
                        <w:color w:val="000000"/>
                        <w:sz w:val="9"/>
                      </w:rPr>
                      <w:t>Not</w:t>
                    </w:r>
                    <w:proofErr w:type="gramEnd"/>
                    <w:r w:rsidRPr="009754F0">
                      <w:rPr>
                        <w:rFonts w:cs="Arial"/>
                        <w:color w:val="000000"/>
                        <w:sz w:val="9"/>
                      </w:rPr>
                      <w:t xml:space="preserve"> all countries</w:t>
                    </w:r>
                  </w:p>
                </w:txbxContent>
              </v:textbox>
            </v:shape>
            <v:rect id="_x0000_s1758" style="position:absolute;left:3882;top:8014;width:844;height:421;v-text-anchor:middle" filled="f" fillcolor="#bbe0e3">
              <v:textbox style="mso-next-textbox:#_x0000_s1758" inset="1.57481mm,.78739mm,1.57481mm,.78739mm">
                <w:txbxContent>
                  <w:p w14:paraId="55223BAB" w14:textId="77777777" w:rsidR="00AC42CE" w:rsidRPr="00F76D3D" w:rsidRDefault="00AC42CE" w:rsidP="00C1691A">
                    <w:pPr>
                      <w:autoSpaceDE w:val="0"/>
                      <w:autoSpaceDN w:val="0"/>
                      <w:adjustRightInd w:val="0"/>
                      <w:jc w:val="center"/>
                      <w:rPr>
                        <w:rFonts w:ascii="Arial Narrow" w:cs="Arial Narrow"/>
                        <w:color w:val="000000"/>
                        <w:sz w:val="10"/>
                        <w:szCs w:val="16"/>
                      </w:rPr>
                    </w:pPr>
                    <w:r>
                      <w:rPr>
                        <w:rFonts w:ascii="Arial Narrow" w:cs="Arial Narrow"/>
                        <w:color w:val="000000"/>
                        <w:sz w:val="10"/>
                        <w:szCs w:val="16"/>
                      </w:rPr>
                      <w:t>*Latin American Retail System</w:t>
                    </w:r>
                  </w:p>
                </w:txbxContent>
              </v:textbox>
            </v:rect>
            <v:rect id="_x0000_s1759" style="position:absolute;left:4463;top:7593;width:562;height:198;mso-wrap-style:none;v-text-anchor:middle" strokeweight="1pt">
              <v:textbox style="mso-next-textbox:#_x0000_s1759" inset="1.57481mm,.78739mm,1.57481mm,.78739mm">
                <w:txbxContent>
                  <w:p w14:paraId="52B8DE35" w14:textId="77777777" w:rsidR="00AC42CE" w:rsidRPr="00F76D3D" w:rsidRDefault="00AC42CE" w:rsidP="00C1691A">
                    <w:pPr>
                      <w:autoSpaceDE w:val="0"/>
                      <w:autoSpaceDN w:val="0"/>
                      <w:adjustRightInd w:val="0"/>
                      <w:jc w:val="center"/>
                      <w:rPr>
                        <w:rFonts w:ascii="Arial Narrow" w:cs="Arial Narrow"/>
                        <w:color w:val="000000"/>
                        <w:sz w:val="7"/>
                        <w:szCs w:val="12"/>
                      </w:rPr>
                    </w:pPr>
                    <w:proofErr w:type="gramStart"/>
                    <w:r>
                      <w:rPr>
                        <w:rFonts w:ascii="Arial Narrow" w:cs="Arial Narrow"/>
                        <w:color w:val="000000"/>
                        <w:sz w:val="7"/>
                        <w:szCs w:val="12"/>
                      </w:rPr>
                      <w:t xml:space="preserve">14 </w:t>
                    </w:r>
                    <w:r w:rsidRPr="00F76D3D">
                      <w:rPr>
                        <w:rFonts w:ascii="Arial Narrow" w:cs="Arial Narrow"/>
                        <w:color w:val="000000"/>
                        <w:sz w:val="7"/>
                        <w:szCs w:val="12"/>
                      </w:rPr>
                      <w:t>XML/HTTP</w:t>
                    </w:r>
                    <w:proofErr w:type="gramEnd"/>
                  </w:p>
                </w:txbxContent>
              </v:textbox>
            </v:rect>
            <v:line id="_x0000_s1760" style="position:absolute;flip:y" from="4620,7790" to="4621,8072">
              <v:stroke startarrow="open"/>
            </v:line>
            <v:line id="_x0000_s1765" style="position:absolute;flip:y" from="4898,7382" to="5383,7592"/>
            <w10:wrap type="none"/>
            <w10:anchorlock/>
          </v:group>
          <o:OLEObject Type="Embed" ProgID="Visio.Drawing.11" ShapeID="_x0000_s1032" DrawAspect="Content" ObjectID="_1484645535" r:id="rId44"/>
          <o:OLEObject Type="Embed" ProgID="Visio.Drawing.11" ShapeID="_x0000_s1045" DrawAspect="Content" ObjectID="_1484645536" r:id="rId45"/>
        </w:pict>
      </w:r>
    </w:p>
    <w:p w14:paraId="4D59E084" w14:textId="77777777" w:rsidR="000F5840" w:rsidRPr="00140956" w:rsidRDefault="000F5840" w:rsidP="004F1714">
      <w:pPr>
        <w:pStyle w:val="Caption"/>
        <w:jc w:val="center"/>
        <w:rPr>
          <w:lang w:val="en-GB"/>
        </w:rPr>
      </w:pPr>
      <w:r w:rsidRPr="00140956">
        <w:t xml:space="preserve">Figure </w:t>
      </w:r>
      <w:r w:rsidR="007D3494">
        <w:fldChar w:fldCharType="begin"/>
      </w:r>
      <w:r w:rsidR="007D3494">
        <w:instrText xml:space="preserve"> SEQ Figure \* ARABIC </w:instrText>
      </w:r>
      <w:r w:rsidR="007D3494">
        <w:fldChar w:fldCharType="separate"/>
      </w:r>
      <w:r w:rsidR="008114CB">
        <w:rPr>
          <w:noProof/>
        </w:rPr>
        <w:t>1</w:t>
      </w:r>
      <w:r w:rsidR="007D3494">
        <w:rPr>
          <w:noProof/>
        </w:rPr>
        <w:fldChar w:fldCharType="end"/>
      </w:r>
    </w:p>
    <w:p w14:paraId="0C06F402" w14:textId="77777777" w:rsidR="000F5840" w:rsidRPr="00140956" w:rsidRDefault="000F5840">
      <w:pPr>
        <w:rPr>
          <w:lang w:val="en-GB"/>
        </w:rPr>
      </w:pPr>
    </w:p>
    <w:p w14:paraId="01CBB238" w14:textId="77777777" w:rsidR="000F5840" w:rsidRPr="00140956" w:rsidRDefault="000F5840">
      <w:pPr>
        <w:rPr>
          <w:b/>
          <w:sz w:val="24"/>
          <w:lang w:val="en-GB"/>
        </w:rPr>
      </w:pPr>
      <w:r w:rsidRPr="00140956">
        <w:rPr>
          <w:b/>
          <w:sz w:val="24"/>
          <w:lang w:val="en-GB"/>
        </w:rPr>
        <w:t>2.1.2 Interface Descriptions</w:t>
      </w:r>
    </w:p>
    <w:p w14:paraId="7E80B860" w14:textId="77777777" w:rsidR="000F5840" w:rsidRPr="00140956" w:rsidRDefault="000F5840" w:rsidP="0010086A">
      <w:pPr>
        <w:pStyle w:val="Info"/>
      </w:pPr>
      <w:r w:rsidRPr="00140956">
        <w:t>[Describe here each of the interfaces listed in the Logical Application Architecture Drawing, using the interface numbers from the drawing.  For each interface with a data file or database, list the following information:]</w:t>
      </w:r>
    </w:p>
    <w:p w14:paraId="2B2E3743" w14:textId="77777777" w:rsidR="000F5840" w:rsidRPr="00140956" w:rsidRDefault="000F5840" w:rsidP="0010086A">
      <w:pPr>
        <w:pStyle w:val="Info"/>
      </w:pPr>
      <w:r w:rsidRPr="00140956">
        <w:t>[For each API (interface between two programs), list the following information:]</w:t>
      </w:r>
    </w:p>
    <w:p w14:paraId="270ABD9D" w14:textId="77777777" w:rsidR="000F5840" w:rsidRPr="00140956" w:rsidRDefault="000F5840" w:rsidP="0010086A">
      <w:pPr>
        <w:pStyle w:val="Info"/>
      </w:pPr>
      <w:r w:rsidRPr="00140956">
        <w:t>2. API Spec</w:t>
      </w:r>
    </w:p>
    <w:p w14:paraId="6218F352" w14:textId="77777777" w:rsidR="000F5840" w:rsidRPr="00140956" w:rsidRDefault="000F5840" w:rsidP="0010086A">
      <w:pPr>
        <w:pStyle w:val="Info"/>
      </w:pPr>
      <w:r w:rsidRPr="00140956">
        <w:t xml:space="preserve">Description: </w:t>
      </w:r>
    </w:p>
    <w:p w14:paraId="723B6EF9" w14:textId="77777777" w:rsidR="000F5840" w:rsidRPr="00140956" w:rsidRDefault="000F5840" w:rsidP="0010086A">
      <w:pPr>
        <w:pStyle w:val="Info"/>
      </w:pPr>
      <w:r w:rsidRPr="00140956">
        <w:t>API #1:</w:t>
      </w:r>
    </w:p>
    <w:p w14:paraId="6D1D2CA8" w14:textId="77777777" w:rsidR="000F5840" w:rsidRPr="00140956" w:rsidRDefault="000F5840" w:rsidP="0010086A">
      <w:pPr>
        <w:pStyle w:val="Info"/>
      </w:pPr>
      <w:r w:rsidRPr="00140956">
        <w:t>(I) Input received from Ext</w:t>
      </w:r>
    </w:p>
    <w:p w14:paraId="13471FF2" w14:textId="77777777" w:rsidR="000F5840" w:rsidRPr="00140956" w:rsidRDefault="000F5840" w:rsidP="0010086A">
      <w:pPr>
        <w:pStyle w:val="Info"/>
      </w:pPr>
      <w:r w:rsidRPr="00140956">
        <w:t>(O) Output sent to Ext</w:t>
      </w:r>
    </w:p>
    <w:p w14:paraId="2AA14495" w14:textId="77777777" w:rsidR="000F5840" w:rsidRPr="00140956" w:rsidRDefault="000F5840" w:rsidP="0010086A">
      <w:pPr>
        <w:pStyle w:val="Info"/>
      </w:pPr>
      <w:r w:rsidRPr="00140956">
        <w:t>API #2:</w:t>
      </w:r>
    </w:p>
    <w:p w14:paraId="07D0CE6A" w14:textId="77777777" w:rsidR="000F5840" w:rsidRPr="00140956" w:rsidRDefault="000F5840" w:rsidP="0010086A">
      <w:pPr>
        <w:pStyle w:val="Info"/>
      </w:pPr>
      <w:r w:rsidRPr="00140956">
        <w:t>. . .</w:t>
      </w:r>
    </w:p>
    <w:p w14:paraId="708B7A84" w14:textId="77777777" w:rsidR="000F5840" w:rsidRPr="00140956" w:rsidRDefault="000F5840">
      <w:pPr>
        <w:rPr>
          <w:lang w:val="en-GB"/>
        </w:rPr>
      </w:pPr>
    </w:p>
    <w:p w14:paraId="31E81B21" w14:textId="77777777" w:rsidR="000F5840" w:rsidRPr="00140956" w:rsidRDefault="000F5840" w:rsidP="00447412">
      <w:pPr>
        <w:rPr>
          <w:b/>
          <w:bCs/>
          <w:sz w:val="22"/>
          <w:szCs w:val="22"/>
          <w:lang w:val="en-GB"/>
        </w:rPr>
      </w:pPr>
      <w:r w:rsidRPr="00140956">
        <w:rPr>
          <w:b/>
          <w:bCs/>
          <w:sz w:val="22"/>
          <w:szCs w:val="22"/>
          <w:lang w:val="en-GB"/>
        </w:rPr>
        <w:t>Data Spec</w:t>
      </w:r>
    </w:p>
    <w:p w14:paraId="3065A086" w14:textId="77777777" w:rsidR="000F5840" w:rsidRPr="00140956" w:rsidRDefault="000F5840" w:rsidP="00447412">
      <w:pPr>
        <w:rPr>
          <w:b/>
          <w:bCs/>
          <w:sz w:val="22"/>
          <w:szCs w:val="22"/>
          <w:lang w:val="en-GB"/>
        </w:rPr>
      </w:pPr>
      <w:r w:rsidRPr="00140956">
        <w:rPr>
          <w:b/>
          <w:bCs/>
          <w:sz w:val="22"/>
          <w:szCs w:val="22"/>
          <w:lang w:val="en-GB"/>
        </w:rPr>
        <w:t>Description: Security</w:t>
      </w:r>
    </w:p>
    <w:p w14:paraId="45CBFEDC" w14:textId="77777777" w:rsidR="000F5840" w:rsidRPr="00140956" w:rsidRDefault="000F5840" w:rsidP="00447412">
      <w:pPr>
        <w:rPr>
          <w:bCs/>
          <w:sz w:val="22"/>
          <w:szCs w:val="22"/>
          <w:lang w:val="en-GB"/>
        </w:rPr>
      </w:pPr>
      <w:proofErr w:type="gramStart"/>
      <w:r w:rsidRPr="00140956">
        <w:rPr>
          <w:bCs/>
          <w:sz w:val="22"/>
          <w:szCs w:val="22"/>
          <w:lang w:val="en-GB"/>
        </w:rPr>
        <w:t>Provides user role permissions for GS</w:t>
      </w:r>
      <w:r w:rsidR="001539F0" w:rsidRPr="00140956">
        <w:rPr>
          <w:bCs/>
          <w:sz w:val="22"/>
          <w:szCs w:val="22"/>
          <w:lang w:val="en-GB"/>
        </w:rPr>
        <w:t xml:space="preserve"> Wholesale, Wholesale O</w:t>
      </w:r>
      <w:r w:rsidRPr="00140956">
        <w:rPr>
          <w:bCs/>
          <w:sz w:val="22"/>
          <w:szCs w:val="22"/>
          <w:lang w:val="en-GB"/>
        </w:rPr>
        <w:t>nline and GS Parameters applications, via the GS Security module.</w:t>
      </w:r>
      <w:proofErr w:type="gramEnd"/>
    </w:p>
    <w:p w14:paraId="3DFD1105" w14:textId="77777777" w:rsidR="000F5840" w:rsidRPr="00140956" w:rsidRDefault="000F5840" w:rsidP="00447412">
      <w:pPr>
        <w:rPr>
          <w:sz w:val="22"/>
          <w:szCs w:val="22"/>
          <w:lang w:val="en-GB"/>
        </w:rPr>
      </w:pPr>
      <w:r w:rsidRPr="00140956">
        <w:rPr>
          <w:b/>
          <w:bCs/>
          <w:sz w:val="22"/>
          <w:szCs w:val="22"/>
          <w:lang w:val="en-GB"/>
        </w:rPr>
        <w:t>Reads:</w:t>
      </w:r>
      <w:r w:rsidRPr="00140956">
        <w:rPr>
          <w:bCs/>
          <w:sz w:val="22"/>
          <w:szCs w:val="22"/>
          <w:lang w:val="en-GB"/>
        </w:rPr>
        <w:t xml:space="preserve"> GS Security</w:t>
      </w:r>
    </w:p>
    <w:p w14:paraId="3082B127" w14:textId="77777777" w:rsidR="000F5840" w:rsidRPr="00140956" w:rsidRDefault="000F5840" w:rsidP="00447412">
      <w:pPr>
        <w:rPr>
          <w:b/>
          <w:bCs/>
          <w:sz w:val="22"/>
          <w:szCs w:val="22"/>
          <w:lang w:val="en-GB"/>
        </w:rPr>
      </w:pPr>
      <w:r w:rsidRPr="00140956">
        <w:rPr>
          <w:b/>
          <w:bCs/>
          <w:sz w:val="22"/>
          <w:szCs w:val="22"/>
          <w:lang w:val="en-GB"/>
        </w:rPr>
        <w:t>Writes:</w:t>
      </w:r>
      <w:r w:rsidRPr="00140956">
        <w:rPr>
          <w:sz w:val="22"/>
          <w:szCs w:val="22"/>
          <w:lang w:val="en-GB"/>
        </w:rPr>
        <w:t xml:space="preserve"> GS Security</w:t>
      </w:r>
    </w:p>
    <w:p w14:paraId="20D2F1D2" w14:textId="77777777" w:rsidR="000F5840" w:rsidRPr="00140956" w:rsidRDefault="000F5840" w:rsidP="00447412">
      <w:pPr>
        <w:rPr>
          <w:b/>
          <w:bCs/>
          <w:sz w:val="22"/>
          <w:szCs w:val="22"/>
          <w:lang w:val="en-GB"/>
        </w:rPr>
      </w:pPr>
      <w:r w:rsidRPr="00140956">
        <w:rPr>
          <w:b/>
          <w:bCs/>
          <w:sz w:val="22"/>
          <w:szCs w:val="22"/>
          <w:lang w:val="en-GB"/>
        </w:rPr>
        <w:t xml:space="preserve">Data Sharing Agreement:  </w:t>
      </w:r>
    </w:p>
    <w:p w14:paraId="5793D829" w14:textId="77777777" w:rsidR="000F5840" w:rsidRPr="00140956" w:rsidRDefault="000F5840" w:rsidP="00447412">
      <w:pPr>
        <w:rPr>
          <w:lang w:val="en-GB"/>
        </w:rPr>
      </w:pPr>
    </w:p>
    <w:p w14:paraId="5DD872B0" w14:textId="77777777" w:rsidR="000F5840" w:rsidRPr="00140956" w:rsidRDefault="000F5840" w:rsidP="00447412">
      <w:pPr>
        <w:rPr>
          <w:b/>
          <w:bCs/>
          <w:sz w:val="22"/>
          <w:szCs w:val="22"/>
          <w:lang w:val="en-GB"/>
        </w:rPr>
      </w:pPr>
      <w:r w:rsidRPr="00140956">
        <w:rPr>
          <w:b/>
          <w:bCs/>
          <w:sz w:val="22"/>
          <w:szCs w:val="22"/>
          <w:lang w:val="en-GB"/>
        </w:rPr>
        <w:t>Data Spec</w:t>
      </w:r>
    </w:p>
    <w:p w14:paraId="53B4A2F4" w14:textId="77777777" w:rsidR="000F5840" w:rsidRPr="00140956" w:rsidRDefault="000F5840" w:rsidP="00447412">
      <w:pPr>
        <w:rPr>
          <w:b/>
          <w:bCs/>
          <w:sz w:val="22"/>
          <w:szCs w:val="22"/>
          <w:lang w:val="en-GB"/>
        </w:rPr>
      </w:pPr>
      <w:r w:rsidRPr="00140956">
        <w:rPr>
          <w:b/>
          <w:bCs/>
          <w:sz w:val="22"/>
          <w:szCs w:val="22"/>
          <w:lang w:val="en-GB"/>
        </w:rPr>
        <w:t>Description: Metrics</w:t>
      </w:r>
    </w:p>
    <w:p w14:paraId="53DC3C63" w14:textId="77777777" w:rsidR="000F5840" w:rsidRPr="00140956" w:rsidRDefault="000F5840" w:rsidP="00447412">
      <w:pPr>
        <w:rPr>
          <w:bCs/>
          <w:sz w:val="22"/>
          <w:szCs w:val="22"/>
          <w:lang w:val="en-GB"/>
        </w:rPr>
      </w:pPr>
      <w:proofErr w:type="gramStart"/>
      <w:r w:rsidRPr="00140956">
        <w:rPr>
          <w:bCs/>
          <w:sz w:val="22"/>
          <w:szCs w:val="22"/>
          <w:lang w:val="en-GB"/>
        </w:rPr>
        <w:t>Records performance metrics for specific operations within the GS Wholesale application, via the GS Metrics module.</w:t>
      </w:r>
      <w:proofErr w:type="gramEnd"/>
    </w:p>
    <w:p w14:paraId="43058253" w14:textId="77777777" w:rsidR="000F5840" w:rsidRPr="00140956" w:rsidRDefault="000F5840" w:rsidP="00447412">
      <w:pPr>
        <w:rPr>
          <w:sz w:val="22"/>
          <w:szCs w:val="22"/>
          <w:lang w:val="en-GB"/>
        </w:rPr>
      </w:pPr>
      <w:proofErr w:type="gramStart"/>
      <w:r w:rsidRPr="00140956">
        <w:rPr>
          <w:b/>
          <w:bCs/>
          <w:sz w:val="22"/>
          <w:szCs w:val="22"/>
          <w:lang w:val="en-GB"/>
        </w:rPr>
        <w:t>Reads:</w:t>
      </w:r>
      <w:r w:rsidRPr="00140956">
        <w:rPr>
          <w:bCs/>
          <w:sz w:val="22"/>
          <w:szCs w:val="22"/>
          <w:lang w:val="en-GB"/>
        </w:rPr>
        <w:t xml:space="preserve"> None from application.</w:t>
      </w:r>
      <w:proofErr w:type="gramEnd"/>
    </w:p>
    <w:p w14:paraId="45657442" w14:textId="77777777" w:rsidR="000F5840" w:rsidRPr="00140956" w:rsidRDefault="000F5840" w:rsidP="00447412">
      <w:pPr>
        <w:rPr>
          <w:b/>
          <w:bCs/>
          <w:sz w:val="22"/>
          <w:szCs w:val="22"/>
          <w:lang w:val="en-GB"/>
        </w:rPr>
      </w:pPr>
      <w:r w:rsidRPr="00140956">
        <w:rPr>
          <w:b/>
          <w:bCs/>
          <w:sz w:val="22"/>
          <w:szCs w:val="22"/>
          <w:lang w:val="en-GB"/>
        </w:rPr>
        <w:t>Writes:</w:t>
      </w:r>
      <w:r w:rsidRPr="00140956">
        <w:rPr>
          <w:sz w:val="22"/>
          <w:szCs w:val="22"/>
          <w:lang w:val="en-GB"/>
        </w:rPr>
        <w:t xml:space="preserve"> GS Metrics</w:t>
      </w:r>
    </w:p>
    <w:p w14:paraId="6029D41A" w14:textId="77777777" w:rsidR="000F5840" w:rsidRPr="00140956" w:rsidRDefault="000F5840" w:rsidP="00447412">
      <w:pPr>
        <w:rPr>
          <w:b/>
          <w:bCs/>
          <w:sz w:val="22"/>
          <w:szCs w:val="22"/>
          <w:lang w:val="en-GB"/>
        </w:rPr>
      </w:pPr>
      <w:r w:rsidRPr="00140956">
        <w:rPr>
          <w:b/>
          <w:bCs/>
          <w:sz w:val="22"/>
          <w:szCs w:val="22"/>
          <w:lang w:val="en-GB"/>
        </w:rPr>
        <w:t xml:space="preserve">Data Sharing Agreement:  </w:t>
      </w:r>
    </w:p>
    <w:p w14:paraId="3FBAD844" w14:textId="77777777" w:rsidR="000F5840" w:rsidRPr="00140956" w:rsidRDefault="000F5840" w:rsidP="00447412">
      <w:pPr>
        <w:rPr>
          <w:lang w:val="en-GB"/>
        </w:rPr>
      </w:pPr>
    </w:p>
    <w:p w14:paraId="7E0774FA" w14:textId="77777777" w:rsidR="000F5840" w:rsidRPr="00140956" w:rsidRDefault="000F5840" w:rsidP="00447412">
      <w:pPr>
        <w:rPr>
          <w:b/>
          <w:bCs/>
          <w:sz w:val="22"/>
          <w:szCs w:val="22"/>
          <w:lang w:val="en-GB"/>
        </w:rPr>
      </w:pPr>
      <w:r w:rsidRPr="00140956">
        <w:rPr>
          <w:b/>
          <w:bCs/>
          <w:sz w:val="22"/>
          <w:szCs w:val="22"/>
          <w:lang w:val="en-GB"/>
        </w:rPr>
        <w:t>Data Spec</w:t>
      </w:r>
    </w:p>
    <w:p w14:paraId="7F1F9793" w14:textId="77777777" w:rsidR="000F5840" w:rsidRPr="00140956" w:rsidRDefault="000F5840" w:rsidP="00447412">
      <w:pPr>
        <w:rPr>
          <w:b/>
          <w:bCs/>
          <w:sz w:val="22"/>
          <w:szCs w:val="22"/>
          <w:lang w:val="en-GB"/>
        </w:rPr>
      </w:pPr>
      <w:r w:rsidRPr="00140956">
        <w:rPr>
          <w:b/>
          <w:bCs/>
          <w:sz w:val="22"/>
          <w:szCs w:val="22"/>
          <w:lang w:val="en-GB"/>
        </w:rPr>
        <w:t>Description: GSW</w:t>
      </w:r>
    </w:p>
    <w:p w14:paraId="7A06CCDF" w14:textId="77777777" w:rsidR="000F5840" w:rsidRPr="00140956" w:rsidRDefault="000F5840" w:rsidP="00447412">
      <w:pPr>
        <w:rPr>
          <w:bCs/>
          <w:sz w:val="22"/>
          <w:szCs w:val="22"/>
          <w:lang w:val="en-GB"/>
        </w:rPr>
      </w:pPr>
      <w:r w:rsidRPr="00140956">
        <w:rPr>
          <w:bCs/>
          <w:sz w:val="22"/>
          <w:szCs w:val="22"/>
          <w:lang w:val="en-GB"/>
        </w:rPr>
        <w:t>The primary data store for GS Wholesale business data and parameters.</w:t>
      </w:r>
    </w:p>
    <w:p w14:paraId="71EE8B8F" w14:textId="77777777" w:rsidR="000F5840" w:rsidRPr="00140956" w:rsidRDefault="000F5840" w:rsidP="00447412">
      <w:pPr>
        <w:rPr>
          <w:sz w:val="22"/>
          <w:szCs w:val="22"/>
          <w:lang w:val="en-GB"/>
        </w:rPr>
      </w:pPr>
      <w:r w:rsidRPr="00140956">
        <w:rPr>
          <w:b/>
          <w:bCs/>
          <w:sz w:val="22"/>
          <w:szCs w:val="22"/>
          <w:lang w:val="en-GB"/>
        </w:rPr>
        <w:t>Reads:</w:t>
      </w:r>
      <w:r w:rsidRPr="00140956">
        <w:rPr>
          <w:bCs/>
          <w:sz w:val="22"/>
          <w:szCs w:val="22"/>
          <w:lang w:val="en-GB"/>
        </w:rPr>
        <w:t xml:space="preserve"> GS Wholesale, GS Wholesale Online, GS Parameters</w:t>
      </w:r>
    </w:p>
    <w:p w14:paraId="676CD339" w14:textId="77777777" w:rsidR="000F5840" w:rsidRPr="00140956" w:rsidRDefault="000F5840" w:rsidP="00447412">
      <w:pPr>
        <w:rPr>
          <w:b/>
          <w:bCs/>
          <w:sz w:val="22"/>
          <w:szCs w:val="22"/>
          <w:lang w:val="en-GB"/>
        </w:rPr>
      </w:pPr>
      <w:r w:rsidRPr="00140956">
        <w:rPr>
          <w:b/>
          <w:bCs/>
          <w:sz w:val="22"/>
          <w:szCs w:val="22"/>
          <w:lang w:val="en-GB"/>
        </w:rPr>
        <w:t>Writes:</w:t>
      </w:r>
      <w:r w:rsidRPr="00140956">
        <w:rPr>
          <w:sz w:val="22"/>
          <w:szCs w:val="22"/>
          <w:lang w:val="en-GB"/>
        </w:rPr>
        <w:t xml:space="preserve"> </w:t>
      </w:r>
      <w:r w:rsidRPr="00140956">
        <w:rPr>
          <w:bCs/>
          <w:sz w:val="22"/>
          <w:szCs w:val="22"/>
          <w:lang w:val="en-GB"/>
        </w:rPr>
        <w:t>GS Wholesale, GS Wholesale Online, GS Parameters</w:t>
      </w:r>
    </w:p>
    <w:p w14:paraId="54F02FA9" w14:textId="77777777" w:rsidR="000F5840" w:rsidRPr="00140956" w:rsidRDefault="000F5840" w:rsidP="00447412">
      <w:pPr>
        <w:rPr>
          <w:b/>
          <w:bCs/>
          <w:sz w:val="22"/>
          <w:szCs w:val="22"/>
          <w:lang w:val="en-GB"/>
        </w:rPr>
      </w:pPr>
      <w:r w:rsidRPr="00140956">
        <w:rPr>
          <w:b/>
          <w:bCs/>
          <w:sz w:val="22"/>
          <w:szCs w:val="22"/>
          <w:lang w:val="en-GB"/>
        </w:rPr>
        <w:t xml:space="preserve">Data Sharing Agreement:  </w:t>
      </w:r>
    </w:p>
    <w:p w14:paraId="1D614D33" w14:textId="77777777" w:rsidR="000F5840" w:rsidRPr="00140956" w:rsidRDefault="000F5840" w:rsidP="00447412">
      <w:pPr>
        <w:rPr>
          <w:lang w:val="en-GB"/>
        </w:rPr>
      </w:pPr>
    </w:p>
    <w:p w14:paraId="38DB5919" w14:textId="77777777" w:rsidR="000F5840" w:rsidRPr="00140956" w:rsidRDefault="000F5840" w:rsidP="00847C91">
      <w:pPr>
        <w:rPr>
          <w:b/>
          <w:sz w:val="22"/>
          <w:lang w:val="en-GB"/>
        </w:rPr>
      </w:pPr>
      <w:r w:rsidRPr="00140956">
        <w:rPr>
          <w:b/>
          <w:sz w:val="22"/>
          <w:lang w:val="en-GB"/>
        </w:rPr>
        <w:t>1. API Spec</w:t>
      </w:r>
    </w:p>
    <w:p w14:paraId="51F5D711" w14:textId="77777777" w:rsidR="000F5840" w:rsidRPr="00140956" w:rsidRDefault="000F5840" w:rsidP="00847C91">
      <w:pPr>
        <w:rPr>
          <w:b/>
          <w:sz w:val="22"/>
          <w:lang w:val="en-GB"/>
        </w:rPr>
      </w:pPr>
      <w:r w:rsidRPr="00140956">
        <w:rPr>
          <w:b/>
          <w:sz w:val="22"/>
          <w:lang w:val="en-GB"/>
        </w:rPr>
        <w:t>Description: Thick-client Java Swing application</w:t>
      </w:r>
    </w:p>
    <w:p w14:paraId="5F488FD9" w14:textId="77777777" w:rsidR="000F5840" w:rsidRPr="00140956" w:rsidRDefault="000F5840" w:rsidP="00847C91">
      <w:pPr>
        <w:rPr>
          <w:b/>
          <w:sz w:val="22"/>
          <w:lang w:val="en-GB"/>
        </w:rPr>
      </w:pPr>
      <w:r w:rsidRPr="00140956">
        <w:rPr>
          <w:b/>
          <w:sz w:val="22"/>
          <w:lang w:val="en-GB"/>
        </w:rPr>
        <w:t>API #1:</w:t>
      </w:r>
    </w:p>
    <w:p w14:paraId="7DC36E84" w14:textId="77777777" w:rsidR="000F5840" w:rsidRPr="00140956" w:rsidRDefault="000F5840" w:rsidP="00447412">
      <w:pPr>
        <w:rPr>
          <w:sz w:val="22"/>
          <w:szCs w:val="22"/>
          <w:lang w:val="en-GB"/>
        </w:rPr>
      </w:pPr>
      <w:r w:rsidRPr="00140956">
        <w:rPr>
          <w:sz w:val="22"/>
          <w:szCs w:val="22"/>
          <w:lang w:val="en-GB"/>
        </w:rPr>
        <w:t xml:space="preserve">Both input and output are represented as serialized Java objects between the thick client and J2EE application server. Basic transport uses HTTPS over TCP/IP. Clients connect via a web tier and appropriate inner and outer firewalls. The web tier then proxies the call using the NSAPI proxy plug-in </w:t>
      </w:r>
      <w:r w:rsidR="005723D4">
        <w:rPr>
          <w:sz w:val="22"/>
          <w:szCs w:val="22"/>
          <w:lang w:val="en-GB"/>
        </w:rPr>
        <w:t xml:space="preserve">for </w:t>
      </w:r>
      <w:proofErr w:type="spellStart"/>
      <w:r w:rsidR="005723D4">
        <w:rPr>
          <w:sz w:val="22"/>
          <w:szCs w:val="22"/>
          <w:lang w:val="en-GB"/>
        </w:rPr>
        <w:t>Weblogic</w:t>
      </w:r>
      <w:proofErr w:type="spellEnd"/>
      <w:r w:rsidR="005723D4">
        <w:rPr>
          <w:sz w:val="22"/>
          <w:szCs w:val="22"/>
          <w:lang w:val="en-GB"/>
        </w:rPr>
        <w:t xml:space="preserve"> </w:t>
      </w:r>
      <w:r w:rsidRPr="00140956">
        <w:rPr>
          <w:sz w:val="22"/>
          <w:szCs w:val="22"/>
          <w:lang w:val="en-GB"/>
        </w:rPr>
        <w:t xml:space="preserve">from </w:t>
      </w:r>
      <w:r w:rsidR="005723D4">
        <w:rPr>
          <w:sz w:val="22"/>
          <w:szCs w:val="22"/>
          <w:lang w:val="en-GB"/>
        </w:rPr>
        <w:t>Oracle</w:t>
      </w:r>
      <w:r w:rsidRPr="00140956">
        <w:rPr>
          <w:sz w:val="22"/>
          <w:szCs w:val="22"/>
          <w:lang w:val="en-GB"/>
        </w:rPr>
        <w:t>.</w:t>
      </w:r>
    </w:p>
    <w:p w14:paraId="4D73B35E" w14:textId="77777777" w:rsidR="000F5840" w:rsidRPr="00140956" w:rsidRDefault="000F5840" w:rsidP="00447412">
      <w:pPr>
        <w:rPr>
          <w:sz w:val="22"/>
          <w:szCs w:val="22"/>
          <w:lang w:val="en-GB"/>
        </w:rPr>
      </w:pPr>
    </w:p>
    <w:p w14:paraId="6AB4E8E6" w14:textId="77777777" w:rsidR="000F5840" w:rsidRPr="00140956" w:rsidRDefault="000F5840" w:rsidP="00847C91">
      <w:pPr>
        <w:rPr>
          <w:b/>
          <w:sz w:val="22"/>
          <w:lang w:val="en-GB"/>
        </w:rPr>
      </w:pPr>
      <w:r w:rsidRPr="00140956">
        <w:rPr>
          <w:b/>
          <w:sz w:val="22"/>
          <w:lang w:val="en-GB"/>
        </w:rPr>
        <w:t>2. API Spec</w:t>
      </w:r>
    </w:p>
    <w:p w14:paraId="3957B1E5" w14:textId="77777777" w:rsidR="000F5840" w:rsidRPr="00140956" w:rsidRDefault="000F5840" w:rsidP="00847C91">
      <w:pPr>
        <w:rPr>
          <w:b/>
          <w:sz w:val="22"/>
          <w:lang w:val="en-GB"/>
        </w:rPr>
      </w:pPr>
      <w:r w:rsidRPr="00140956">
        <w:rPr>
          <w:b/>
          <w:sz w:val="22"/>
          <w:lang w:val="en-GB"/>
        </w:rPr>
        <w:t>Description: Parameters – Web application</w:t>
      </w:r>
    </w:p>
    <w:p w14:paraId="74507F12" w14:textId="77777777" w:rsidR="000F5840" w:rsidRPr="00140956" w:rsidRDefault="000F5840" w:rsidP="00847C91">
      <w:pPr>
        <w:rPr>
          <w:b/>
          <w:sz w:val="22"/>
          <w:lang w:val="en-GB"/>
        </w:rPr>
      </w:pPr>
      <w:r w:rsidRPr="00140956">
        <w:rPr>
          <w:b/>
          <w:sz w:val="22"/>
          <w:lang w:val="en-GB"/>
        </w:rPr>
        <w:t>API #2:</w:t>
      </w:r>
    </w:p>
    <w:p w14:paraId="4F27D06C" w14:textId="77777777" w:rsidR="000F5840" w:rsidRPr="00140956" w:rsidRDefault="000F5840" w:rsidP="0010086A">
      <w:pPr>
        <w:pStyle w:val="Info"/>
      </w:pPr>
    </w:p>
    <w:p w14:paraId="457394E1" w14:textId="77777777" w:rsidR="000F5840" w:rsidRPr="00140956" w:rsidRDefault="000F5840" w:rsidP="00447412">
      <w:pPr>
        <w:rPr>
          <w:sz w:val="22"/>
          <w:szCs w:val="22"/>
          <w:lang w:val="en-GB"/>
        </w:rPr>
      </w:pPr>
      <w:proofErr w:type="gramStart"/>
      <w:r w:rsidRPr="00140956">
        <w:rPr>
          <w:sz w:val="22"/>
          <w:szCs w:val="22"/>
          <w:lang w:val="en-GB"/>
        </w:rPr>
        <w:t>Standard HTTPS request/response traffic via TCP/IP.</w:t>
      </w:r>
      <w:proofErr w:type="gramEnd"/>
      <w:r w:rsidRPr="00140956">
        <w:rPr>
          <w:sz w:val="22"/>
          <w:szCs w:val="22"/>
          <w:lang w:val="en-GB"/>
        </w:rPr>
        <w:t xml:space="preserve"> Clients connect via a web tier and appropriate inner and outer firewalls. The web tier then proxies the call using the NSAPI proxy plug-in </w:t>
      </w:r>
      <w:r w:rsidR="005723D4">
        <w:rPr>
          <w:sz w:val="22"/>
          <w:szCs w:val="22"/>
          <w:lang w:val="en-GB"/>
        </w:rPr>
        <w:t xml:space="preserve">for </w:t>
      </w:r>
      <w:proofErr w:type="spellStart"/>
      <w:r w:rsidR="005723D4">
        <w:rPr>
          <w:sz w:val="22"/>
          <w:szCs w:val="22"/>
          <w:lang w:val="en-GB"/>
        </w:rPr>
        <w:t>Weblogic</w:t>
      </w:r>
      <w:proofErr w:type="spellEnd"/>
      <w:r w:rsidR="005723D4">
        <w:rPr>
          <w:sz w:val="22"/>
          <w:szCs w:val="22"/>
          <w:lang w:val="en-GB"/>
        </w:rPr>
        <w:t xml:space="preserve"> </w:t>
      </w:r>
      <w:r w:rsidRPr="00140956">
        <w:rPr>
          <w:sz w:val="22"/>
          <w:szCs w:val="22"/>
          <w:lang w:val="en-GB"/>
        </w:rPr>
        <w:t xml:space="preserve">from </w:t>
      </w:r>
      <w:r w:rsidR="005723D4">
        <w:rPr>
          <w:sz w:val="22"/>
          <w:szCs w:val="22"/>
          <w:lang w:val="en-GB"/>
        </w:rPr>
        <w:t>Oracle</w:t>
      </w:r>
      <w:r w:rsidRPr="00140956">
        <w:rPr>
          <w:sz w:val="22"/>
          <w:szCs w:val="22"/>
          <w:lang w:val="en-GB"/>
        </w:rPr>
        <w:t>.</w:t>
      </w:r>
    </w:p>
    <w:p w14:paraId="7E2346D0" w14:textId="77777777" w:rsidR="000F5840" w:rsidRPr="00140956" w:rsidRDefault="000F5840" w:rsidP="00447412">
      <w:pPr>
        <w:rPr>
          <w:sz w:val="22"/>
          <w:szCs w:val="22"/>
          <w:lang w:val="en-GB"/>
        </w:rPr>
      </w:pPr>
    </w:p>
    <w:p w14:paraId="2A6099EB" w14:textId="77777777" w:rsidR="000F5840" w:rsidRPr="00140956" w:rsidRDefault="000F5840" w:rsidP="00847C91">
      <w:pPr>
        <w:rPr>
          <w:b/>
          <w:sz w:val="22"/>
          <w:lang w:val="en-GB"/>
        </w:rPr>
      </w:pPr>
      <w:r w:rsidRPr="00140956">
        <w:rPr>
          <w:b/>
          <w:sz w:val="22"/>
          <w:lang w:val="en-GB"/>
        </w:rPr>
        <w:t>3. API Spec</w:t>
      </w:r>
    </w:p>
    <w:p w14:paraId="56FD85B1" w14:textId="77777777" w:rsidR="000F5840" w:rsidRPr="00140956" w:rsidRDefault="000F5840" w:rsidP="00847C91">
      <w:pPr>
        <w:rPr>
          <w:b/>
          <w:sz w:val="22"/>
          <w:lang w:val="en-GB"/>
        </w:rPr>
      </w:pPr>
      <w:r w:rsidRPr="00140956">
        <w:rPr>
          <w:b/>
          <w:sz w:val="22"/>
          <w:lang w:val="en-GB"/>
        </w:rPr>
        <w:t>Description: Wholesale Online – Web application</w:t>
      </w:r>
    </w:p>
    <w:p w14:paraId="56FEAF6A" w14:textId="77777777" w:rsidR="000F5840" w:rsidRPr="00140956" w:rsidRDefault="000F5840" w:rsidP="00847C91">
      <w:pPr>
        <w:rPr>
          <w:b/>
          <w:sz w:val="22"/>
          <w:lang w:val="en-GB"/>
        </w:rPr>
      </w:pPr>
      <w:r w:rsidRPr="00140956">
        <w:rPr>
          <w:b/>
          <w:sz w:val="22"/>
          <w:lang w:val="en-GB"/>
        </w:rPr>
        <w:t>API #3:</w:t>
      </w:r>
    </w:p>
    <w:p w14:paraId="039C66BA" w14:textId="77777777" w:rsidR="000F5840" w:rsidRPr="00140956" w:rsidRDefault="000F5840" w:rsidP="00447412">
      <w:pPr>
        <w:rPr>
          <w:sz w:val="22"/>
          <w:szCs w:val="22"/>
          <w:lang w:val="en-GB"/>
        </w:rPr>
      </w:pPr>
      <w:proofErr w:type="gramStart"/>
      <w:r w:rsidRPr="00140956">
        <w:rPr>
          <w:sz w:val="22"/>
          <w:szCs w:val="22"/>
          <w:lang w:val="en-GB"/>
        </w:rPr>
        <w:t>Standard HTTPS request/response traffic via TCP/IP.</w:t>
      </w:r>
      <w:proofErr w:type="gramEnd"/>
      <w:r w:rsidRPr="00140956">
        <w:rPr>
          <w:sz w:val="22"/>
          <w:szCs w:val="22"/>
          <w:lang w:val="en-GB"/>
        </w:rPr>
        <w:t xml:space="preserve"> Clients connect via a web tier and appropriate inner and outer firewalls. The web tier then proxies the call using the NSAPI proxy plug-in </w:t>
      </w:r>
      <w:r w:rsidR="005723D4">
        <w:rPr>
          <w:sz w:val="22"/>
          <w:szCs w:val="22"/>
          <w:lang w:val="en-GB"/>
        </w:rPr>
        <w:t xml:space="preserve">for </w:t>
      </w:r>
      <w:proofErr w:type="spellStart"/>
      <w:r w:rsidR="005723D4">
        <w:rPr>
          <w:sz w:val="22"/>
          <w:szCs w:val="22"/>
          <w:lang w:val="en-GB"/>
        </w:rPr>
        <w:t>Weblogic</w:t>
      </w:r>
      <w:proofErr w:type="spellEnd"/>
      <w:r w:rsidR="005723D4">
        <w:rPr>
          <w:sz w:val="22"/>
          <w:szCs w:val="22"/>
          <w:lang w:val="en-GB"/>
        </w:rPr>
        <w:t xml:space="preserve"> </w:t>
      </w:r>
      <w:r w:rsidRPr="00140956">
        <w:rPr>
          <w:sz w:val="22"/>
          <w:szCs w:val="22"/>
          <w:lang w:val="en-GB"/>
        </w:rPr>
        <w:t xml:space="preserve">from </w:t>
      </w:r>
      <w:r w:rsidR="005723D4">
        <w:rPr>
          <w:sz w:val="22"/>
          <w:szCs w:val="22"/>
          <w:lang w:val="en-GB"/>
        </w:rPr>
        <w:t>Oracle</w:t>
      </w:r>
      <w:r w:rsidRPr="00140956">
        <w:rPr>
          <w:sz w:val="22"/>
          <w:szCs w:val="22"/>
          <w:lang w:val="en-GB"/>
        </w:rPr>
        <w:t>.</w:t>
      </w:r>
    </w:p>
    <w:p w14:paraId="221DB2A8" w14:textId="77777777" w:rsidR="000F5840" w:rsidRPr="00140956" w:rsidRDefault="000F5840" w:rsidP="00447412">
      <w:pPr>
        <w:rPr>
          <w:sz w:val="22"/>
          <w:szCs w:val="22"/>
          <w:lang w:val="en-GB"/>
        </w:rPr>
      </w:pPr>
    </w:p>
    <w:p w14:paraId="685B9CA3" w14:textId="77777777" w:rsidR="000F5840" w:rsidRPr="00140956" w:rsidRDefault="000F5840" w:rsidP="00847C91">
      <w:pPr>
        <w:rPr>
          <w:b/>
          <w:sz w:val="22"/>
          <w:lang w:val="en-GB"/>
        </w:rPr>
      </w:pPr>
      <w:r w:rsidRPr="00140956">
        <w:rPr>
          <w:b/>
          <w:sz w:val="22"/>
          <w:lang w:val="en-GB"/>
        </w:rPr>
        <w:t>5. API Spec</w:t>
      </w:r>
    </w:p>
    <w:p w14:paraId="1D950F9B" w14:textId="77777777" w:rsidR="000F5840" w:rsidRPr="00140956" w:rsidRDefault="000F5840" w:rsidP="00847C91">
      <w:pPr>
        <w:rPr>
          <w:b/>
          <w:sz w:val="22"/>
          <w:lang w:val="en-GB"/>
        </w:rPr>
      </w:pPr>
      <w:r w:rsidRPr="00140956">
        <w:rPr>
          <w:b/>
          <w:sz w:val="22"/>
          <w:lang w:val="en-GB"/>
        </w:rPr>
        <w:t>Description: COBOL – Web Service over HTTP</w:t>
      </w:r>
    </w:p>
    <w:p w14:paraId="7A84607B" w14:textId="77777777" w:rsidR="000F5840" w:rsidRPr="00140956" w:rsidRDefault="000F5840" w:rsidP="00847C91">
      <w:pPr>
        <w:rPr>
          <w:b/>
          <w:sz w:val="22"/>
          <w:lang w:val="en-GB"/>
        </w:rPr>
      </w:pPr>
      <w:r w:rsidRPr="00140956">
        <w:rPr>
          <w:b/>
          <w:sz w:val="22"/>
          <w:lang w:val="en-GB"/>
        </w:rPr>
        <w:t>API #5:</w:t>
      </w:r>
    </w:p>
    <w:p w14:paraId="43765135" w14:textId="77777777" w:rsidR="000F5840" w:rsidRPr="00140956" w:rsidRDefault="000F5840" w:rsidP="00447412">
      <w:pPr>
        <w:rPr>
          <w:lang w:val="en-GB"/>
        </w:rPr>
      </w:pPr>
      <w:r w:rsidRPr="00140956">
        <w:rPr>
          <w:lang w:val="en-GB"/>
        </w:rPr>
        <w:t>SOAP request made from Wholesale application to retrieve information from COBOL business log</w:t>
      </w:r>
      <w:r w:rsidR="0088376C">
        <w:rPr>
          <w:lang w:val="en-GB"/>
        </w:rPr>
        <w:t>ic systems.</w:t>
      </w:r>
      <w:r w:rsidR="001D7FD4">
        <w:rPr>
          <w:lang w:val="en-GB"/>
        </w:rPr>
        <w:t xml:space="preserve"> Since this does not pass outside of the EA compartment (it is traffic wholly within the localhost) there is no need to encrypt the traffic. This also helps keep transactional performance as high as possible.</w:t>
      </w:r>
    </w:p>
    <w:p w14:paraId="2D164847" w14:textId="77777777" w:rsidR="000F5840" w:rsidRPr="00140956" w:rsidRDefault="000F5840" w:rsidP="00447412">
      <w:pPr>
        <w:rPr>
          <w:sz w:val="22"/>
          <w:szCs w:val="22"/>
          <w:lang w:val="en-GB"/>
        </w:rPr>
      </w:pPr>
    </w:p>
    <w:p w14:paraId="4ADFA675" w14:textId="77777777" w:rsidR="000F5840" w:rsidRPr="00140956" w:rsidRDefault="000F5840" w:rsidP="00847C91">
      <w:pPr>
        <w:rPr>
          <w:b/>
          <w:sz w:val="22"/>
          <w:lang w:val="en-GB"/>
        </w:rPr>
      </w:pPr>
      <w:r w:rsidRPr="00140956">
        <w:rPr>
          <w:b/>
          <w:sz w:val="22"/>
          <w:lang w:val="en-GB"/>
        </w:rPr>
        <w:t>6. API Spec</w:t>
      </w:r>
    </w:p>
    <w:p w14:paraId="0101A81B" w14:textId="77777777" w:rsidR="000F5840" w:rsidRPr="00140956" w:rsidRDefault="000F5840" w:rsidP="00847C91">
      <w:pPr>
        <w:rPr>
          <w:b/>
          <w:sz w:val="22"/>
          <w:lang w:val="en-GB"/>
        </w:rPr>
      </w:pPr>
      <w:r w:rsidRPr="00140956">
        <w:rPr>
          <w:b/>
          <w:sz w:val="22"/>
          <w:lang w:val="en-GB"/>
        </w:rPr>
        <w:t xml:space="preserve">Description: </w:t>
      </w:r>
      <w:proofErr w:type="spellStart"/>
      <w:r w:rsidRPr="00140956">
        <w:rPr>
          <w:b/>
          <w:sz w:val="22"/>
          <w:lang w:val="en-GB"/>
        </w:rPr>
        <w:t>Eurotax</w:t>
      </w:r>
      <w:proofErr w:type="spellEnd"/>
      <w:r w:rsidRPr="00140956">
        <w:rPr>
          <w:b/>
          <w:sz w:val="22"/>
          <w:lang w:val="en-GB"/>
        </w:rPr>
        <w:t xml:space="preserve"> – XML over HTTPS</w:t>
      </w:r>
    </w:p>
    <w:p w14:paraId="379ABFDE" w14:textId="77777777" w:rsidR="000F5840" w:rsidRPr="00140956" w:rsidRDefault="000F5840" w:rsidP="00847C91">
      <w:pPr>
        <w:rPr>
          <w:b/>
          <w:sz w:val="22"/>
          <w:lang w:val="en-GB"/>
        </w:rPr>
      </w:pPr>
      <w:r w:rsidRPr="00140956">
        <w:rPr>
          <w:b/>
          <w:sz w:val="22"/>
          <w:lang w:val="en-GB"/>
        </w:rPr>
        <w:t>API #6:</w:t>
      </w:r>
    </w:p>
    <w:p w14:paraId="46BF79FF" w14:textId="77777777" w:rsidR="000F5840" w:rsidRPr="00140956" w:rsidRDefault="000F5840" w:rsidP="00447412">
      <w:pPr>
        <w:rPr>
          <w:lang w:val="en-GB"/>
        </w:rPr>
      </w:pPr>
      <w:proofErr w:type="gramStart"/>
      <w:r w:rsidRPr="00140956">
        <w:rPr>
          <w:lang w:val="en-GB"/>
        </w:rPr>
        <w:lastRenderedPageBreak/>
        <w:t xml:space="preserve">A web service call to the </w:t>
      </w:r>
      <w:proofErr w:type="spellStart"/>
      <w:r w:rsidRPr="00140956">
        <w:rPr>
          <w:lang w:val="en-GB"/>
        </w:rPr>
        <w:t>Eurotax</w:t>
      </w:r>
      <w:proofErr w:type="spellEnd"/>
      <w:r w:rsidRPr="00140956">
        <w:rPr>
          <w:lang w:val="en-GB"/>
        </w:rPr>
        <w:t xml:space="preserve"> system to provide a </w:t>
      </w:r>
      <w:r w:rsidR="00ED0131" w:rsidRPr="00140956">
        <w:rPr>
          <w:lang w:val="en-GB"/>
        </w:rPr>
        <w:t xml:space="preserve">vehicle </w:t>
      </w:r>
      <w:r w:rsidRPr="00140956">
        <w:rPr>
          <w:lang w:val="en-GB"/>
        </w:rPr>
        <w:t>valuation.</w:t>
      </w:r>
      <w:proofErr w:type="gramEnd"/>
      <w:r w:rsidR="00ED0131" w:rsidRPr="00140956">
        <w:rPr>
          <w:lang w:val="en-GB"/>
        </w:rPr>
        <w:t xml:space="preserve">  This is used only in Germany and Austria.</w:t>
      </w:r>
      <w:r w:rsidRPr="00140956">
        <w:rPr>
          <w:lang w:val="en-GB"/>
        </w:rPr>
        <w:t xml:space="preserve">  Standard SOAP-wrapped XML web service provided by </w:t>
      </w:r>
      <w:proofErr w:type="spellStart"/>
      <w:r w:rsidR="007A19E5" w:rsidRPr="00140956">
        <w:rPr>
          <w:lang w:val="en-GB"/>
        </w:rPr>
        <w:t>E</w:t>
      </w:r>
      <w:r w:rsidRPr="00140956">
        <w:rPr>
          <w:lang w:val="en-GB"/>
        </w:rPr>
        <w:t>urotax</w:t>
      </w:r>
      <w:proofErr w:type="spellEnd"/>
      <w:r w:rsidRPr="00140956">
        <w:rPr>
          <w:lang w:val="en-GB"/>
        </w:rPr>
        <w:t xml:space="preserve"> using HTTP(S) encrypted communication.</w:t>
      </w:r>
    </w:p>
    <w:p w14:paraId="3AB8027B" w14:textId="77777777" w:rsidR="000F5840" w:rsidRPr="00140956" w:rsidRDefault="000F5840" w:rsidP="00447412">
      <w:pPr>
        <w:rPr>
          <w:sz w:val="22"/>
          <w:szCs w:val="22"/>
          <w:lang w:val="en-GB"/>
        </w:rPr>
      </w:pPr>
    </w:p>
    <w:p w14:paraId="4043F02A" w14:textId="77777777" w:rsidR="000F5840" w:rsidRPr="00140956" w:rsidRDefault="000F5840" w:rsidP="00847C91">
      <w:pPr>
        <w:rPr>
          <w:b/>
          <w:sz w:val="22"/>
          <w:lang w:val="en-GB"/>
        </w:rPr>
      </w:pPr>
      <w:r w:rsidRPr="00140956">
        <w:rPr>
          <w:b/>
          <w:sz w:val="22"/>
          <w:lang w:val="en-GB"/>
        </w:rPr>
        <w:t>7. API Spec</w:t>
      </w:r>
    </w:p>
    <w:p w14:paraId="0961600A" w14:textId="77777777" w:rsidR="000F5840" w:rsidRPr="00140956" w:rsidRDefault="000F5840" w:rsidP="00847C91">
      <w:pPr>
        <w:rPr>
          <w:b/>
          <w:sz w:val="22"/>
          <w:lang w:val="en-GB"/>
        </w:rPr>
      </w:pPr>
      <w:r w:rsidRPr="00140956">
        <w:rPr>
          <w:b/>
          <w:sz w:val="22"/>
          <w:lang w:val="en-GB"/>
        </w:rPr>
        <w:t>Description: WAS Audit – XML over HTTP</w:t>
      </w:r>
    </w:p>
    <w:p w14:paraId="77AE1EDF" w14:textId="77777777" w:rsidR="000F5840" w:rsidRPr="00140956" w:rsidRDefault="000F5840" w:rsidP="00847C91">
      <w:pPr>
        <w:rPr>
          <w:b/>
          <w:sz w:val="22"/>
          <w:lang w:val="en-GB"/>
        </w:rPr>
      </w:pPr>
      <w:r w:rsidRPr="00140956">
        <w:rPr>
          <w:b/>
          <w:sz w:val="22"/>
          <w:lang w:val="en-GB"/>
        </w:rPr>
        <w:t>API #7:</w:t>
      </w:r>
    </w:p>
    <w:p w14:paraId="6DE33689" w14:textId="77777777" w:rsidR="000F5840" w:rsidRPr="00140956" w:rsidRDefault="0088376C" w:rsidP="00447412">
      <w:pPr>
        <w:rPr>
          <w:lang w:val="en-GB"/>
        </w:rPr>
      </w:pPr>
      <w:r>
        <w:rPr>
          <w:lang w:val="en-GB"/>
        </w:rPr>
        <w:t>I</w:t>
      </w:r>
      <w:r w:rsidR="000F5840" w:rsidRPr="00140956">
        <w:rPr>
          <w:lang w:val="en-GB"/>
        </w:rPr>
        <w:t>nterface for GSW to receive incoming XML requests from the Wholesale Audit System PDAs</w:t>
      </w:r>
      <w:r w:rsidR="001539F0" w:rsidRPr="00140956">
        <w:rPr>
          <w:lang w:val="en-GB"/>
        </w:rPr>
        <w:t xml:space="preserve"> (redirected by the web server)</w:t>
      </w:r>
      <w:r w:rsidR="000F5840" w:rsidRPr="00140956">
        <w:rPr>
          <w:lang w:val="en-GB"/>
        </w:rPr>
        <w:t>.</w:t>
      </w:r>
      <w:r w:rsidR="00092B57">
        <w:rPr>
          <w:lang w:val="en-GB"/>
        </w:rPr>
        <w:t xml:space="preserve"> The connection is encrypted between the client and the web tier (HTTPS) but the backend connection into GSW is unencrypted HTTP.</w:t>
      </w:r>
    </w:p>
    <w:p w14:paraId="40B02AC4" w14:textId="77777777" w:rsidR="000F5840" w:rsidRPr="00140956" w:rsidRDefault="000F5840" w:rsidP="00447412">
      <w:pPr>
        <w:rPr>
          <w:sz w:val="22"/>
          <w:szCs w:val="22"/>
          <w:lang w:val="en-GB"/>
        </w:rPr>
      </w:pPr>
    </w:p>
    <w:p w14:paraId="41658AED" w14:textId="77777777" w:rsidR="000F5840" w:rsidRPr="00140956" w:rsidRDefault="000F5840" w:rsidP="00847C91">
      <w:pPr>
        <w:rPr>
          <w:b/>
          <w:sz w:val="22"/>
          <w:lang w:val="en-GB"/>
        </w:rPr>
      </w:pPr>
      <w:r w:rsidRPr="00140956">
        <w:rPr>
          <w:b/>
          <w:sz w:val="22"/>
          <w:lang w:val="en-GB"/>
        </w:rPr>
        <w:t>8. API Spec</w:t>
      </w:r>
    </w:p>
    <w:p w14:paraId="6F8F8B40" w14:textId="77777777" w:rsidR="000F5840" w:rsidRPr="00140956" w:rsidRDefault="000F5840" w:rsidP="00847C91">
      <w:pPr>
        <w:rPr>
          <w:b/>
          <w:sz w:val="22"/>
          <w:lang w:val="en-GB"/>
        </w:rPr>
      </w:pPr>
      <w:r w:rsidRPr="00140956">
        <w:rPr>
          <w:b/>
          <w:sz w:val="22"/>
          <w:lang w:val="en-GB"/>
        </w:rPr>
        <w:t>Description: GSS – XML over HTTPS</w:t>
      </w:r>
    </w:p>
    <w:p w14:paraId="70DDF854" w14:textId="77777777" w:rsidR="000F5840" w:rsidRPr="00140956" w:rsidRDefault="000F5840" w:rsidP="00847C91">
      <w:pPr>
        <w:rPr>
          <w:b/>
          <w:sz w:val="22"/>
          <w:lang w:val="en-GB"/>
        </w:rPr>
      </w:pPr>
      <w:r w:rsidRPr="00140956">
        <w:rPr>
          <w:b/>
          <w:sz w:val="22"/>
          <w:lang w:val="en-GB"/>
        </w:rPr>
        <w:t>API #8:</w:t>
      </w:r>
    </w:p>
    <w:p w14:paraId="0E8CA5E1" w14:textId="77777777" w:rsidR="000F5840" w:rsidRPr="00140956" w:rsidRDefault="0088376C" w:rsidP="00447412">
      <w:pPr>
        <w:rPr>
          <w:lang w:val="en-GB"/>
        </w:rPr>
      </w:pPr>
      <w:r>
        <w:rPr>
          <w:lang w:val="en-GB"/>
        </w:rPr>
        <w:t>I</w:t>
      </w:r>
      <w:r w:rsidR="000F5840" w:rsidRPr="00140956">
        <w:rPr>
          <w:lang w:val="en-GB"/>
        </w:rPr>
        <w:t xml:space="preserve">nterface for the Global Solutions </w:t>
      </w:r>
      <w:proofErr w:type="spellStart"/>
      <w:r w:rsidR="000F5840" w:rsidRPr="00140956">
        <w:rPr>
          <w:lang w:val="en-GB"/>
        </w:rPr>
        <w:t>Smart</w:t>
      </w:r>
      <w:r w:rsidR="000E43F8" w:rsidRPr="00140956">
        <w:rPr>
          <w:lang w:val="en-GB"/>
        </w:rPr>
        <w:t>L</w:t>
      </w:r>
      <w:r w:rsidR="000F5840" w:rsidRPr="00140956">
        <w:rPr>
          <w:lang w:val="en-GB"/>
        </w:rPr>
        <w:t>ink</w:t>
      </w:r>
      <w:proofErr w:type="spellEnd"/>
      <w:r w:rsidR="000F5840" w:rsidRPr="00140956">
        <w:rPr>
          <w:lang w:val="en-GB"/>
        </w:rPr>
        <w:t xml:space="preserve"> application. Data is passed in the form of XML over TCP/IP, with an outer SOAP wrapper. It is similar to a Web Service although is not fully W3C compliant but a proprietary communication specific to GSW. Data i</w:t>
      </w:r>
      <w:r w:rsidR="007A19E5" w:rsidRPr="00140956">
        <w:rPr>
          <w:lang w:val="en-GB"/>
        </w:rPr>
        <w:t>s</w:t>
      </w:r>
      <w:r w:rsidR="000F5840" w:rsidRPr="00140956">
        <w:rPr>
          <w:lang w:val="en-GB"/>
        </w:rPr>
        <w:t xml:space="preserve"> encrypted between endpoints via standard SSL encryption.</w:t>
      </w:r>
    </w:p>
    <w:p w14:paraId="44C469DA" w14:textId="77777777" w:rsidR="000F5840" w:rsidRPr="00140956" w:rsidRDefault="000F5840" w:rsidP="00447412">
      <w:pPr>
        <w:rPr>
          <w:sz w:val="22"/>
          <w:szCs w:val="22"/>
          <w:lang w:val="en-GB"/>
        </w:rPr>
      </w:pPr>
    </w:p>
    <w:p w14:paraId="3E1DA41E" w14:textId="77777777" w:rsidR="000F5840" w:rsidRPr="00140956" w:rsidRDefault="000F5840" w:rsidP="00847C91">
      <w:pPr>
        <w:rPr>
          <w:b/>
          <w:sz w:val="22"/>
          <w:lang w:val="en-GB"/>
        </w:rPr>
      </w:pPr>
      <w:r w:rsidRPr="00140956">
        <w:rPr>
          <w:b/>
          <w:sz w:val="22"/>
          <w:lang w:val="en-GB"/>
        </w:rPr>
        <w:t>9. API Spec</w:t>
      </w:r>
    </w:p>
    <w:p w14:paraId="122DD729" w14:textId="77777777" w:rsidR="000F5840" w:rsidRPr="00140956" w:rsidRDefault="000F5840" w:rsidP="00847C91">
      <w:pPr>
        <w:rPr>
          <w:b/>
          <w:sz w:val="22"/>
          <w:lang w:val="en-GB"/>
        </w:rPr>
      </w:pPr>
      <w:r w:rsidRPr="00140956">
        <w:rPr>
          <w:b/>
          <w:sz w:val="22"/>
          <w:lang w:val="en-GB"/>
        </w:rPr>
        <w:t>Description: Mail – SMTP</w:t>
      </w:r>
    </w:p>
    <w:p w14:paraId="03A40595" w14:textId="77777777" w:rsidR="000F5840" w:rsidRPr="00140956" w:rsidRDefault="000F5840" w:rsidP="00847C91">
      <w:pPr>
        <w:rPr>
          <w:b/>
          <w:sz w:val="22"/>
          <w:lang w:val="en-GB"/>
        </w:rPr>
      </w:pPr>
      <w:r w:rsidRPr="00140956">
        <w:rPr>
          <w:b/>
          <w:sz w:val="22"/>
          <w:lang w:val="en-GB"/>
        </w:rPr>
        <w:t>API #9:</w:t>
      </w:r>
    </w:p>
    <w:p w14:paraId="4676D5C2" w14:textId="77777777" w:rsidR="000F5840" w:rsidRPr="00140956" w:rsidRDefault="000F5840" w:rsidP="00447412">
      <w:pPr>
        <w:rPr>
          <w:lang w:val="en-GB"/>
        </w:rPr>
      </w:pPr>
      <w:r w:rsidRPr="00140956">
        <w:rPr>
          <w:lang w:val="en-GB"/>
        </w:rPr>
        <w:t xml:space="preserve">The </w:t>
      </w:r>
      <w:proofErr w:type="spellStart"/>
      <w:r w:rsidRPr="00140956">
        <w:rPr>
          <w:lang w:val="en-GB"/>
        </w:rPr>
        <w:t>JavaMail</w:t>
      </w:r>
      <w:proofErr w:type="spellEnd"/>
      <w:r w:rsidRPr="00140956">
        <w:rPr>
          <w:lang w:val="en-GB"/>
        </w:rPr>
        <w:t xml:space="preserve"> API for sending messages over the email system to the user. The batch cycle also makes calls to the </w:t>
      </w:r>
      <w:proofErr w:type="gramStart"/>
      <w:r w:rsidRPr="00140956">
        <w:rPr>
          <w:lang w:val="en-GB"/>
        </w:rPr>
        <w:t>Unix</w:t>
      </w:r>
      <w:proofErr w:type="gramEnd"/>
      <w:r w:rsidRPr="00140956">
        <w:rPr>
          <w:lang w:val="en-GB"/>
        </w:rPr>
        <w:t xml:space="preserve"> </w:t>
      </w:r>
      <w:proofErr w:type="spellStart"/>
      <w:r w:rsidRPr="00140956">
        <w:rPr>
          <w:i/>
          <w:lang w:val="en-GB"/>
        </w:rPr>
        <w:t>sendmail</w:t>
      </w:r>
      <w:proofErr w:type="spellEnd"/>
      <w:r w:rsidRPr="00140956">
        <w:rPr>
          <w:lang w:val="en-GB"/>
        </w:rPr>
        <w:t xml:space="preserve"> utility to achieve the same goal. </w:t>
      </w:r>
    </w:p>
    <w:p w14:paraId="57F348E5" w14:textId="77777777" w:rsidR="000F5840" w:rsidRPr="00140956" w:rsidRDefault="000F5840" w:rsidP="00447412">
      <w:pPr>
        <w:rPr>
          <w:lang w:val="en-GB"/>
        </w:rPr>
      </w:pPr>
    </w:p>
    <w:p w14:paraId="2B4055BB" w14:textId="77777777" w:rsidR="000F5840" w:rsidRPr="00140956" w:rsidRDefault="000F5840" w:rsidP="00847C91">
      <w:pPr>
        <w:rPr>
          <w:b/>
          <w:sz w:val="22"/>
          <w:lang w:val="en-GB"/>
        </w:rPr>
      </w:pPr>
      <w:r w:rsidRPr="00140956">
        <w:rPr>
          <w:b/>
          <w:sz w:val="22"/>
          <w:lang w:val="en-GB"/>
        </w:rPr>
        <w:t>10. API Spec</w:t>
      </w:r>
    </w:p>
    <w:p w14:paraId="5E25A6EC" w14:textId="77777777" w:rsidR="000F5840" w:rsidRPr="00140956" w:rsidRDefault="000F5840" w:rsidP="00847C91">
      <w:pPr>
        <w:rPr>
          <w:b/>
          <w:sz w:val="22"/>
          <w:lang w:val="en-GB"/>
        </w:rPr>
      </w:pPr>
      <w:r w:rsidRPr="00140956">
        <w:rPr>
          <w:b/>
          <w:sz w:val="22"/>
          <w:lang w:val="en-GB"/>
        </w:rPr>
        <w:t>Description: Batch – SFTP</w:t>
      </w:r>
    </w:p>
    <w:p w14:paraId="65818A38" w14:textId="77777777" w:rsidR="000F5840" w:rsidRPr="00140956" w:rsidRDefault="000F5840" w:rsidP="00847C91">
      <w:pPr>
        <w:rPr>
          <w:b/>
          <w:sz w:val="22"/>
          <w:lang w:val="en-GB"/>
        </w:rPr>
      </w:pPr>
      <w:r w:rsidRPr="00140956">
        <w:rPr>
          <w:b/>
          <w:sz w:val="22"/>
          <w:lang w:val="en-GB"/>
        </w:rPr>
        <w:t>API #10:</w:t>
      </w:r>
    </w:p>
    <w:p w14:paraId="35A0620F" w14:textId="77777777" w:rsidR="000F5840" w:rsidRPr="005723D4" w:rsidRDefault="000F5840" w:rsidP="00447412">
      <w:r w:rsidRPr="00140956">
        <w:rPr>
          <w:lang w:val="en-GB"/>
        </w:rPr>
        <w:t xml:space="preserve">There are numerous inbound and outbound file-based interfaces initiated by the batch cycle. These use the SFTP (Secure FTP) protocol to transfer files to/from the Tumbleweed service, which itself co-ordinates the transfer of files with the external systems. Some interfaces retain the use of the Reflections file transfer product, which itself provides a similar means of secure file transfer between GSW and external systems. These systems are a mix </w:t>
      </w:r>
      <w:r w:rsidRPr="005723D4">
        <w:t>of internal GM</w:t>
      </w:r>
      <w:r w:rsidR="0088376C" w:rsidRPr="005723D4">
        <w:t xml:space="preserve"> Financial</w:t>
      </w:r>
      <w:r w:rsidRPr="005723D4">
        <w:t xml:space="preserve"> systems and external 3rd parties such as banks, GM</w:t>
      </w:r>
      <w:r w:rsidR="0088376C" w:rsidRPr="005723D4">
        <w:t xml:space="preserve"> Financial </w:t>
      </w:r>
      <w:r w:rsidRPr="005723D4">
        <w:t>branches, external 3rd party suppliers and factories.</w:t>
      </w:r>
    </w:p>
    <w:p w14:paraId="64DE9983" w14:textId="77777777" w:rsidR="000F5840" w:rsidRPr="00140956" w:rsidRDefault="000F5840" w:rsidP="00FC36AA">
      <w:pPr>
        <w:rPr>
          <w:lang w:val="en-GB"/>
        </w:rPr>
      </w:pPr>
    </w:p>
    <w:p w14:paraId="4AB41C0B" w14:textId="0E08DD20" w:rsidR="000F5840" w:rsidRPr="00140956" w:rsidDel="00AC42CE" w:rsidRDefault="000F5840" w:rsidP="00FC36AA">
      <w:pPr>
        <w:rPr>
          <w:del w:id="162" w:author="Howell, Dan" w:date="2014-07-24T14:14:00Z"/>
          <w:b/>
          <w:sz w:val="22"/>
          <w:lang w:val="en-GB"/>
        </w:rPr>
      </w:pPr>
      <w:del w:id="163" w:author="Howell, Dan" w:date="2014-07-24T14:14:00Z">
        <w:r w:rsidRPr="00140956" w:rsidDel="00AC42CE">
          <w:rPr>
            <w:b/>
            <w:sz w:val="22"/>
            <w:lang w:val="en-GB"/>
          </w:rPr>
          <w:delText>11. API Spec</w:delText>
        </w:r>
      </w:del>
    </w:p>
    <w:p w14:paraId="7AA4A996" w14:textId="7D6E441D" w:rsidR="000F5840" w:rsidRPr="00140956" w:rsidDel="00AC42CE" w:rsidRDefault="000F5840" w:rsidP="00FC36AA">
      <w:pPr>
        <w:rPr>
          <w:del w:id="164" w:author="Howell, Dan" w:date="2014-07-24T14:14:00Z"/>
          <w:b/>
          <w:sz w:val="22"/>
          <w:lang w:val="en-GB"/>
        </w:rPr>
      </w:pPr>
      <w:del w:id="165" w:author="Howell, Dan" w:date="2014-07-24T14:14:00Z">
        <w:r w:rsidRPr="00140956" w:rsidDel="00AC42CE">
          <w:rPr>
            <w:b/>
            <w:sz w:val="22"/>
            <w:lang w:val="en-GB"/>
          </w:rPr>
          <w:delText xml:space="preserve">Description: Batch – </w:delText>
        </w:r>
        <w:r w:rsidR="005723D4" w:rsidDel="00AC42CE">
          <w:rPr>
            <w:b/>
            <w:sz w:val="22"/>
            <w:lang w:val="en-GB"/>
          </w:rPr>
          <w:delText>HP Ex</w:delText>
        </w:r>
      </w:del>
      <w:del w:id="166" w:author="Howell, Dan" w:date="2014-07-03T13:30:00Z">
        <w:r w:rsidR="005723D4" w:rsidDel="003E7458">
          <w:rPr>
            <w:b/>
            <w:sz w:val="22"/>
            <w:lang w:val="en-GB"/>
          </w:rPr>
          <w:delText>S</w:delText>
        </w:r>
      </w:del>
      <w:del w:id="167" w:author="Howell, Dan" w:date="2014-07-24T14:14:00Z">
        <w:r w:rsidR="005723D4" w:rsidDel="00AC42CE">
          <w:rPr>
            <w:b/>
            <w:sz w:val="22"/>
            <w:lang w:val="en-GB"/>
          </w:rPr>
          <w:delText>tream</w:delText>
        </w:r>
      </w:del>
    </w:p>
    <w:p w14:paraId="1A0AC64C" w14:textId="240B37E0" w:rsidR="000F5840" w:rsidRPr="00140956" w:rsidDel="00AC42CE" w:rsidRDefault="000F5840" w:rsidP="00FC36AA">
      <w:pPr>
        <w:rPr>
          <w:del w:id="168" w:author="Howell, Dan" w:date="2014-07-24T14:14:00Z"/>
          <w:b/>
          <w:sz w:val="22"/>
          <w:lang w:val="en-GB"/>
        </w:rPr>
      </w:pPr>
      <w:del w:id="169" w:author="Howell, Dan" w:date="2014-07-24T14:14:00Z">
        <w:r w:rsidRPr="00140956" w:rsidDel="00AC42CE">
          <w:rPr>
            <w:b/>
            <w:sz w:val="22"/>
            <w:lang w:val="en-GB"/>
          </w:rPr>
          <w:delText>API #11:</w:delText>
        </w:r>
      </w:del>
    </w:p>
    <w:p w14:paraId="3ADA7E54" w14:textId="6C1A968D" w:rsidR="006C38D0" w:rsidRPr="006C38D0" w:rsidRDefault="006C38D0" w:rsidP="00FC36AA">
      <w:pPr>
        <w:rPr>
          <w:ins w:id="170" w:author="Howell, Dan" w:date="2014-07-14T09:21:00Z"/>
          <w:lang w:val="en-GB"/>
        </w:rPr>
      </w:pPr>
      <w:ins w:id="171" w:author="Howell, Dan" w:date="2014-07-14T09:05:00Z">
        <w:r w:rsidRPr="006C38D0">
          <w:rPr>
            <w:lang w:val="en-GB"/>
          </w:rPr>
          <w:t xml:space="preserve">Document generation is handled by </w:t>
        </w:r>
        <w:proofErr w:type="gramStart"/>
        <w:r w:rsidRPr="006C38D0">
          <w:rPr>
            <w:lang w:val="en-GB"/>
          </w:rPr>
          <w:t>Unix</w:t>
        </w:r>
        <w:proofErr w:type="gramEnd"/>
        <w:r w:rsidRPr="006C38D0">
          <w:rPr>
            <w:lang w:val="en-GB"/>
          </w:rPr>
          <w:t xml:space="preserve"> batch scripts, which interact with HP </w:t>
        </w:r>
        <w:proofErr w:type="spellStart"/>
        <w:r w:rsidRPr="006C38D0">
          <w:rPr>
            <w:lang w:val="en-GB"/>
          </w:rPr>
          <w:t>Exstream</w:t>
        </w:r>
        <w:proofErr w:type="spellEnd"/>
        <w:r w:rsidRPr="006C38D0">
          <w:rPr>
            <w:lang w:val="en-GB"/>
          </w:rPr>
          <w:t xml:space="preserve"> via </w:t>
        </w:r>
      </w:ins>
      <w:ins w:id="172" w:author="Howell, Dan" w:date="2014-07-24T14:15:00Z">
        <w:r w:rsidR="00AC42CE">
          <w:rPr>
            <w:lang w:val="en-GB"/>
          </w:rPr>
          <w:t>Tumbleweed SFTP</w:t>
        </w:r>
      </w:ins>
      <w:ins w:id="173" w:author="Howell, Dan" w:date="2014-07-14T09:05:00Z">
        <w:r w:rsidRPr="006C38D0">
          <w:rPr>
            <w:lang w:val="en-GB"/>
          </w:rPr>
          <w:t xml:space="preserve">. The scripts are initiated by TNG during the batch cycle, and formulate the necessary information to send to </w:t>
        </w:r>
        <w:proofErr w:type="spellStart"/>
        <w:r w:rsidRPr="006C38D0">
          <w:rPr>
            <w:lang w:val="en-GB"/>
          </w:rPr>
          <w:t>Exstream</w:t>
        </w:r>
        <w:proofErr w:type="spellEnd"/>
        <w:r w:rsidRPr="006C38D0">
          <w:rPr>
            <w:lang w:val="en-GB"/>
          </w:rPr>
          <w:t xml:space="preserve"> in order for it to generate the relevant PDF documents. The data is transferred to </w:t>
        </w:r>
        <w:proofErr w:type="spellStart"/>
        <w:r w:rsidRPr="006C38D0">
          <w:rPr>
            <w:lang w:val="en-GB"/>
          </w:rPr>
          <w:t>Exstream</w:t>
        </w:r>
        <w:proofErr w:type="spellEnd"/>
        <w:r w:rsidRPr="006C38D0">
          <w:rPr>
            <w:lang w:val="en-GB"/>
          </w:rPr>
          <w:t xml:space="preserve"> via SFTP (the </w:t>
        </w:r>
      </w:ins>
      <w:ins w:id="174" w:author="Howell, Dan" w:date="2014-07-14T09:21:00Z">
        <w:r w:rsidRPr="006C38D0">
          <w:rPr>
            <w:lang w:val="en-GB"/>
          </w:rPr>
          <w:t xml:space="preserve">generated </w:t>
        </w:r>
      </w:ins>
      <w:ins w:id="175" w:author="Howell, Dan" w:date="2014-07-14T09:05:00Z">
        <w:r w:rsidRPr="006C38D0">
          <w:rPr>
            <w:lang w:val="en-GB"/>
          </w:rPr>
          <w:t xml:space="preserve">documents </w:t>
        </w:r>
      </w:ins>
      <w:ins w:id="176" w:author="Howell, Dan" w:date="2014-07-14T09:21:00Z">
        <w:r w:rsidRPr="006C38D0">
          <w:rPr>
            <w:lang w:val="en-GB"/>
          </w:rPr>
          <w:t xml:space="preserve">are </w:t>
        </w:r>
      </w:ins>
      <w:ins w:id="177" w:author="Howell, Dan" w:date="2014-07-14T09:05:00Z">
        <w:r w:rsidRPr="006C38D0">
          <w:rPr>
            <w:lang w:val="en-GB"/>
          </w:rPr>
          <w:t>also</w:t>
        </w:r>
      </w:ins>
      <w:ins w:id="178" w:author="Howell, Dan" w:date="2014-07-14T09:21:00Z">
        <w:r w:rsidRPr="006C38D0">
          <w:rPr>
            <w:lang w:val="en-GB"/>
          </w:rPr>
          <w:t xml:space="preserve"> returned via this method</w:t>
        </w:r>
      </w:ins>
      <w:ins w:id="179" w:author="Howell, Dan" w:date="2014-07-14T09:05:00Z">
        <w:r w:rsidRPr="006C38D0">
          <w:rPr>
            <w:lang w:val="en-GB"/>
          </w:rPr>
          <w:t>).</w:t>
        </w:r>
      </w:ins>
    </w:p>
    <w:p w14:paraId="40C49025" w14:textId="77777777" w:rsidR="006C38D0" w:rsidRPr="006C38D0" w:rsidRDefault="006C38D0" w:rsidP="00FC36AA">
      <w:pPr>
        <w:rPr>
          <w:ins w:id="180" w:author="Howell, Dan" w:date="2014-07-14T09:21:00Z"/>
          <w:lang w:val="en-GB"/>
        </w:rPr>
      </w:pPr>
    </w:p>
    <w:p w14:paraId="2A660D2E" w14:textId="4FDAAF49" w:rsidR="000F5840" w:rsidRPr="00140956" w:rsidRDefault="006C38D0" w:rsidP="00FC36AA">
      <w:pPr>
        <w:rPr>
          <w:lang w:val="en-GB"/>
        </w:rPr>
      </w:pPr>
      <w:ins w:id="181" w:author="Howell, Dan" w:date="2014-07-14T09:21:00Z">
        <w:r w:rsidRPr="006C38D0">
          <w:rPr>
            <w:lang w:val="en-GB"/>
          </w:rPr>
          <w:t xml:space="preserve">Note that HP </w:t>
        </w:r>
        <w:proofErr w:type="spellStart"/>
        <w:r w:rsidRPr="006C38D0">
          <w:rPr>
            <w:lang w:val="en-GB"/>
          </w:rPr>
          <w:t>Exstream</w:t>
        </w:r>
        <w:proofErr w:type="spellEnd"/>
        <w:r w:rsidRPr="006C38D0">
          <w:rPr>
            <w:lang w:val="en-GB"/>
          </w:rPr>
          <w:t xml:space="preserve"> is, at present, used to document generation only. No use is made of email delivery capabilities or direct printing, or real-time document generation.</w:t>
        </w:r>
      </w:ins>
      <w:ins w:id="182" w:author="Howell, Dan" w:date="2014-07-14T09:05:00Z">
        <w:r w:rsidRPr="006C38D0">
          <w:rPr>
            <w:lang w:val="en-GB"/>
          </w:rPr>
          <w:t xml:space="preserve"> </w:t>
        </w:r>
      </w:ins>
      <w:del w:id="183" w:author="Howell, Dan" w:date="2014-07-14T09:07:00Z">
        <w:r w:rsidR="000F5840" w:rsidRPr="006C38D0" w:rsidDel="006C38D0">
          <w:rPr>
            <w:lang w:val="en-GB"/>
          </w:rPr>
          <w:delText xml:space="preserve">Document generation requests for </w:delText>
        </w:r>
        <w:r w:rsidR="005723D4" w:rsidRPr="006C38D0" w:rsidDel="006C38D0">
          <w:rPr>
            <w:lang w:val="en-GB"/>
          </w:rPr>
          <w:delText>HP Ex</w:delText>
        </w:r>
      </w:del>
      <w:del w:id="184" w:author="Howell, Dan" w:date="2014-07-03T13:30:00Z">
        <w:r w:rsidR="005723D4" w:rsidRPr="006C38D0" w:rsidDel="003E7458">
          <w:rPr>
            <w:lang w:val="en-GB"/>
          </w:rPr>
          <w:delText>S</w:delText>
        </w:r>
      </w:del>
      <w:del w:id="185" w:author="Howell, Dan" w:date="2014-07-14T09:07:00Z">
        <w:r w:rsidR="005723D4" w:rsidRPr="006C38D0" w:rsidDel="006C38D0">
          <w:rPr>
            <w:lang w:val="en-GB"/>
          </w:rPr>
          <w:delText>tream</w:delText>
        </w:r>
        <w:r w:rsidR="000F5840" w:rsidRPr="006C38D0" w:rsidDel="006C38D0">
          <w:rPr>
            <w:lang w:val="en-GB"/>
          </w:rPr>
          <w:delText xml:space="preserve"> are initiated. </w:delText>
        </w:r>
      </w:del>
      <w:del w:id="186" w:author="Howell, Dan" w:date="2014-07-04T10:07:00Z">
        <w:r w:rsidR="000F5840" w:rsidRPr="006C38D0" w:rsidDel="00F40D42">
          <w:rPr>
            <w:lang w:val="en-GB"/>
          </w:rPr>
          <w:delText xml:space="preserve">The resulting document is then returned to the client via scripted Secure FTP (SFTP), although printing is direct to print queues from </w:delText>
        </w:r>
        <w:r w:rsidR="005723D4" w:rsidRPr="006C38D0" w:rsidDel="00F40D42">
          <w:rPr>
            <w:lang w:val="en-GB"/>
          </w:rPr>
          <w:delText>Ex</w:delText>
        </w:r>
      </w:del>
      <w:del w:id="187" w:author="Howell, Dan" w:date="2014-07-03T13:30:00Z">
        <w:r w:rsidR="005723D4" w:rsidRPr="006C38D0" w:rsidDel="003E7458">
          <w:rPr>
            <w:lang w:val="en-GB"/>
          </w:rPr>
          <w:delText>S</w:delText>
        </w:r>
      </w:del>
      <w:del w:id="188" w:author="Howell, Dan" w:date="2014-07-04T10:07:00Z">
        <w:r w:rsidR="005723D4" w:rsidRPr="006C38D0" w:rsidDel="00F40D42">
          <w:rPr>
            <w:lang w:val="en-GB"/>
          </w:rPr>
          <w:delText>tream</w:delText>
        </w:r>
        <w:r w:rsidR="000F5840" w:rsidRPr="006C38D0" w:rsidDel="00F40D42">
          <w:rPr>
            <w:lang w:val="en-GB"/>
          </w:rPr>
          <w:delText>.</w:delText>
        </w:r>
      </w:del>
    </w:p>
    <w:p w14:paraId="281460B3" w14:textId="77777777" w:rsidR="000F5840" w:rsidRPr="00140956" w:rsidRDefault="000F5840" w:rsidP="001C62C5">
      <w:pPr>
        <w:rPr>
          <w:lang w:val="en-GB"/>
        </w:rPr>
      </w:pPr>
    </w:p>
    <w:p w14:paraId="30CE7557" w14:textId="77777777" w:rsidR="000F5840" w:rsidRPr="00140956" w:rsidRDefault="000F5840" w:rsidP="001C62C5">
      <w:pPr>
        <w:rPr>
          <w:b/>
          <w:sz w:val="22"/>
          <w:lang w:val="en-GB"/>
        </w:rPr>
      </w:pPr>
      <w:r w:rsidRPr="00140956">
        <w:rPr>
          <w:b/>
          <w:sz w:val="22"/>
          <w:lang w:val="en-GB"/>
        </w:rPr>
        <w:t>12. API Spec</w:t>
      </w:r>
    </w:p>
    <w:p w14:paraId="7B785AED" w14:textId="77777777" w:rsidR="000F5840" w:rsidRPr="00140956" w:rsidRDefault="000F5840" w:rsidP="001C62C5">
      <w:pPr>
        <w:rPr>
          <w:b/>
          <w:sz w:val="22"/>
          <w:lang w:val="en-GB"/>
        </w:rPr>
      </w:pPr>
      <w:r w:rsidRPr="00140956">
        <w:rPr>
          <w:b/>
          <w:sz w:val="22"/>
          <w:lang w:val="en-GB"/>
        </w:rPr>
        <w:t>Description: UNRAE – Web Service over HTTPS</w:t>
      </w:r>
    </w:p>
    <w:p w14:paraId="53452B82" w14:textId="77777777" w:rsidR="000F5840" w:rsidRPr="00140956" w:rsidRDefault="000F5840" w:rsidP="001C62C5">
      <w:pPr>
        <w:rPr>
          <w:b/>
          <w:sz w:val="22"/>
          <w:lang w:val="en-GB"/>
        </w:rPr>
      </w:pPr>
      <w:r w:rsidRPr="00140956">
        <w:rPr>
          <w:b/>
          <w:sz w:val="22"/>
          <w:lang w:val="en-GB"/>
        </w:rPr>
        <w:t>API #12:</w:t>
      </w:r>
    </w:p>
    <w:p w14:paraId="1FA30C58" w14:textId="77777777" w:rsidR="000F5840" w:rsidRPr="00140956" w:rsidRDefault="000F5840" w:rsidP="001C62C5">
      <w:pPr>
        <w:rPr>
          <w:lang w:val="en-GB"/>
        </w:rPr>
      </w:pPr>
      <w:proofErr w:type="gramStart"/>
      <w:r w:rsidRPr="00140956">
        <w:rPr>
          <w:lang w:val="en-GB"/>
        </w:rPr>
        <w:t>Automatic vehicle registration over a secure web service connection for Italian dealers.</w:t>
      </w:r>
      <w:proofErr w:type="gramEnd"/>
      <w:r w:rsidRPr="00140956">
        <w:rPr>
          <w:lang w:val="en-GB"/>
        </w:rPr>
        <w:t xml:space="preserve">  Users enter a PIN to the WOL application and a vehicle registration request is queued for transmission to UNRAE every 10 minutes from GSW.</w:t>
      </w:r>
    </w:p>
    <w:p w14:paraId="4D1D57F2" w14:textId="77777777" w:rsidR="000F5840" w:rsidRPr="00140956" w:rsidRDefault="000F5840" w:rsidP="001C62C5">
      <w:pPr>
        <w:rPr>
          <w:lang w:val="en-GB"/>
        </w:rPr>
      </w:pPr>
    </w:p>
    <w:p w14:paraId="79C3BFCB" w14:textId="77777777" w:rsidR="000F5840" w:rsidRPr="00140956" w:rsidRDefault="000F5840" w:rsidP="001C62C5">
      <w:pPr>
        <w:rPr>
          <w:b/>
          <w:sz w:val="22"/>
          <w:lang w:val="en-GB"/>
        </w:rPr>
      </w:pPr>
      <w:r w:rsidRPr="00140956">
        <w:rPr>
          <w:b/>
          <w:sz w:val="22"/>
          <w:lang w:val="en-GB"/>
        </w:rPr>
        <w:t>13. API Spec</w:t>
      </w:r>
    </w:p>
    <w:p w14:paraId="65A1C9A0" w14:textId="77777777" w:rsidR="000F5840" w:rsidRPr="00140956" w:rsidRDefault="000F5840" w:rsidP="001C62C5">
      <w:pPr>
        <w:rPr>
          <w:b/>
          <w:sz w:val="22"/>
          <w:lang w:val="en-GB"/>
        </w:rPr>
      </w:pPr>
      <w:r w:rsidRPr="00140956">
        <w:rPr>
          <w:b/>
          <w:sz w:val="22"/>
          <w:lang w:val="en-GB"/>
        </w:rPr>
        <w:t xml:space="preserve">Description: </w:t>
      </w:r>
      <w:proofErr w:type="spellStart"/>
      <w:r w:rsidRPr="00140956">
        <w:rPr>
          <w:b/>
          <w:sz w:val="22"/>
          <w:lang w:val="en-GB"/>
        </w:rPr>
        <w:t>Goldrush</w:t>
      </w:r>
      <w:proofErr w:type="spellEnd"/>
      <w:r w:rsidRPr="00140956">
        <w:rPr>
          <w:b/>
          <w:sz w:val="22"/>
          <w:lang w:val="en-GB"/>
        </w:rPr>
        <w:t xml:space="preserve"> – Oracle ‘Materialized Views’</w:t>
      </w:r>
    </w:p>
    <w:p w14:paraId="0AC0FB23" w14:textId="77777777" w:rsidR="000F5840" w:rsidRPr="00140956" w:rsidRDefault="000F5840" w:rsidP="001C62C5">
      <w:pPr>
        <w:rPr>
          <w:b/>
          <w:sz w:val="22"/>
          <w:lang w:val="en-GB"/>
        </w:rPr>
      </w:pPr>
      <w:r w:rsidRPr="00140956">
        <w:rPr>
          <w:b/>
          <w:sz w:val="22"/>
          <w:lang w:val="en-GB"/>
        </w:rPr>
        <w:lastRenderedPageBreak/>
        <w:t>API #13:</w:t>
      </w:r>
    </w:p>
    <w:p w14:paraId="286F126E" w14:textId="77777777" w:rsidR="000F5840" w:rsidRPr="00140956" w:rsidRDefault="000F5840" w:rsidP="001C62C5">
      <w:pPr>
        <w:rPr>
          <w:lang w:val="en-GB"/>
        </w:rPr>
      </w:pPr>
      <w:r w:rsidRPr="00140956">
        <w:rPr>
          <w:lang w:val="en-GB"/>
        </w:rPr>
        <w:t xml:space="preserve">A cut-down version of GS Wholesale data for the UK is sent to external </w:t>
      </w:r>
      <w:proofErr w:type="spellStart"/>
      <w:r w:rsidRPr="00140956">
        <w:rPr>
          <w:lang w:val="en-GB"/>
        </w:rPr>
        <w:t>Goldrush</w:t>
      </w:r>
      <w:proofErr w:type="spellEnd"/>
      <w:r w:rsidRPr="00140956">
        <w:rPr>
          <w:lang w:val="en-GB"/>
        </w:rPr>
        <w:t xml:space="preserve"> databases using Oracle materialized views on a regular basis.</w:t>
      </w:r>
    </w:p>
    <w:p w14:paraId="4822DFF3" w14:textId="77777777" w:rsidR="00A01195" w:rsidRPr="00140956" w:rsidRDefault="00A01195" w:rsidP="00A01195">
      <w:pPr>
        <w:rPr>
          <w:sz w:val="22"/>
          <w:szCs w:val="22"/>
          <w:lang w:val="en-GB"/>
        </w:rPr>
      </w:pPr>
    </w:p>
    <w:p w14:paraId="7CF64CE2" w14:textId="77777777" w:rsidR="00A01195" w:rsidRPr="00140956" w:rsidRDefault="00A01195" w:rsidP="00A01195">
      <w:pPr>
        <w:rPr>
          <w:b/>
          <w:sz w:val="22"/>
          <w:lang w:val="en-GB"/>
        </w:rPr>
      </w:pPr>
      <w:r w:rsidRPr="00140956">
        <w:rPr>
          <w:b/>
          <w:sz w:val="22"/>
          <w:lang w:val="en-GB"/>
        </w:rPr>
        <w:t>14. API Spec</w:t>
      </w:r>
    </w:p>
    <w:p w14:paraId="0FF0719E" w14:textId="77777777" w:rsidR="00A01195" w:rsidRPr="00140956" w:rsidRDefault="00A01195" w:rsidP="00A01195">
      <w:pPr>
        <w:rPr>
          <w:b/>
          <w:sz w:val="22"/>
          <w:lang w:val="en-GB"/>
        </w:rPr>
      </w:pPr>
      <w:r w:rsidRPr="00140956">
        <w:rPr>
          <w:b/>
          <w:sz w:val="22"/>
          <w:lang w:val="en-GB"/>
        </w:rPr>
        <w:t>Description: Latin American Retail System – XML over HTTP</w:t>
      </w:r>
    </w:p>
    <w:p w14:paraId="16436316" w14:textId="77777777" w:rsidR="00A01195" w:rsidRPr="00140956" w:rsidRDefault="00A01195" w:rsidP="00A01195">
      <w:pPr>
        <w:rPr>
          <w:b/>
          <w:sz w:val="22"/>
          <w:lang w:val="en-GB"/>
        </w:rPr>
      </w:pPr>
      <w:r w:rsidRPr="00140956">
        <w:rPr>
          <w:b/>
          <w:sz w:val="22"/>
          <w:lang w:val="en-GB"/>
        </w:rPr>
        <w:t>API #14:</w:t>
      </w:r>
    </w:p>
    <w:p w14:paraId="323D0EAC" w14:textId="77777777" w:rsidR="00A01195" w:rsidRPr="00140956" w:rsidRDefault="00A01195" w:rsidP="00A01195">
      <w:pPr>
        <w:rPr>
          <w:lang w:val="en-GB"/>
        </w:rPr>
      </w:pPr>
      <w:r w:rsidRPr="00140956">
        <w:rPr>
          <w:lang w:val="en-GB"/>
        </w:rPr>
        <w:t xml:space="preserve">GSW receives requests for data from the external LAO Retail system.  The </w:t>
      </w:r>
      <w:r w:rsidR="009E2FD3" w:rsidRPr="00140956">
        <w:rPr>
          <w:lang w:val="en-GB"/>
        </w:rPr>
        <w:t xml:space="preserve">standard SOAP-wrapped XML </w:t>
      </w:r>
      <w:r w:rsidRPr="00140956">
        <w:rPr>
          <w:lang w:val="en-GB"/>
        </w:rPr>
        <w:t>requests are received on a dedicated listening port on the application server.</w:t>
      </w:r>
      <w:r w:rsidR="002A2339">
        <w:rPr>
          <w:lang w:val="en-GB"/>
        </w:rPr>
        <w:t xml:space="preserve"> There is no requirement to encrypt this interface since it passes entirely within the GMF WAN (and contains no personal information).</w:t>
      </w:r>
    </w:p>
    <w:p w14:paraId="6B68A17E" w14:textId="77777777" w:rsidR="00A01195" w:rsidRPr="00140956" w:rsidRDefault="00A01195" w:rsidP="00A01195">
      <w:pPr>
        <w:rPr>
          <w:sz w:val="22"/>
          <w:szCs w:val="22"/>
          <w:lang w:val="en-GB"/>
        </w:rPr>
      </w:pPr>
    </w:p>
    <w:p w14:paraId="280843C7" w14:textId="77777777" w:rsidR="000F5840" w:rsidRPr="00140956" w:rsidRDefault="000F5840">
      <w:pPr>
        <w:rPr>
          <w:lang w:val="en-GB"/>
        </w:rPr>
      </w:pPr>
    </w:p>
    <w:p w14:paraId="601CFD70" w14:textId="77777777" w:rsidR="000F5840" w:rsidRPr="00140956" w:rsidRDefault="000F5840">
      <w:pPr>
        <w:pStyle w:val="Heading2"/>
        <w:rPr>
          <w:lang w:val="en-GB"/>
        </w:rPr>
      </w:pPr>
      <w:bookmarkStart w:id="189" w:name="_Toc535997019"/>
      <w:bookmarkStart w:id="190" w:name="_Toc294083297"/>
      <w:bookmarkStart w:id="191" w:name="_Toc302124619"/>
      <w:bookmarkStart w:id="192" w:name="_Toc365448891"/>
      <w:r w:rsidRPr="00140956">
        <w:rPr>
          <w:lang w:val="en-GB"/>
        </w:rPr>
        <w:t>Architectural Goals and Constraints</w:t>
      </w:r>
      <w:bookmarkEnd w:id="189"/>
      <w:bookmarkEnd w:id="190"/>
      <w:bookmarkEnd w:id="191"/>
      <w:bookmarkEnd w:id="192"/>
      <w:r w:rsidRPr="00140956">
        <w:rPr>
          <w:lang w:val="en-GB"/>
        </w:rPr>
        <w:t xml:space="preserve"> </w:t>
      </w:r>
    </w:p>
    <w:p w14:paraId="53338ADA" w14:textId="77777777" w:rsidR="000F5840" w:rsidRPr="00140956" w:rsidRDefault="000F5840" w:rsidP="0010086A">
      <w:pPr>
        <w:pStyle w:val="Info"/>
      </w:pPr>
      <w:r w:rsidRPr="00140956">
        <w:t xml:space="preserve">[Describe the software requirements and objectives that have significant impact on the architecture; for example, safety, security, </w:t>
      </w:r>
      <w:proofErr w:type="gramStart"/>
      <w:r w:rsidRPr="00140956">
        <w:t>privacy</w:t>
      </w:r>
      <w:proofErr w:type="gramEnd"/>
      <w:r w:rsidRPr="00140956">
        <w:t>, use of a COTS product, portability, distribution, performance, scalability or reuse.  This section should also capture special constraints that may apply: design and implementation strategy, development tools, team structure, schedule, legacy code, etc.]</w:t>
      </w:r>
    </w:p>
    <w:p w14:paraId="7B62ACE0" w14:textId="77777777" w:rsidR="000F5840" w:rsidRPr="00140956" w:rsidRDefault="000F5840" w:rsidP="003A772A">
      <w:pPr>
        <w:rPr>
          <w:vanish/>
          <w:lang w:val="en-GB"/>
        </w:rPr>
      </w:pPr>
      <w:r w:rsidRPr="00140956">
        <w:rPr>
          <w:vanish/>
          <w:lang w:val="en-GB"/>
        </w:rPr>
        <w:t>This is an important section describing why the system was created as it is.</w:t>
      </w:r>
    </w:p>
    <w:p w14:paraId="138F0BDB" w14:textId="77777777" w:rsidR="000F5840" w:rsidRPr="00140956" w:rsidRDefault="000F5840">
      <w:pPr>
        <w:pStyle w:val="Heading3"/>
        <w:rPr>
          <w:lang w:val="en-GB"/>
        </w:rPr>
      </w:pPr>
      <w:bookmarkStart w:id="193" w:name="_Toc535997020"/>
      <w:r w:rsidRPr="00140956">
        <w:rPr>
          <w:lang w:val="en-GB"/>
        </w:rPr>
        <w:t>Architectural Requirements and Vision</w:t>
      </w:r>
      <w:bookmarkEnd w:id="193"/>
    </w:p>
    <w:p w14:paraId="71C69B69" w14:textId="77777777" w:rsidR="000F5840" w:rsidRPr="00140956" w:rsidRDefault="000F5840" w:rsidP="0010086A">
      <w:pPr>
        <w:pStyle w:val="Info"/>
      </w:pPr>
      <w:r w:rsidRPr="00140956">
        <w:t>[Depict the vision on choosing a particular architecture and how completely the software requirements are met by the proposed architecture.  The vision should address how the project’s architecture satisfies current tactical requirements while accommodating strategic/corporate goals.  The vision should explain how the project’s architecture enables future application integration within the process area/region. The vision should explain how the project’s architecture allows for future technology change.]</w:t>
      </w:r>
    </w:p>
    <w:p w14:paraId="6B44F697" w14:textId="77777777" w:rsidR="000F5840" w:rsidRPr="00140956" w:rsidRDefault="000F5840" w:rsidP="00447412">
      <w:pPr>
        <w:rPr>
          <w:lang w:val="en-GB"/>
        </w:rPr>
      </w:pPr>
    </w:p>
    <w:p w14:paraId="4FB4EAFA" w14:textId="77777777" w:rsidR="000F5840" w:rsidRPr="00140956" w:rsidRDefault="000F5840" w:rsidP="00447412">
      <w:pPr>
        <w:rPr>
          <w:lang w:val="en-GB"/>
        </w:rPr>
      </w:pPr>
      <w:r w:rsidRPr="00140956">
        <w:rPr>
          <w:lang w:val="en-GB"/>
        </w:rPr>
        <w:t>GSW retains its current architectural requirements that resulted from the migration to Itanium</w:t>
      </w:r>
      <w:r w:rsidR="005723D4">
        <w:rPr>
          <w:lang w:val="en-GB"/>
        </w:rPr>
        <w:t xml:space="preserve"> and then to the current Intel x64 hardware</w:t>
      </w:r>
      <w:r w:rsidRPr="00140956">
        <w:rPr>
          <w:lang w:val="en-GB"/>
        </w:rPr>
        <w:t>. The application is served from a J2EE/</w:t>
      </w:r>
      <w:proofErr w:type="spellStart"/>
      <w:r w:rsidRPr="00140956">
        <w:rPr>
          <w:lang w:val="en-GB"/>
        </w:rPr>
        <w:t>JavaEE</w:t>
      </w:r>
      <w:proofErr w:type="spellEnd"/>
      <w:r w:rsidRPr="00140956">
        <w:rPr>
          <w:lang w:val="en-GB"/>
        </w:rPr>
        <w:t xml:space="preserve">-based application tier, via a web tier and suitably-configured firewalls, to a mix of thin-client (web browser) and thick-client (Java application) end user applications. The data tier is served by Oracle DBMS and there is a mix of real-time and batch COBOL processing supported by </w:t>
      </w:r>
      <w:proofErr w:type="spellStart"/>
      <w:r w:rsidRPr="00140956">
        <w:rPr>
          <w:lang w:val="en-GB"/>
        </w:rPr>
        <w:t>Microfocus</w:t>
      </w:r>
      <w:proofErr w:type="spellEnd"/>
      <w:r w:rsidRPr="00140956">
        <w:rPr>
          <w:lang w:val="en-GB"/>
        </w:rPr>
        <w:t xml:space="preserve"> Server for SOA, which includes Web Service calls to invoke real-time programs during the online day. </w:t>
      </w:r>
      <w:r w:rsidR="005723D4">
        <w:rPr>
          <w:lang w:val="en-GB"/>
        </w:rPr>
        <w:t xml:space="preserve">A web tier based upon Oracle </w:t>
      </w:r>
      <w:proofErr w:type="spellStart"/>
      <w:r w:rsidR="00977880">
        <w:rPr>
          <w:lang w:val="en-GB"/>
        </w:rPr>
        <w:t>iPlanet</w:t>
      </w:r>
      <w:proofErr w:type="spellEnd"/>
      <w:r w:rsidR="00977880">
        <w:rPr>
          <w:lang w:val="en-GB"/>
        </w:rPr>
        <w:t xml:space="preserve"> Web</w:t>
      </w:r>
      <w:r w:rsidR="005723D4">
        <w:rPr>
          <w:lang w:val="en-GB"/>
        </w:rPr>
        <w:t xml:space="preserve"> Server sits between the application server and the end user for security purposes. There is no significant content hosted upon the web tier</w:t>
      </w:r>
      <w:r w:rsidR="006351B9">
        <w:rPr>
          <w:lang w:val="en-GB"/>
        </w:rPr>
        <w:t>; it exists purely to proxy requests across to the application tier</w:t>
      </w:r>
      <w:r w:rsidRPr="00140956">
        <w:rPr>
          <w:lang w:val="en-GB"/>
        </w:rPr>
        <w:t>.</w:t>
      </w:r>
    </w:p>
    <w:p w14:paraId="6AA756DA" w14:textId="77777777" w:rsidR="000F5840" w:rsidRPr="00140956" w:rsidRDefault="000F5840" w:rsidP="00447412">
      <w:pPr>
        <w:rPr>
          <w:lang w:val="en-GB"/>
        </w:rPr>
      </w:pPr>
    </w:p>
    <w:p w14:paraId="30BBE7D3" w14:textId="77777777" w:rsidR="000F5840" w:rsidRPr="00140956" w:rsidRDefault="000F5840" w:rsidP="00447412">
      <w:pPr>
        <w:rPr>
          <w:lang w:val="en-GB"/>
        </w:rPr>
      </w:pPr>
      <w:r w:rsidRPr="00140956">
        <w:rPr>
          <w:lang w:val="en-GB"/>
        </w:rPr>
        <w:t xml:space="preserve">The GSW architecture has grown over </w:t>
      </w:r>
      <w:r w:rsidR="009E2FD3" w:rsidRPr="00140956">
        <w:rPr>
          <w:lang w:val="en-GB"/>
        </w:rPr>
        <w:t>many</w:t>
      </w:r>
      <w:r w:rsidRPr="00140956">
        <w:rPr>
          <w:lang w:val="en-GB"/>
        </w:rPr>
        <w:t xml:space="preserve"> years, including updates as part of the Technical Refresh project</w:t>
      </w:r>
      <w:r w:rsidR="006351B9">
        <w:rPr>
          <w:lang w:val="en-GB"/>
        </w:rPr>
        <w:t xml:space="preserve"> (2008)</w:t>
      </w:r>
      <w:r w:rsidR="009E2FD3" w:rsidRPr="00140956">
        <w:rPr>
          <w:lang w:val="en-GB"/>
        </w:rPr>
        <w:t>,</w:t>
      </w:r>
      <w:r w:rsidRPr="00140956">
        <w:rPr>
          <w:lang w:val="en-GB"/>
        </w:rPr>
        <w:t xml:space="preserve"> which </w:t>
      </w:r>
      <w:proofErr w:type="gramStart"/>
      <w:r w:rsidRPr="00140956">
        <w:rPr>
          <w:lang w:val="en-GB"/>
        </w:rPr>
        <w:t>migrated</w:t>
      </w:r>
      <w:proofErr w:type="gramEnd"/>
      <w:r w:rsidRPr="00140956">
        <w:rPr>
          <w:lang w:val="en-GB"/>
        </w:rPr>
        <w:t xml:space="preserve"> it from an ageing unsupported Sun One UDS application tier to Java. As such, the requirements and vision may seem at odds with modern direction but the reader should understand that many of the aspects of the solution were set in place long before such direction became standardized by </w:t>
      </w:r>
      <w:r w:rsidRPr="006351B9">
        <w:t>GM</w:t>
      </w:r>
      <w:r w:rsidR="00D94E69" w:rsidRPr="006351B9">
        <w:t>F</w:t>
      </w:r>
      <w:r w:rsidRPr="00140956">
        <w:rPr>
          <w:lang w:val="en-GB"/>
        </w:rPr>
        <w:t>.</w:t>
      </w:r>
    </w:p>
    <w:p w14:paraId="33B96272" w14:textId="77777777" w:rsidR="000F5840" w:rsidRPr="00140956" w:rsidRDefault="000F5840">
      <w:pPr>
        <w:pStyle w:val="Heading3"/>
        <w:tabs>
          <w:tab w:val="num" w:pos="1440"/>
        </w:tabs>
        <w:rPr>
          <w:lang w:val="en-GB"/>
        </w:rPr>
      </w:pPr>
      <w:bookmarkStart w:id="194" w:name="_Toc535997021"/>
      <w:r w:rsidRPr="00140956">
        <w:rPr>
          <w:lang w:val="en-GB"/>
        </w:rPr>
        <w:t xml:space="preserve">Compliance with </w:t>
      </w:r>
      <w:r w:rsidR="00D36D30" w:rsidRPr="00140956">
        <w:rPr>
          <w:lang w:val="en-GB"/>
        </w:rPr>
        <w:t xml:space="preserve">GM </w:t>
      </w:r>
      <w:proofErr w:type="spellStart"/>
      <w:r w:rsidR="00D36D30" w:rsidRPr="00140956">
        <w:rPr>
          <w:lang w:val="en-GB"/>
        </w:rPr>
        <w:t>Financial</w:t>
      </w:r>
      <w:r w:rsidRPr="00140956">
        <w:rPr>
          <w:lang w:val="en-GB"/>
        </w:rPr>
        <w:t>’s</w:t>
      </w:r>
      <w:proofErr w:type="spellEnd"/>
      <w:r w:rsidRPr="00140956">
        <w:rPr>
          <w:lang w:val="en-GB"/>
        </w:rPr>
        <w:t xml:space="preserve"> Standard Architectures</w:t>
      </w:r>
      <w:bookmarkEnd w:id="194"/>
    </w:p>
    <w:p w14:paraId="6A026C41" w14:textId="77777777" w:rsidR="000F5840" w:rsidRPr="00140956" w:rsidRDefault="000F5840" w:rsidP="0010086A">
      <w:pPr>
        <w:pStyle w:val="Info"/>
      </w:pPr>
      <w:r w:rsidRPr="00140956">
        <w:t xml:space="preserve">[List any standard </w:t>
      </w:r>
      <w:r w:rsidR="00D36D30" w:rsidRPr="00140956">
        <w:t>GM Financial</w:t>
      </w:r>
      <w:r w:rsidRPr="00140956">
        <w:t xml:space="preserve"> Architecture Patterns being used by this project.  See GEAR (Global Enterprise Architecture Repository) for standard architectures, best practices, and lessons learned, accessed from Ally Pulse. </w:t>
      </w:r>
    </w:p>
    <w:p w14:paraId="79FFE655" w14:textId="77777777" w:rsidR="000F5840" w:rsidRPr="00140956" w:rsidRDefault="000F5840">
      <w:pPr>
        <w:rPr>
          <w:b/>
          <w:lang w:val="en-GB"/>
        </w:rPr>
      </w:pPr>
    </w:p>
    <w:p w14:paraId="69343A38" w14:textId="77777777" w:rsidR="000F5840" w:rsidRPr="00140956" w:rsidRDefault="000F5840" w:rsidP="00447412">
      <w:pPr>
        <w:rPr>
          <w:lang w:val="en-GB"/>
        </w:rPr>
      </w:pPr>
      <w:r w:rsidRPr="00140956">
        <w:rPr>
          <w:lang w:val="en-GB"/>
        </w:rPr>
        <w:t>No proprietary / third party ‘standards’ are introduced to the landscape.</w:t>
      </w:r>
    </w:p>
    <w:p w14:paraId="13AA738D" w14:textId="77777777" w:rsidR="000F5840" w:rsidRPr="00140956" w:rsidRDefault="000F5840">
      <w:pPr>
        <w:rPr>
          <w:b/>
          <w:lang w:val="en-GB"/>
        </w:rPr>
      </w:pPr>
    </w:p>
    <w:tbl>
      <w:tblPr>
        <w:tblW w:w="0" w:type="auto"/>
        <w:tblInd w:w="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153"/>
        <w:gridCol w:w="3625"/>
        <w:gridCol w:w="2855"/>
      </w:tblGrid>
      <w:tr w:rsidR="00140956" w:rsidRPr="00140956" w14:paraId="728FC43B" w14:textId="77777777" w:rsidTr="004845DB">
        <w:trPr>
          <w:cantSplit/>
          <w:tblHeader/>
        </w:trPr>
        <w:tc>
          <w:tcPr>
            <w:tcW w:w="2153" w:type="dxa"/>
            <w:shd w:val="clear" w:color="auto" w:fill="D9D9D9"/>
          </w:tcPr>
          <w:p w14:paraId="0D1FAFB5" w14:textId="77777777" w:rsidR="000F5840" w:rsidRPr="00140956" w:rsidRDefault="000F5840" w:rsidP="004845DB">
            <w:pPr>
              <w:keepNext/>
              <w:jc w:val="center"/>
              <w:rPr>
                <w:b/>
                <w:lang w:val="en-GB"/>
              </w:rPr>
            </w:pPr>
            <w:r w:rsidRPr="00140956">
              <w:rPr>
                <w:b/>
                <w:lang w:val="en-GB"/>
              </w:rPr>
              <w:lastRenderedPageBreak/>
              <w:t>Architecture Pattern Name</w:t>
            </w:r>
          </w:p>
        </w:tc>
        <w:tc>
          <w:tcPr>
            <w:tcW w:w="3625" w:type="dxa"/>
            <w:shd w:val="clear" w:color="auto" w:fill="D9D9D9"/>
          </w:tcPr>
          <w:p w14:paraId="13A4712C" w14:textId="77777777" w:rsidR="000F5840" w:rsidRPr="00140956" w:rsidRDefault="000F5840" w:rsidP="004845DB">
            <w:pPr>
              <w:keepNext/>
              <w:jc w:val="center"/>
              <w:rPr>
                <w:b/>
                <w:lang w:val="en-GB"/>
              </w:rPr>
            </w:pPr>
            <w:r w:rsidRPr="00140956">
              <w:rPr>
                <w:b/>
                <w:lang w:val="en-GB"/>
              </w:rPr>
              <w:t>Architecture Pattern Version</w:t>
            </w:r>
          </w:p>
        </w:tc>
        <w:tc>
          <w:tcPr>
            <w:tcW w:w="2855" w:type="dxa"/>
            <w:shd w:val="clear" w:color="auto" w:fill="D9D9D9"/>
          </w:tcPr>
          <w:p w14:paraId="2696643A" w14:textId="77777777" w:rsidR="000F5840" w:rsidRPr="00140956" w:rsidRDefault="000F5840" w:rsidP="004845DB">
            <w:pPr>
              <w:keepNext/>
              <w:jc w:val="center"/>
              <w:rPr>
                <w:b/>
                <w:lang w:val="en-GB"/>
              </w:rPr>
            </w:pPr>
            <w:r w:rsidRPr="00140956">
              <w:rPr>
                <w:b/>
                <w:lang w:val="en-GB"/>
              </w:rPr>
              <w:t>Repository Location</w:t>
            </w:r>
          </w:p>
        </w:tc>
      </w:tr>
      <w:tr w:rsidR="00140956" w:rsidRPr="00140956" w14:paraId="58FA5E57" w14:textId="77777777" w:rsidTr="004845DB">
        <w:trPr>
          <w:cantSplit/>
        </w:trPr>
        <w:tc>
          <w:tcPr>
            <w:tcW w:w="2153" w:type="dxa"/>
          </w:tcPr>
          <w:p w14:paraId="1068105C" w14:textId="77777777" w:rsidR="000F5840" w:rsidRPr="00140956" w:rsidRDefault="000F5840">
            <w:pPr>
              <w:rPr>
                <w:lang w:val="en-GB"/>
              </w:rPr>
            </w:pPr>
          </w:p>
        </w:tc>
        <w:tc>
          <w:tcPr>
            <w:tcW w:w="3625" w:type="dxa"/>
          </w:tcPr>
          <w:p w14:paraId="034855E5" w14:textId="77777777" w:rsidR="000F5840" w:rsidRPr="00140956" w:rsidRDefault="000F5840">
            <w:pPr>
              <w:rPr>
                <w:lang w:val="en-GB"/>
              </w:rPr>
            </w:pPr>
          </w:p>
        </w:tc>
        <w:tc>
          <w:tcPr>
            <w:tcW w:w="2855" w:type="dxa"/>
          </w:tcPr>
          <w:p w14:paraId="0913D5B6" w14:textId="77777777" w:rsidR="000F5840" w:rsidRPr="00140956" w:rsidRDefault="000F5840">
            <w:pPr>
              <w:rPr>
                <w:lang w:val="en-GB"/>
              </w:rPr>
            </w:pPr>
          </w:p>
        </w:tc>
      </w:tr>
    </w:tbl>
    <w:p w14:paraId="18021B6C" w14:textId="77777777" w:rsidR="000F5840" w:rsidRPr="00140956" w:rsidRDefault="000F5840">
      <w:pPr>
        <w:pStyle w:val="Heading3"/>
        <w:tabs>
          <w:tab w:val="num" w:pos="1440"/>
        </w:tabs>
        <w:rPr>
          <w:lang w:val="en-GB"/>
        </w:rPr>
      </w:pPr>
      <w:bookmarkStart w:id="195" w:name="_Toc535997022"/>
      <w:r w:rsidRPr="00140956">
        <w:rPr>
          <w:lang w:val="en-GB"/>
        </w:rPr>
        <w:t>Open Standards Conformance</w:t>
      </w:r>
      <w:bookmarkEnd w:id="195"/>
    </w:p>
    <w:p w14:paraId="23E2B10A" w14:textId="77777777" w:rsidR="000F5840" w:rsidRPr="00140956" w:rsidRDefault="000F5840" w:rsidP="0010086A">
      <w:pPr>
        <w:pStyle w:val="Info"/>
      </w:pPr>
      <w:r w:rsidRPr="00140956">
        <w:t>[List all the open standards and the version numbers to which this architecture conforms.]</w:t>
      </w:r>
    </w:p>
    <w:p w14:paraId="4AAE85F4" w14:textId="77777777" w:rsidR="000F5840" w:rsidRPr="00140956" w:rsidRDefault="000F5840" w:rsidP="00447412">
      <w:pPr>
        <w:rPr>
          <w:lang w:val="en-GB"/>
        </w:rPr>
      </w:pPr>
    </w:p>
    <w:p w14:paraId="2455B9C2" w14:textId="77777777" w:rsidR="000F5840" w:rsidRPr="00140956" w:rsidRDefault="000F5840" w:rsidP="00447412">
      <w:pPr>
        <w:rPr>
          <w:lang w:val="en-GB"/>
        </w:rPr>
      </w:pPr>
      <w:r w:rsidRPr="00140956">
        <w:rPr>
          <w:lang w:val="en-GB"/>
        </w:rPr>
        <w:t>The following Open Standards are followed:</w:t>
      </w:r>
    </w:p>
    <w:p w14:paraId="07C41255" w14:textId="77777777" w:rsidR="000F5840" w:rsidRPr="00140956" w:rsidRDefault="000F5840" w:rsidP="00447412">
      <w:pPr>
        <w:numPr>
          <w:ilvl w:val="0"/>
          <w:numId w:val="16"/>
        </w:numPr>
        <w:jc w:val="both"/>
        <w:rPr>
          <w:lang w:val="en-GB"/>
        </w:rPr>
      </w:pPr>
      <w:r w:rsidRPr="00140956">
        <w:rPr>
          <w:lang w:val="en-GB"/>
        </w:rPr>
        <w:t>HTTP 1.1 / HTTPS</w:t>
      </w:r>
    </w:p>
    <w:p w14:paraId="08000BF7" w14:textId="77777777" w:rsidR="000F5840" w:rsidRPr="00140956" w:rsidRDefault="000F5840" w:rsidP="00447412">
      <w:pPr>
        <w:numPr>
          <w:ilvl w:val="0"/>
          <w:numId w:val="16"/>
        </w:numPr>
        <w:jc w:val="both"/>
        <w:rPr>
          <w:lang w:val="en-GB"/>
        </w:rPr>
      </w:pPr>
      <w:r w:rsidRPr="00140956">
        <w:rPr>
          <w:lang w:val="en-GB"/>
        </w:rPr>
        <w:t>XML 1.1</w:t>
      </w:r>
    </w:p>
    <w:p w14:paraId="04D7C858" w14:textId="77777777" w:rsidR="000F5840" w:rsidRPr="00140956" w:rsidRDefault="000F5840" w:rsidP="00447412">
      <w:pPr>
        <w:numPr>
          <w:ilvl w:val="0"/>
          <w:numId w:val="16"/>
        </w:numPr>
        <w:jc w:val="both"/>
        <w:rPr>
          <w:lang w:val="en-GB"/>
        </w:rPr>
      </w:pPr>
      <w:r w:rsidRPr="00140956">
        <w:rPr>
          <w:lang w:val="en-GB"/>
        </w:rPr>
        <w:t>SOAP 1.2</w:t>
      </w:r>
    </w:p>
    <w:p w14:paraId="652D81A0" w14:textId="77777777" w:rsidR="000F5840" w:rsidRPr="00140956" w:rsidRDefault="000F5840" w:rsidP="00447412">
      <w:pPr>
        <w:numPr>
          <w:ilvl w:val="0"/>
          <w:numId w:val="16"/>
        </w:numPr>
        <w:jc w:val="both"/>
        <w:rPr>
          <w:lang w:val="en-GB"/>
        </w:rPr>
      </w:pPr>
      <w:r w:rsidRPr="00140956">
        <w:rPr>
          <w:lang w:val="en-GB"/>
        </w:rPr>
        <w:t>WSDL 1.1</w:t>
      </w:r>
    </w:p>
    <w:p w14:paraId="1DD2D708" w14:textId="77777777" w:rsidR="000F5840" w:rsidRPr="00140956" w:rsidRDefault="000F5840">
      <w:pPr>
        <w:pStyle w:val="Heading3"/>
        <w:tabs>
          <w:tab w:val="num" w:pos="1440"/>
        </w:tabs>
        <w:rPr>
          <w:lang w:val="en-GB"/>
        </w:rPr>
      </w:pPr>
      <w:bookmarkStart w:id="196" w:name="_Toc535997023"/>
      <w:r w:rsidRPr="00140956">
        <w:rPr>
          <w:lang w:val="en-GB"/>
        </w:rPr>
        <w:t>Vendor Specific Solutions</w:t>
      </w:r>
      <w:bookmarkEnd w:id="196"/>
    </w:p>
    <w:p w14:paraId="3C9003B5" w14:textId="77777777" w:rsidR="000F5840" w:rsidRPr="00140956" w:rsidRDefault="000F5840" w:rsidP="0010086A">
      <w:pPr>
        <w:pStyle w:val="Info"/>
      </w:pPr>
      <w:r w:rsidRPr="00140956">
        <w:t>[List any vendor specific and/or proprietary protocols and APIs used in this architecture.]</w:t>
      </w:r>
    </w:p>
    <w:p w14:paraId="7BEAFA43" w14:textId="77777777" w:rsidR="000F5840" w:rsidRPr="00140956" w:rsidRDefault="000F5840" w:rsidP="00447412">
      <w:pPr>
        <w:rPr>
          <w:lang w:val="en-GB"/>
        </w:rPr>
      </w:pPr>
    </w:p>
    <w:p w14:paraId="008FCF6F" w14:textId="77777777" w:rsidR="000F5840" w:rsidRPr="00140956" w:rsidRDefault="000F5840" w:rsidP="00447412">
      <w:pPr>
        <w:rPr>
          <w:lang w:val="en-GB"/>
        </w:rPr>
      </w:pPr>
      <w:proofErr w:type="gramStart"/>
      <w:r w:rsidRPr="00140956">
        <w:rPr>
          <w:lang w:val="en-GB"/>
        </w:rPr>
        <w:t>None.</w:t>
      </w:r>
      <w:proofErr w:type="gramEnd"/>
    </w:p>
    <w:p w14:paraId="281588CD" w14:textId="77777777" w:rsidR="000F5840" w:rsidRPr="00140956" w:rsidRDefault="000F5840" w:rsidP="00447412">
      <w:pPr>
        <w:rPr>
          <w:lang w:val="en-GB"/>
        </w:rPr>
      </w:pPr>
    </w:p>
    <w:p w14:paraId="5D2DF225" w14:textId="77777777" w:rsidR="000F5840" w:rsidRPr="00140956" w:rsidRDefault="000F5840" w:rsidP="00447412">
      <w:pPr>
        <w:rPr>
          <w:lang w:val="en-GB"/>
        </w:rPr>
      </w:pPr>
    </w:p>
    <w:p w14:paraId="46AF5A55" w14:textId="77777777" w:rsidR="000F5840" w:rsidRPr="00140956" w:rsidRDefault="000F5840">
      <w:pPr>
        <w:pStyle w:val="Heading2"/>
        <w:tabs>
          <w:tab w:val="num" w:pos="1080"/>
        </w:tabs>
        <w:rPr>
          <w:lang w:val="en-GB"/>
        </w:rPr>
      </w:pPr>
      <w:bookmarkStart w:id="197" w:name="_Toc535997024"/>
      <w:r w:rsidRPr="00140956">
        <w:rPr>
          <w:lang w:val="en-GB"/>
        </w:rPr>
        <w:br w:type="page"/>
      </w:r>
      <w:bookmarkStart w:id="198" w:name="_Toc294083298"/>
      <w:bookmarkStart w:id="199" w:name="_Toc302124620"/>
      <w:bookmarkStart w:id="200" w:name="_Toc365448892"/>
      <w:r w:rsidRPr="00140956">
        <w:rPr>
          <w:lang w:val="en-GB"/>
        </w:rPr>
        <w:lastRenderedPageBreak/>
        <w:t>Potential Reusability</w:t>
      </w:r>
      <w:bookmarkEnd w:id="197"/>
      <w:bookmarkEnd w:id="198"/>
      <w:bookmarkEnd w:id="199"/>
      <w:bookmarkEnd w:id="200"/>
      <w:r w:rsidRPr="00140956">
        <w:rPr>
          <w:lang w:val="en-GB"/>
        </w:rPr>
        <w:t xml:space="preserve"> </w:t>
      </w:r>
    </w:p>
    <w:p w14:paraId="50294BCA" w14:textId="77777777" w:rsidR="000F5840" w:rsidRPr="00140956" w:rsidRDefault="000F5840" w:rsidP="0010086A">
      <w:pPr>
        <w:pStyle w:val="Info"/>
      </w:pPr>
      <w:r w:rsidRPr="00140956">
        <w:t xml:space="preserve">[If component or service-oriented development is included then give a brief overview on how incorporating Reusable Assets (components, frameworks, web services and design patterns) are expected to benefit the project.  Identify the functional areas or business components for which Reusable Assets may be developed or purchased. </w:t>
      </w:r>
    </w:p>
    <w:p w14:paraId="5B4D6736" w14:textId="77777777" w:rsidR="000F5840" w:rsidRPr="00140956" w:rsidRDefault="000F5840" w:rsidP="0010086A">
      <w:pPr>
        <w:pStyle w:val="Info"/>
      </w:pPr>
    </w:p>
    <w:p w14:paraId="437D72DC" w14:textId="77777777" w:rsidR="000F5840" w:rsidRPr="00140956" w:rsidRDefault="000F5840" w:rsidP="0010086A">
      <w:pPr>
        <w:pStyle w:val="Info"/>
      </w:pPr>
      <w:r w:rsidRPr="00140956">
        <w:t>If COTS extensions are included, then give a brief overview on how incorporating existing Reusable Assets (COTS templates, data modules) and/or reusable COTS modules could benefit the project.]</w:t>
      </w:r>
    </w:p>
    <w:p w14:paraId="3EAC3F82" w14:textId="77777777" w:rsidR="000F5840" w:rsidRPr="00140956" w:rsidRDefault="000F5840">
      <w:pPr>
        <w:pStyle w:val="Heading3"/>
        <w:tabs>
          <w:tab w:val="num" w:pos="1440"/>
        </w:tabs>
        <w:rPr>
          <w:lang w:val="en-GB"/>
        </w:rPr>
      </w:pPr>
      <w:bookmarkStart w:id="201" w:name="_Toc535997025"/>
      <w:r w:rsidRPr="00140956">
        <w:rPr>
          <w:lang w:val="en-GB"/>
        </w:rPr>
        <w:t>Components and Frameworks Reused by Project</w:t>
      </w:r>
      <w:bookmarkEnd w:id="201"/>
    </w:p>
    <w:p w14:paraId="710D330B" w14:textId="77777777" w:rsidR="000F5840" w:rsidRPr="00140956" w:rsidRDefault="000F5840" w:rsidP="0010086A">
      <w:pPr>
        <w:pStyle w:val="Info"/>
      </w:pPr>
      <w:proofErr w:type="gramStart"/>
      <w:r w:rsidRPr="00140956">
        <w:t>[List any commercial Reusable Assets (components or frameworks) that are reused by the project, including the supplier name and reusable asset name.</w:t>
      </w:r>
      <w:proofErr w:type="gramEnd"/>
      <w:r w:rsidRPr="00140956">
        <w:t xml:space="preserve">  List any </w:t>
      </w:r>
      <w:r w:rsidR="00D36D30" w:rsidRPr="00140956">
        <w:t>GM Financial</w:t>
      </w:r>
      <w:r w:rsidRPr="00140956">
        <w:t xml:space="preserve"> custom Reusable Assets (components or frameworks) to be reused by the project including the repository source. Itemize any related tangible and intangible benefits to the project as a consequence of using these reusable components and frameworks.  </w:t>
      </w:r>
      <w:hyperlink w:history="1"/>
      <w:r w:rsidRPr="00140956">
        <w:t xml:space="preserve"> IT Standards are found in GEAR (accessed from Ally Pulse).</w:t>
      </w:r>
    </w:p>
    <w:p w14:paraId="226C1E84" w14:textId="77777777" w:rsidR="000F5840" w:rsidRPr="00140956" w:rsidRDefault="006351B9">
      <w:pPr>
        <w:rPr>
          <w:vanish/>
          <w:lang w:val="en-GB"/>
        </w:rPr>
      </w:pPr>
      <w:r>
        <w:rPr>
          <w:vanish/>
          <w:lang w:val="en-GB"/>
        </w:rPr>
        <w:t>Please refer to the</w:t>
      </w:r>
      <w:r w:rsidRPr="00140956">
        <w:rPr>
          <w:vanish/>
          <w:lang w:val="en-GB"/>
        </w:rPr>
        <w:t xml:space="preserve"> </w:t>
      </w:r>
      <w:r w:rsidR="000F5840" w:rsidRPr="00140956">
        <w:rPr>
          <w:vanish/>
          <w:lang w:val="en-GB"/>
        </w:rPr>
        <w:t xml:space="preserve">deviation requests </w:t>
      </w:r>
      <w:r>
        <w:rPr>
          <w:vanish/>
          <w:lang w:val="en-GB"/>
        </w:rPr>
        <w:t>that were filed as part of the</w:t>
      </w:r>
      <w:r w:rsidR="000F5840" w:rsidRPr="00140956">
        <w:rPr>
          <w:vanish/>
          <w:lang w:val="en-GB"/>
        </w:rPr>
        <w:t xml:space="preserve"> Tech refresh </w:t>
      </w:r>
      <w:r>
        <w:rPr>
          <w:vanish/>
          <w:lang w:val="en-GB"/>
        </w:rPr>
        <w:t xml:space="preserve">project </w:t>
      </w:r>
      <w:r w:rsidR="000F5840" w:rsidRPr="00140956">
        <w:rPr>
          <w:vanish/>
          <w:lang w:val="en-GB"/>
        </w:rPr>
        <w:t xml:space="preserve">for the </w:t>
      </w:r>
      <w:r>
        <w:rPr>
          <w:vanish/>
          <w:lang w:val="en-GB"/>
        </w:rPr>
        <w:t>reasons</w:t>
      </w:r>
      <w:r w:rsidRPr="00140956">
        <w:rPr>
          <w:vanish/>
          <w:lang w:val="en-GB"/>
        </w:rPr>
        <w:t xml:space="preserve"> </w:t>
      </w:r>
      <w:r w:rsidR="000F5840" w:rsidRPr="00140956">
        <w:rPr>
          <w:vanish/>
          <w:lang w:val="en-GB"/>
        </w:rPr>
        <w:t xml:space="preserve">why the </w:t>
      </w:r>
      <w:r>
        <w:rPr>
          <w:vanish/>
          <w:lang w:val="en-GB"/>
        </w:rPr>
        <w:t xml:space="preserve">following </w:t>
      </w:r>
      <w:r w:rsidR="000F5840" w:rsidRPr="00140956">
        <w:rPr>
          <w:vanish/>
          <w:lang w:val="en-GB"/>
        </w:rPr>
        <w:t>software</w:t>
      </w:r>
      <w:r>
        <w:rPr>
          <w:vanish/>
          <w:lang w:val="en-GB"/>
        </w:rPr>
        <w:t xml:space="preserve"> is required.</w:t>
      </w:r>
    </w:p>
    <w:p w14:paraId="28DB68A0" w14:textId="77777777" w:rsidR="000F5840" w:rsidRPr="00140956" w:rsidRDefault="000F5840">
      <w:pPr>
        <w:rPr>
          <w:lang w:val="en-GB"/>
        </w:rPr>
      </w:pPr>
    </w:p>
    <w:tbl>
      <w:tblPr>
        <w:tblW w:w="8608" w:type="dxa"/>
        <w:tblInd w:w="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38"/>
        <w:gridCol w:w="1415"/>
        <w:gridCol w:w="3960"/>
        <w:gridCol w:w="1595"/>
      </w:tblGrid>
      <w:tr w:rsidR="00140956" w:rsidRPr="00140956" w14:paraId="191F06DD" w14:textId="77777777" w:rsidTr="00EE1AD4">
        <w:tc>
          <w:tcPr>
            <w:tcW w:w="1638" w:type="dxa"/>
            <w:tcBorders>
              <w:bottom w:val="single" w:sz="4" w:space="0" w:color="auto"/>
            </w:tcBorders>
            <w:shd w:val="clear" w:color="auto" w:fill="D9D9D9"/>
          </w:tcPr>
          <w:p w14:paraId="04497E39" w14:textId="77777777" w:rsidR="000F5840" w:rsidRPr="00140956" w:rsidRDefault="000F5840" w:rsidP="00EE1AD4">
            <w:pPr>
              <w:jc w:val="center"/>
              <w:rPr>
                <w:b/>
                <w:lang w:val="en-GB"/>
              </w:rPr>
            </w:pPr>
            <w:r w:rsidRPr="00140956">
              <w:rPr>
                <w:b/>
                <w:lang w:val="en-GB"/>
              </w:rPr>
              <w:t>Reused Component or Framework</w:t>
            </w:r>
          </w:p>
        </w:tc>
        <w:tc>
          <w:tcPr>
            <w:tcW w:w="1415" w:type="dxa"/>
            <w:tcBorders>
              <w:bottom w:val="single" w:sz="4" w:space="0" w:color="auto"/>
            </w:tcBorders>
            <w:shd w:val="clear" w:color="auto" w:fill="D9D9D9"/>
          </w:tcPr>
          <w:p w14:paraId="127BF7BF" w14:textId="77777777" w:rsidR="000F5840" w:rsidRPr="00140956" w:rsidRDefault="000F5840" w:rsidP="00EE1AD4">
            <w:pPr>
              <w:jc w:val="center"/>
              <w:rPr>
                <w:b/>
                <w:lang w:val="en-GB"/>
              </w:rPr>
            </w:pPr>
            <w:r w:rsidRPr="00140956">
              <w:rPr>
                <w:b/>
                <w:lang w:val="en-GB"/>
              </w:rPr>
              <w:t>Supplier</w:t>
            </w:r>
          </w:p>
        </w:tc>
        <w:tc>
          <w:tcPr>
            <w:tcW w:w="3960" w:type="dxa"/>
            <w:tcBorders>
              <w:bottom w:val="single" w:sz="4" w:space="0" w:color="auto"/>
            </w:tcBorders>
            <w:shd w:val="clear" w:color="auto" w:fill="D9D9D9"/>
          </w:tcPr>
          <w:p w14:paraId="38DC2637" w14:textId="77777777" w:rsidR="000F5840" w:rsidRPr="00140956" w:rsidRDefault="000F5840" w:rsidP="00EE1AD4">
            <w:pPr>
              <w:jc w:val="center"/>
              <w:rPr>
                <w:b/>
                <w:lang w:val="en-GB"/>
              </w:rPr>
            </w:pPr>
            <w:r w:rsidRPr="00140956">
              <w:rPr>
                <w:b/>
                <w:lang w:val="en-GB"/>
              </w:rPr>
              <w:t>Benefits List</w:t>
            </w:r>
          </w:p>
        </w:tc>
        <w:tc>
          <w:tcPr>
            <w:tcW w:w="1595" w:type="dxa"/>
            <w:tcBorders>
              <w:bottom w:val="single" w:sz="4" w:space="0" w:color="auto"/>
            </w:tcBorders>
            <w:shd w:val="clear" w:color="auto" w:fill="D9D9D9"/>
          </w:tcPr>
          <w:p w14:paraId="70B2DEEC" w14:textId="77777777" w:rsidR="000F5840" w:rsidRPr="00140956" w:rsidRDefault="000F5840" w:rsidP="00EE1AD4">
            <w:pPr>
              <w:jc w:val="center"/>
              <w:rPr>
                <w:b/>
                <w:lang w:val="en-GB"/>
              </w:rPr>
            </w:pPr>
            <w:r w:rsidRPr="00140956">
              <w:rPr>
                <w:b/>
                <w:lang w:val="en-GB"/>
              </w:rPr>
              <w:t>Repository Source</w:t>
            </w:r>
          </w:p>
        </w:tc>
      </w:tr>
      <w:tr w:rsidR="00140956" w:rsidRPr="00140956" w14:paraId="493F6867" w14:textId="77777777" w:rsidTr="00EE1AD4">
        <w:tc>
          <w:tcPr>
            <w:tcW w:w="1638" w:type="dxa"/>
            <w:tcBorders>
              <w:top w:val="single" w:sz="4" w:space="0" w:color="auto"/>
              <w:left w:val="single" w:sz="4" w:space="0" w:color="auto"/>
              <w:bottom w:val="single" w:sz="4" w:space="0" w:color="auto"/>
            </w:tcBorders>
          </w:tcPr>
          <w:p w14:paraId="5656FAF7" w14:textId="77777777" w:rsidR="000F5840" w:rsidRPr="00140956" w:rsidRDefault="000F5840" w:rsidP="00EE1AD4">
            <w:pPr>
              <w:autoSpaceDE w:val="0"/>
              <w:autoSpaceDN w:val="0"/>
              <w:adjustRightInd w:val="0"/>
              <w:rPr>
                <w:rFonts w:cs="Arial"/>
                <w:szCs w:val="20"/>
                <w:lang w:val="en-GB" w:eastAsia="en-GB"/>
              </w:rPr>
            </w:pPr>
            <w:r w:rsidRPr="00140956">
              <w:rPr>
                <w:rFonts w:cs="Arial"/>
                <w:szCs w:val="20"/>
                <w:lang w:val="en-GB" w:eastAsia="en-GB"/>
              </w:rPr>
              <w:t>Apache Axis</w:t>
            </w:r>
          </w:p>
          <w:p w14:paraId="61E6B5C9" w14:textId="77777777" w:rsidR="000F5840" w:rsidRPr="00140956" w:rsidRDefault="000F5840" w:rsidP="00EE1AD4">
            <w:pPr>
              <w:rPr>
                <w:lang w:val="en-GB"/>
              </w:rPr>
            </w:pPr>
            <w:r w:rsidRPr="00140956">
              <w:rPr>
                <w:rFonts w:cs="Arial"/>
                <w:szCs w:val="20"/>
                <w:lang w:val="en-GB" w:eastAsia="en-GB"/>
              </w:rPr>
              <w:t>(for web services call to COBOL)</w:t>
            </w:r>
          </w:p>
        </w:tc>
        <w:tc>
          <w:tcPr>
            <w:tcW w:w="1415" w:type="dxa"/>
            <w:tcBorders>
              <w:top w:val="single" w:sz="4" w:space="0" w:color="auto"/>
              <w:bottom w:val="single" w:sz="4" w:space="0" w:color="auto"/>
            </w:tcBorders>
          </w:tcPr>
          <w:p w14:paraId="6AD8DAF9" w14:textId="77777777" w:rsidR="000F5840" w:rsidRPr="00140956" w:rsidRDefault="000F5840" w:rsidP="00EE1AD4">
            <w:pPr>
              <w:rPr>
                <w:lang w:val="en-GB"/>
              </w:rPr>
            </w:pPr>
            <w:r w:rsidRPr="00140956">
              <w:rPr>
                <w:lang w:val="en-GB"/>
              </w:rPr>
              <w:t>Open Source</w:t>
            </w:r>
          </w:p>
        </w:tc>
        <w:tc>
          <w:tcPr>
            <w:tcW w:w="3960" w:type="dxa"/>
            <w:tcBorders>
              <w:top w:val="single" w:sz="4" w:space="0" w:color="auto"/>
              <w:bottom w:val="single" w:sz="4" w:space="0" w:color="auto"/>
            </w:tcBorders>
          </w:tcPr>
          <w:p w14:paraId="1C55856F" w14:textId="77777777" w:rsidR="000F5840" w:rsidRPr="00140956" w:rsidRDefault="000F5840" w:rsidP="00EE1AD4">
            <w:pPr>
              <w:autoSpaceDE w:val="0"/>
              <w:autoSpaceDN w:val="0"/>
              <w:adjustRightInd w:val="0"/>
              <w:rPr>
                <w:rFonts w:cs="Arial"/>
                <w:szCs w:val="20"/>
                <w:lang w:val="en-GB" w:eastAsia="en-GB"/>
              </w:rPr>
            </w:pPr>
            <w:r w:rsidRPr="00140956">
              <w:rPr>
                <w:rFonts w:cs="Arial"/>
                <w:szCs w:val="20"/>
                <w:lang w:val="en-GB" w:eastAsia="en-GB"/>
              </w:rPr>
              <w:t>Apache Axis is an open source, XML based Web service framework. It consists of a Java and a C++ implementation of the SOAP server, and various utilities and APIs for generating and deploying Web service applications. Using Apache Axis, developers can create interoperable, distributed computing applications. Axis is developed under the auspices of the Apache Software Foundation.</w:t>
            </w:r>
          </w:p>
          <w:p w14:paraId="17ECBA49" w14:textId="77777777" w:rsidR="000F5840" w:rsidRPr="00140956" w:rsidRDefault="000F5840" w:rsidP="00EE1AD4">
            <w:pPr>
              <w:rPr>
                <w:lang w:val="en-GB"/>
              </w:rPr>
            </w:pPr>
          </w:p>
        </w:tc>
        <w:tc>
          <w:tcPr>
            <w:tcW w:w="1595" w:type="dxa"/>
            <w:tcBorders>
              <w:top w:val="single" w:sz="4" w:space="0" w:color="auto"/>
              <w:bottom w:val="single" w:sz="4" w:space="0" w:color="auto"/>
              <w:right w:val="single" w:sz="4" w:space="0" w:color="auto"/>
            </w:tcBorders>
          </w:tcPr>
          <w:p w14:paraId="6FB33684" w14:textId="77777777" w:rsidR="000F5840" w:rsidRPr="00140956" w:rsidRDefault="007D3494" w:rsidP="00EE1AD4">
            <w:pPr>
              <w:rPr>
                <w:lang w:val="en-GB"/>
              </w:rPr>
            </w:pPr>
            <w:hyperlink r:id="rId46" w:history="1">
              <w:r w:rsidR="000F5840" w:rsidRPr="00140956">
                <w:rPr>
                  <w:rFonts w:cs="Arial"/>
                  <w:szCs w:val="20"/>
                  <w:lang w:val="en-GB" w:eastAsia="en-GB"/>
                </w:rPr>
                <w:t>http://ws.apache.org/axis/</w:t>
              </w:r>
            </w:hyperlink>
          </w:p>
        </w:tc>
      </w:tr>
      <w:tr w:rsidR="008A302E" w:rsidRPr="00140956" w14:paraId="55DF9699" w14:textId="77777777" w:rsidTr="00EE1AD4">
        <w:tc>
          <w:tcPr>
            <w:tcW w:w="1638" w:type="dxa"/>
            <w:tcBorders>
              <w:top w:val="single" w:sz="4" w:space="0" w:color="auto"/>
              <w:left w:val="single" w:sz="4" w:space="0" w:color="auto"/>
              <w:bottom w:val="single" w:sz="4" w:space="0" w:color="auto"/>
            </w:tcBorders>
          </w:tcPr>
          <w:p w14:paraId="20951A67" w14:textId="77777777" w:rsidR="008A302E" w:rsidRPr="00140956" w:rsidRDefault="008A302E" w:rsidP="00EE1AD4">
            <w:pPr>
              <w:rPr>
                <w:rFonts w:cs="Arial"/>
                <w:szCs w:val="20"/>
                <w:lang w:val="fr-FR" w:eastAsia="en-GB"/>
              </w:rPr>
            </w:pPr>
            <w:r>
              <w:rPr>
                <w:rFonts w:cs="Arial"/>
                <w:szCs w:val="20"/>
                <w:lang w:val="en-GB" w:eastAsia="en-GB"/>
              </w:rPr>
              <w:t>Apache FOP</w:t>
            </w:r>
          </w:p>
        </w:tc>
        <w:tc>
          <w:tcPr>
            <w:tcW w:w="1415" w:type="dxa"/>
            <w:tcBorders>
              <w:top w:val="single" w:sz="4" w:space="0" w:color="auto"/>
              <w:bottom w:val="single" w:sz="4" w:space="0" w:color="auto"/>
            </w:tcBorders>
          </w:tcPr>
          <w:p w14:paraId="132292E0" w14:textId="77777777" w:rsidR="008A302E" w:rsidRPr="00140956" w:rsidRDefault="008A302E" w:rsidP="00EE1AD4">
            <w:pPr>
              <w:rPr>
                <w:lang w:val="en-GB"/>
              </w:rPr>
            </w:pPr>
            <w:r>
              <w:rPr>
                <w:lang w:val="en-GB"/>
              </w:rPr>
              <w:t>Open Source</w:t>
            </w:r>
          </w:p>
        </w:tc>
        <w:tc>
          <w:tcPr>
            <w:tcW w:w="3960" w:type="dxa"/>
            <w:tcBorders>
              <w:top w:val="single" w:sz="4" w:space="0" w:color="auto"/>
              <w:bottom w:val="single" w:sz="4" w:space="0" w:color="auto"/>
            </w:tcBorders>
          </w:tcPr>
          <w:p w14:paraId="30694A5B" w14:textId="77777777" w:rsidR="008A302E" w:rsidRPr="00140956" w:rsidRDefault="008A302E" w:rsidP="00EE1AD4">
            <w:pPr>
              <w:rPr>
                <w:rFonts w:cs="Arial"/>
                <w:szCs w:val="20"/>
                <w:lang w:val="en-GB" w:eastAsia="en-GB"/>
              </w:rPr>
            </w:pPr>
            <w:r>
              <w:rPr>
                <w:rFonts w:cs="Arial"/>
                <w:szCs w:val="20"/>
                <w:lang w:val="en-GB" w:eastAsia="en-GB"/>
              </w:rPr>
              <w:t xml:space="preserve">Formatting Objects Processor. </w:t>
            </w:r>
            <w:r w:rsidRPr="0049730A">
              <w:rPr>
                <w:rFonts w:cs="Arial"/>
                <w:szCs w:val="20"/>
                <w:lang w:val="en-GB" w:eastAsia="en-GB"/>
              </w:rPr>
              <w:t>A Java print formatter driven by XSL formatting objects (XSL-FO) and an output independent formatter.  Used to create the basic pay slip form boxes and layout.</w:t>
            </w:r>
          </w:p>
        </w:tc>
        <w:tc>
          <w:tcPr>
            <w:tcW w:w="1595" w:type="dxa"/>
            <w:tcBorders>
              <w:top w:val="single" w:sz="4" w:space="0" w:color="auto"/>
              <w:bottom w:val="single" w:sz="4" w:space="0" w:color="auto"/>
              <w:right w:val="single" w:sz="4" w:space="0" w:color="auto"/>
            </w:tcBorders>
          </w:tcPr>
          <w:p w14:paraId="52565AA0" w14:textId="77777777" w:rsidR="008A302E" w:rsidRPr="00140956" w:rsidRDefault="008A302E" w:rsidP="00EE1AD4">
            <w:pPr>
              <w:rPr>
                <w:lang w:val="en-GB"/>
              </w:rPr>
            </w:pPr>
            <w:r w:rsidRPr="0049730A">
              <w:t>http://xmlgraphics.apache.org/fop/</w:t>
            </w:r>
          </w:p>
        </w:tc>
      </w:tr>
      <w:tr w:rsidR="008A302E" w:rsidRPr="00140956" w14:paraId="27F4A005" w14:textId="77777777" w:rsidTr="00EE1AD4">
        <w:tc>
          <w:tcPr>
            <w:tcW w:w="1638" w:type="dxa"/>
            <w:tcBorders>
              <w:top w:val="single" w:sz="4" w:space="0" w:color="auto"/>
              <w:left w:val="single" w:sz="4" w:space="0" w:color="auto"/>
              <w:bottom w:val="single" w:sz="4" w:space="0" w:color="auto"/>
            </w:tcBorders>
          </w:tcPr>
          <w:p w14:paraId="7DA149B0" w14:textId="77777777" w:rsidR="008A302E" w:rsidRPr="00140956" w:rsidRDefault="008A302E" w:rsidP="00EE1AD4">
            <w:pPr>
              <w:rPr>
                <w:rFonts w:cs="Arial"/>
                <w:szCs w:val="20"/>
                <w:lang w:val="fr-FR" w:eastAsia="en-GB"/>
              </w:rPr>
            </w:pPr>
            <w:r w:rsidRPr="00140956">
              <w:rPr>
                <w:rFonts w:cs="Arial"/>
                <w:szCs w:val="20"/>
                <w:lang w:val="fr-FR" w:eastAsia="en-GB"/>
              </w:rPr>
              <w:t>Apache Jakarta Commons:</w:t>
            </w:r>
          </w:p>
          <w:p w14:paraId="2F94EA89" w14:textId="77777777" w:rsidR="008A302E" w:rsidRPr="00140956" w:rsidRDefault="008A302E" w:rsidP="00D95028">
            <w:pPr>
              <w:rPr>
                <w:sz w:val="16"/>
                <w:lang w:val="fr-FR"/>
              </w:rPr>
            </w:pPr>
            <w:r w:rsidRPr="00140956">
              <w:rPr>
                <w:sz w:val="16"/>
                <w:lang w:val="fr-FR"/>
              </w:rPr>
              <w:t xml:space="preserve">  Bean </w:t>
            </w:r>
            <w:proofErr w:type="spellStart"/>
            <w:r w:rsidRPr="00140956">
              <w:rPr>
                <w:sz w:val="16"/>
                <w:lang w:val="fr-FR"/>
              </w:rPr>
              <w:t>utils</w:t>
            </w:r>
            <w:proofErr w:type="spellEnd"/>
          </w:p>
          <w:p w14:paraId="7EF65E83" w14:textId="77777777" w:rsidR="008A302E" w:rsidRPr="00140956" w:rsidRDefault="008A302E" w:rsidP="00D95028">
            <w:pPr>
              <w:rPr>
                <w:sz w:val="16"/>
                <w:lang w:val="fr-FR"/>
              </w:rPr>
            </w:pPr>
            <w:r w:rsidRPr="00140956">
              <w:rPr>
                <w:sz w:val="16"/>
                <w:lang w:val="fr-FR"/>
              </w:rPr>
              <w:t xml:space="preserve">  CLI</w:t>
            </w:r>
          </w:p>
          <w:p w14:paraId="4C94B223" w14:textId="77777777" w:rsidR="008A302E" w:rsidRPr="00140956" w:rsidRDefault="008A302E" w:rsidP="00D95028">
            <w:pPr>
              <w:rPr>
                <w:sz w:val="16"/>
                <w:lang w:val="fr-FR"/>
              </w:rPr>
            </w:pPr>
            <w:r w:rsidRPr="00140956">
              <w:rPr>
                <w:sz w:val="16"/>
                <w:lang w:val="fr-FR"/>
              </w:rPr>
              <w:t xml:space="preserve">  Codec</w:t>
            </w:r>
          </w:p>
          <w:p w14:paraId="7F82CDF0" w14:textId="77777777" w:rsidR="008A302E" w:rsidRPr="00140956" w:rsidRDefault="008A302E" w:rsidP="00D95028">
            <w:pPr>
              <w:rPr>
                <w:sz w:val="16"/>
                <w:lang w:val="en-GB"/>
              </w:rPr>
            </w:pPr>
            <w:r w:rsidRPr="00140956">
              <w:rPr>
                <w:sz w:val="16"/>
                <w:lang w:val="fr-FR"/>
              </w:rPr>
              <w:t xml:space="preserve">  </w:t>
            </w:r>
            <w:r w:rsidRPr="00140956">
              <w:rPr>
                <w:sz w:val="16"/>
                <w:lang w:val="en-GB"/>
              </w:rPr>
              <w:t>Collections</w:t>
            </w:r>
          </w:p>
          <w:p w14:paraId="58237F99" w14:textId="77777777" w:rsidR="008A302E" w:rsidRPr="00140956" w:rsidRDefault="008A302E" w:rsidP="00D95028">
            <w:pPr>
              <w:rPr>
                <w:sz w:val="16"/>
                <w:lang w:val="en-GB"/>
              </w:rPr>
            </w:pPr>
            <w:r w:rsidRPr="00140956">
              <w:rPr>
                <w:sz w:val="16"/>
                <w:lang w:val="en-GB"/>
              </w:rPr>
              <w:t xml:space="preserve">  DBCP</w:t>
            </w:r>
          </w:p>
          <w:p w14:paraId="64E303E5" w14:textId="77777777" w:rsidR="008A302E" w:rsidRPr="00140956" w:rsidRDefault="008A302E" w:rsidP="00D95028">
            <w:pPr>
              <w:rPr>
                <w:sz w:val="16"/>
                <w:lang w:val="en-GB"/>
              </w:rPr>
            </w:pPr>
            <w:r w:rsidRPr="00140956">
              <w:rPr>
                <w:sz w:val="16"/>
                <w:lang w:val="en-GB"/>
              </w:rPr>
              <w:t xml:space="preserve">  Discovery</w:t>
            </w:r>
          </w:p>
          <w:p w14:paraId="741956EF" w14:textId="77777777" w:rsidR="008A302E" w:rsidRPr="00140956" w:rsidRDefault="008A302E" w:rsidP="00D95028">
            <w:pPr>
              <w:rPr>
                <w:sz w:val="16"/>
                <w:lang w:val="en-GB"/>
              </w:rPr>
            </w:pPr>
            <w:r w:rsidRPr="00140956">
              <w:rPr>
                <w:sz w:val="16"/>
                <w:lang w:val="en-GB"/>
              </w:rPr>
              <w:t xml:space="preserve">  File Upload</w:t>
            </w:r>
          </w:p>
          <w:p w14:paraId="0B28FA80" w14:textId="77777777" w:rsidR="008A302E" w:rsidRPr="00140956" w:rsidRDefault="008A302E" w:rsidP="00D95028">
            <w:pPr>
              <w:rPr>
                <w:sz w:val="16"/>
                <w:lang w:val="en-GB"/>
              </w:rPr>
            </w:pPr>
            <w:r w:rsidRPr="00140956">
              <w:rPr>
                <w:sz w:val="16"/>
                <w:lang w:val="en-GB"/>
              </w:rPr>
              <w:t xml:space="preserve">  HTTP Client</w:t>
            </w:r>
          </w:p>
          <w:p w14:paraId="3E1EB4BA" w14:textId="77777777" w:rsidR="008A302E" w:rsidRPr="00140956" w:rsidRDefault="008A302E" w:rsidP="00D95028">
            <w:pPr>
              <w:rPr>
                <w:sz w:val="16"/>
                <w:lang w:val="en-GB"/>
              </w:rPr>
            </w:pPr>
            <w:r w:rsidRPr="00140956">
              <w:rPr>
                <w:sz w:val="16"/>
                <w:lang w:val="en-GB"/>
              </w:rPr>
              <w:t xml:space="preserve">  Logging</w:t>
            </w:r>
          </w:p>
          <w:p w14:paraId="3B080E33" w14:textId="77777777" w:rsidR="008A302E" w:rsidRPr="00140956" w:rsidRDefault="008A302E" w:rsidP="00D95028">
            <w:pPr>
              <w:rPr>
                <w:sz w:val="16"/>
                <w:lang w:val="en-GB"/>
              </w:rPr>
            </w:pPr>
            <w:r w:rsidRPr="00140956">
              <w:rPr>
                <w:sz w:val="16"/>
                <w:lang w:val="en-GB"/>
              </w:rPr>
              <w:t xml:space="preserve">  Pool</w:t>
            </w:r>
          </w:p>
          <w:p w14:paraId="3F159112" w14:textId="77777777" w:rsidR="008A302E" w:rsidRPr="00140956" w:rsidRDefault="008A302E" w:rsidP="00D95028">
            <w:pPr>
              <w:rPr>
                <w:lang w:val="en-GB"/>
              </w:rPr>
            </w:pPr>
            <w:r w:rsidRPr="00140956">
              <w:rPr>
                <w:sz w:val="16"/>
                <w:lang w:val="en-GB"/>
              </w:rPr>
              <w:t xml:space="preserve">  Validator</w:t>
            </w:r>
          </w:p>
        </w:tc>
        <w:tc>
          <w:tcPr>
            <w:tcW w:w="1415" w:type="dxa"/>
            <w:tcBorders>
              <w:top w:val="single" w:sz="4" w:space="0" w:color="auto"/>
              <w:bottom w:val="single" w:sz="4" w:space="0" w:color="auto"/>
            </w:tcBorders>
          </w:tcPr>
          <w:p w14:paraId="396B3183" w14:textId="77777777" w:rsidR="008A302E" w:rsidRPr="00140956" w:rsidRDefault="008A302E" w:rsidP="00EE1AD4">
            <w:pPr>
              <w:rPr>
                <w:lang w:val="en-GB"/>
              </w:rPr>
            </w:pPr>
            <w:r w:rsidRPr="00140956">
              <w:rPr>
                <w:lang w:val="en-GB"/>
              </w:rPr>
              <w:t>Open Source</w:t>
            </w:r>
          </w:p>
        </w:tc>
        <w:tc>
          <w:tcPr>
            <w:tcW w:w="3960" w:type="dxa"/>
            <w:tcBorders>
              <w:top w:val="single" w:sz="4" w:space="0" w:color="auto"/>
              <w:bottom w:val="single" w:sz="4" w:space="0" w:color="auto"/>
            </w:tcBorders>
          </w:tcPr>
          <w:p w14:paraId="60573D7D" w14:textId="77777777" w:rsidR="008A302E" w:rsidRPr="00140956" w:rsidRDefault="008A302E" w:rsidP="00EE1AD4">
            <w:pPr>
              <w:rPr>
                <w:rFonts w:cs="Arial"/>
                <w:szCs w:val="20"/>
                <w:lang w:val="en-GB" w:eastAsia="en-GB"/>
              </w:rPr>
            </w:pPr>
            <w:r w:rsidRPr="00140956">
              <w:rPr>
                <w:rFonts w:cs="Arial"/>
                <w:szCs w:val="20"/>
                <w:lang w:val="en-GB" w:eastAsia="en-GB"/>
              </w:rPr>
              <w:t>The Jakarta Commons is a subproject of the Jakarta Project under the umbrella of the Apache Software Foundation. The purpose of the Commons is to provide reusable, open source Java software.</w:t>
            </w:r>
          </w:p>
          <w:p w14:paraId="0DDEC885" w14:textId="77777777" w:rsidR="008A302E" w:rsidRPr="00140956" w:rsidRDefault="008A302E" w:rsidP="00EE1AD4">
            <w:pPr>
              <w:rPr>
                <w:rFonts w:cs="Arial"/>
                <w:szCs w:val="20"/>
                <w:lang w:val="en-GB" w:eastAsia="en-GB"/>
              </w:rPr>
            </w:pPr>
          </w:p>
          <w:p w14:paraId="36BF3D35" w14:textId="77777777" w:rsidR="008A302E" w:rsidRPr="00140956" w:rsidRDefault="008A302E" w:rsidP="00EE1AD4">
            <w:pPr>
              <w:rPr>
                <w:rFonts w:cs="Arial"/>
                <w:szCs w:val="20"/>
                <w:lang w:val="en-GB" w:eastAsia="en-GB"/>
              </w:rPr>
            </w:pPr>
            <w:r w:rsidRPr="00140956">
              <w:rPr>
                <w:rFonts w:cs="Arial"/>
                <w:szCs w:val="20"/>
                <w:lang w:val="en-GB" w:eastAsia="en-GB"/>
              </w:rPr>
              <w:t>The libraries are used extensively throughout GS Wholesale to:</w:t>
            </w:r>
          </w:p>
          <w:p w14:paraId="619BD825" w14:textId="77777777" w:rsidR="008A302E" w:rsidRPr="00140956" w:rsidRDefault="008A302E" w:rsidP="00EE1AD4">
            <w:pPr>
              <w:rPr>
                <w:rFonts w:cs="Arial"/>
                <w:sz w:val="16"/>
                <w:szCs w:val="20"/>
                <w:lang w:val="en-GB" w:eastAsia="en-GB"/>
              </w:rPr>
            </w:pPr>
            <w:r w:rsidRPr="00140956">
              <w:rPr>
                <w:rFonts w:cs="Arial"/>
                <w:sz w:val="16"/>
                <w:szCs w:val="20"/>
                <w:lang w:val="en-GB" w:eastAsia="en-GB"/>
              </w:rPr>
              <w:t xml:space="preserve">   provide easy-to-use wrappers around complex Java capabilities, like introspection and reflection;</w:t>
            </w:r>
          </w:p>
          <w:p w14:paraId="32BFDEA1" w14:textId="77777777" w:rsidR="008A302E" w:rsidRPr="00140956" w:rsidRDefault="008A302E" w:rsidP="00EE1AD4">
            <w:pPr>
              <w:rPr>
                <w:rFonts w:cs="Arial"/>
                <w:sz w:val="16"/>
                <w:szCs w:val="20"/>
                <w:lang w:val="en-GB" w:eastAsia="en-GB"/>
              </w:rPr>
            </w:pPr>
            <w:r w:rsidRPr="00140956">
              <w:rPr>
                <w:rFonts w:cs="Arial"/>
                <w:sz w:val="16"/>
                <w:szCs w:val="20"/>
                <w:lang w:val="en-GB" w:eastAsia="en-GB"/>
              </w:rPr>
              <w:t xml:space="preserve">   parse command line arguments;</w:t>
            </w:r>
          </w:p>
          <w:p w14:paraId="05CCA281" w14:textId="77777777" w:rsidR="008A302E" w:rsidRPr="00140956" w:rsidRDefault="008A302E" w:rsidP="00EE1AD4">
            <w:pPr>
              <w:rPr>
                <w:rFonts w:cs="Arial"/>
                <w:sz w:val="16"/>
                <w:szCs w:val="20"/>
                <w:lang w:val="en-GB" w:eastAsia="en-GB"/>
              </w:rPr>
            </w:pPr>
            <w:r w:rsidRPr="00140956">
              <w:rPr>
                <w:rFonts w:cs="Arial"/>
                <w:sz w:val="16"/>
                <w:szCs w:val="20"/>
                <w:lang w:val="en-GB" w:eastAsia="en-GB"/>
              </w:rPr>
              <w:t xml:space="preserve">   convert to/from base 64 for secure encryption;</w:t>
            </w:r>
          </w:p>
          <w:p w14:paraId="1682E471" w14:textId="77777777" w:rsidR="008A302E" w:rsidRPr="00140956" w:rsidRDefault="008A302E" w:rsidP="00EE1AD4">
            <w:pPr>
              <w:rPr>
                <w:rFonts w:cs="Arial"/>
                <w:sz w:val="16"/>
                <w:szCs w:val="20"/>
                <w:lang w:val="en-GB" w:eastAsia="en-GB"/>
              </w:rPr>
            </w:pPr>
            <w:r w:rsidRPr="00140956">
              <w:rPr>
                <w:rFonts w:cs="Arial"/>
                <w:sz w:val="16"/>
                <w:szCs w:val="20"/>
                <w:lang w:val="en-GB" w:eastAsia="en-GB"/>
              </w:rPr>
              <w:t xml:space="preserve">   handle object collections;</w:t>
            </w:r>
          </w:p>
          <w:p w14:paraId="368271A8" w14:textId="77777777" w:rsidR="008A302E" w:rsidRPr="00140956" w:rsidRDefault="008A302E" w:rsidP="00EE1AD4">
            <w:pPr>
              <w:rPr>
                <w:rFonts w:cs="Arial"/>
                <w:sz w:val="16"/>
                <w:szCs w:val="20"/>
                <w:lang w:val="en-GB" w:eastAsia="en-GB"/>
              </w:rPr>
            </w:pPr>
            <w:r w:rsidRPr="00140956">
              <w:rPr>
                <w:rFonts w:cs="Arial"/>
                <w:sz w:val="16"/>
                <w:szCs w:val="20"/>
                <w:lang w:val="en-GB" w:eastAsia="en-GB"/>
              </w:rPr>
              <w:t xml:space="preserve">   pool database connections in development mode;</w:t>
            </w:r>
          </w:p>
          <w:p w14:paraId="454F131F" w14:textId="77777777" w:rsidR="008A302E" w:rsidRPr="00140956" w:rsidRDefault="008A302E" w:rsidP="00EE1AD4">
            <w:pPr>
              <w:rPr>
                <w:rFonts w:cs="Arial"/>
                <w:sz w:val="16"/>
                <w:szCs w:val="20"/>
                <w:lang w:val="en-GB" w:eastAsia="en-GB"/>
              </w:rPr>
            </w:pPr>
            <w:r w:rsidRPr="00140956">
              <w:rPr>
                <w:rFonts w:cs="Arial"/>
                <w:sz w:val="16"/>
                <w:szCs w:val="20"/>
                <w:lang w:val="en-GB" w:eastAsia="en-GB"/>
              </w:rPr>
              <w:t xml:space="preserve">   locate web resources;</w:t>
            </w:r>
          </w:p>
          <w:p w14:paraId="059D64FB" w14:textId="77777777" w:rsidR="008A302E" w:rsidRPr="00140956" w:rsidRDefault="008A302E" w:rsidP="00EE1AD4">
            <w:pPr>
              <w:rPr>
                <w:rFonts w:cs="Arial"/>
                <w:sz w:val="16"/>
                <w:szCs w:val="20"/>
                <w:lang w:val="en-GB" w:eastAsia="en-GB"/>
              </w:rPr>
            </w:pPr>
            <w:r w:rsidRPr="00140956">
              <w:rPr>
                <w:rFonts w:cs="Arial"/>
                <w:sz w:val="16"/>
                <w:szCs w:val="20"/>
                <w:lang w:val="en-GB" w:eastAsia="en-GB"/>
              </w:rPr>
              <w:t xml:space="preserve">   upload files;</w:t>
            </w:r>
          </w:p>
          <w:p w14:paraId="0237A710" w14:textId="77777777" w:rsidR="008A302E" w:rsidRPr="00140956" w:rsidRDefault="008A302E" w:rsidP="00EE1AD4">
            <w:pPr>
              <w:rPr>
                <w:rFonts w:cs="Arial"/>
                <w:sz w:val="16"/>
                <w:szCs w:val="20"/>
                <w:lang w:val="en-GB" w:eastAsia="en-GB"/>
              </w:rPr>
            </w:pPr>
            <w:r w:rsidRPr="00140956">
              <w:rPr>
                <w:rFonts w:cs="Arial"/>
                <w:sz w:val="16"/>
                <w:szCs w:val="20"/>
                <w:lang w:val="en-GB" w:eastAsia="en-GB"/>
              </w:rPr>
              <w:lastRenderedPageBreak/>
              <w:t xml:space="preserve">   accessing resources by HTTP protocol;</w:t>
            </w:r>
          </w:p>
          <w:p w14:paraId="2C10B4EE" w14:textId="77777777" w:rsidR="008A302E" w:rsidRPr="00140956" w:rsidRDefault="008A302E" w:rsidP="00EE1AD4">
            <w:pPr>
              <w:rPr>
                <w:rFonts w:cs="Arial"/>
                <w:sz w:val="16"/>
                <w:szCs w:val="20"/>
                <w:lang w:val="en-GB" w:eastAsia="en-GB"/>
              </w:rPr>
            </w:pPr>
            <w:r w:rsidRPr="00140956">
              <w:rPr>
                <w:rFonts w:cs="Arial"/>
                <w:sz w:val="16"/>
                <w:szCs w:val="20"/>
                <w:lang w:val="en-GB" w:eastAsia="en-GB"/>
              </w:rPr>
              <w:t xml:space="preserve">   provide basic logging;</w:t>
            </w:r>
          </w:p>
          <w:p w14:paraId="17F9D712" w14:textId="77777777" w:rsidR="008A302E" w:rsidRPr="00140956" w:rsidRDefault="008A302E" w:rsidP="00EE1AD4">
            <w:pPr>
              <w:rPr>
                <w:rFonts w:cs="Arial"/>
                <w:sz w:val="16"/>
                <w:szCs w:val="20"/>
                <w:lang w:val="en-GB" w:eastAsia="en-GB"/>
              </w:rPr>
            </w:pPr>
            <w:r w:rsidRPr="00140956">
              <w:rPr>
                <w:rFonts w:cs="Arial"/>
                <w:sz w:val="16"/>
                <w:szCs w:val="20"/>
                <w:lang w:val="en-GB" w:eastAsia="en-GB"/>
              </w:rPr>
              <w:t xml:space="preserve">   pool generic objects;</w:t>
            </w:r>
          </w:p>
          <w:p w14:paraId="66BC9864" w14:textId="77777777" w:rsidR="008A302E" w:rsidRPr="00140956" w:rsidRDefault="008A302E" w:rsidP="00EE1AD4">
            <w:pPr>
              <w:rPr>
                <w:rFonts w:cs="Arial"/>
                <w:sz w:val="16"/>
                <w:szCs w:val="20"/>
                <w:lang w:val="en-GB" w:eastAsia="en-GB"/>
              </w:rPr>
            </w:pPr>
            <w:r w:rsidRPr="00140956">
              <w:rPr>
                <w:rFonts w:cs="Arial"/>
                <w:sz w:val="16"/>
                <w:szCs w:val="20"/>
                <w:lang w:val="en-GB" w:eastAsia="en-GB"/>
              </w:rPr>
              <w:t xml:space="preserve">   </w:t>
            </w:r>
            <w:proofErr w:type="gramStart"/>
            <w:r w:rsidRPr="00140956">
              <w:rPr>
                <w:rFonts w:cs="Arial"/>
                <w:sz w:val="16"/>
                <w:szCs w:val="20"/>
                <w:lang w:val="en-GB" w:eastAsia="en-GB"/>
              </w:rPr>
              <w:t>validate</w:t>
            </w:r>
            <w:proofErr w:type="gramEnd"/>
            <w:r w:rsidRPr="00140956">
              <w:rPr>
                <w:rFonts w:cs="Arial"/>
                <w:sz w:val="16"/>
                <w:szCs w:val="20"/>
                <w:lang w:val="en-GB" w:eastAsia="en-GB"/>
              </w:rPr>
              <w:t xml:space="preserve"> XML files.</w:t>
            </w:r>
          </w:p>
          <w:p w14:paraId="6C2F1FC6" w14:textId="77777777" w:rsidR="008A302E" w:rsidRPr="00140956" w:rsidRDefault="008A302E" w:rsidP="00EE1AD4">
            <w:pPr>
              <w:rPr>
                <w:lang w:val="en-GB"/>
              </w:rPr>
            </w:pPr>
          </w:p>
        </w:tc>
        <w:tc>
          <w:tcPr>
            <w:tcW w:w="1595" w:type="dxa"/>
            <w:tcBorders>
              <w:top w:val="single" w:sz="4" w:space="0" w:color="auto"/>
              <w:bottom w:val="single" w:sz="4" w:space="0" w:color="auto"/>
              <w:right w:val="single" w:sz="4" w:space="0" w:color="auto"/>
            </w:tcBorders>
          </w:tcPr>
          <w:p w14:paraId="66E2DAE6" w14:textId="77777777" w:rsidR="008A302E" w:rsidRPr="00140956" w:rsidRDefault="008A302E" w:rsidP="00EE1AD4">
            <w:pPr>
              <w:rPr>
                <w:lang w:val="en-GB"/>
              </w:rPr>
            </w:pPr>
            <w:r w:rsidRPr="00140956">
              <w:rPr>
                <w:lang w:val="en-GB"/>
              </w:rPr>
              <w:lastRenderedPageBreak/>
              <w:t>http://jakarta.apache.org/commons/</w:t>
            </w:r>
          </w:p>
        </w:tc>
      </w:tr>
      <w:tr w:rsidR="008A302E" w:rsidRPr="00140956" w14:paraId="55BC05A9" w14:textId="77777777" w:rsidTr="004B26AE">
        <w:tc>
          <w:tcPr>
            <w:tcW w:w="1638" w:type="dxa"/>
            <w:tcBorders>
              <w:top w:val="single" w:sz="4" w:space="0" w:color="auto"/>
              <w:left w:val="single" w:sz="4" w:space="0" w:color="auto"/>
              <w:bottom w:val="single" w:sz="4" w:space="0" w:color="auto"/>
            </w:tcBorders>
          </w:tcPr>
          <w:p w14:paraId="6EAB99F5" w14:textId="77777777" w:rsidR="008A302E" w:rsidRPr="00140956" w:rsidRDefault="008A302E" w:rsidP="004B26AE">
            <w:pPr>
              <w:rPr>
                <w:lang w:val="en-GB"/>
              </w:rPr>
            </w:pPr>
            <w:r>
              <w:rPr>
                <w:rFonts w:cs="Arial"/>
                <w:szCs w:val="20"/>
                <w:lang w:val="en-GB" w:eastAsia="en-GB"/>
              </w:rPr>
              <w:lastRenderedPageBreak/>
              <w:t xml:space="preserve">Apache </w:t>
            </w:r>
            <w:proofErr w:type="spellStart"/>
            <w:r>
              <w:rPr>
                <w:rFonts w:cs="Arial"/>
                <w:szCs w:val="20"/>
                <w:lang w:val="en-GB" w:eastAsia="en-GB"/>
              </w:rPr>
              <w:t>PDFBox</w:t>
            </w:r>
            <w:proofErr w:type="spellEnd"/>
          </w:p>
        </w:tc>
        <w:tc>
          <w:tcPr>
            <w:tcW w:w="1415" w:type="dxa"/>
            <w:tcBorders>
              <w:top w:val="single" w:sz="4" w:space="0" w:color="auto"/>
              <w:bottom w:val="single" w:sz="4" w:space="0" w:color="auto"/>
            </w:tcBorders>
          </w:tcPr>
          <w:p w14:paraId="483E4A68" w14:textId="77777777" w:rsidR="008A302E" w:rsidRPr="00140956" w:rsidRDefault="008A302E" w:rsidP="004B26AE">
            <w:pPr>
              <w:rPr>
                <w:lang w:val="en-GB"/>
              </w:rPr>
            </w:pPr>
            <w:r>
              <w:rPr>
                <w:lang w:val="en-GB"/>
              </w:rPr>
              <w:t>Open Source</w:t>
            </w:r>
          </w:p>
        </w:tc>
        <w:tc>
          <w:tcPr>
            <w:tcW w:w="3960" w:type="dxa"/>
            <w:tcBorders>
              <w:top w:val="single" w:sz="4" w:space="0" w:color="auto"/>
              <w:bottom w:val="single" w:sz="4" w:space="0" w:color="auto"/>
            </w:tcBorders>
          </w:tcPr>
          <w:p w14:paraId="18B9621B" w14:textId="77777777" w:rsidR="008A302E" w:rsidRPr="00140956" w:rsidRDefault="008A302E" w:rsidP="004B26AE">
            <w:pPr>
              <w:rPr>
                <w:lang w:val="en-GB"/>
              </w:rPr>
            </w:pPr>
            <w:r>
              <w:rPr>
                <w:rFonts w:cs="Arial"/>
                <w:szCs w:val="20"/>
                <w:lang w:val="en-GB" w:eastAsia="en-GB"/>
              </w:rPr>
              <w:t>Generation of PDF documents from Java</w:t>
            </w:r>
          </w:p>
        </w:tc>
        <w:tc>
          <w:tcPr>
            <w:tcW w:w="1595" w:type="dxa"/>
            <w:tcBorders>
              <w:top w:val="single" w:sz="4" w:space="0" w:color="auto"/>
              <w:bottom w:val="single" w:sz="4" w:space="0" w:color="auto"/>
              <w:right w:val="single" w:sz="4" w:space="0" w:color="auto"/>
            </w:tcBorders>
          </w:tcPr>
          <w:p w14:paraId="1AF575FC" w14:textId="77777777" w:rsidR="008A302E" w:rsidRPr="00140956" w:rsidRDefault="008A302E" w:rsidP="004B26AE">
            <w:pPr>
              <w:rPr>
                <w:lang w:val="en-GB"/>
              </w:rPr>
            </w:pPr>
            <w:r w:rsidRPr="0049730A">
              <w:t>http://pdfbox.apache.org/</w:t>
            </w:r>
          </w:p>
        </w:tc>
      </w:tr>
      <w:tr w:rsidR="008A302E" w:rsidRPr="00140956" w14:paraId="59524B46" w14:textId="77777777" w:rsidTr="004B26AE">
        <w:tc>
          <w:tcPr>
            <w:tcW w:w="1638" w:type="dxa"/>
            <w:tcBorders>
              <w:top w:val="single" w:sz="4" w:space="0" w:color="auto"/>
              <w:left w:val="single" w:sz="4" w:space="0" w:color="auto"/>
              <w:bottom w:val="single" w:sz="4" w:space="0" w:color="auto"/>
            </w:tcBorders>
          </w:tcPr>
          <w:p w14:paraId="2931F851" w14:textId="77777777" w:rsidR="008A302E" w:rsidRPr="00140956" w:rsidRDefault="008A302E" w:rsidP="004B26AE">
            <w:pPr>
              <w:rPr>
                <w:lang w:val="en-GB"/>
              </w:rPr>
            </w:pPr>
            <w:r w:rsidRPr="00140956">
              <w:rPr>
                <w:lang w:val="en-GB"/>
              </w:rPr>
              <w:t>Apache POI</w:t>
            </w:r>
          </w:p>
        </w:tc>
        <w:tc>
          <w:tcPr>
            <w:tcW w:w="1415" w:type="dxa"/>
            <w:tcBorders>
              <w:top w:val="single" w:sz="4" w:space="0" w:color="auto"/>
              <w:bottom w:val="single" w:sz="4" w:space="0" w:color="auto"/>
            </w:tcBorders>
          </w:tcPr>
          <w:p w14:paraId="7D0FFFAF" w14:textId="77777777" w:rsidR="008A302E" w:rsidRPr="00140956" w:rsidRDefault="008A302E" w:rsidP="004B26AE">
            <w:pPr>
              <w:rPr>
                <w:lang w:val="en-GB"/>
              </w:rPr>
            </w:pPr>
            <w:r w:rsidRPr="00140956">
              <w:rPr>
                <w:lang w:val="en-GB"/>
              </w:rPr>
              <w:t>Open Source</w:t>
            </w:r>
          </w:p>
        </w:tc>
        <w:tc>
          <w:tcPr>
            <w:tcW w:w="3960" w:type="dxa"/>
            <w:tcBorders>
              <w:top w:val="single" w:sz="4" w:space="0" w:color="auto"/>
              <w:bottom w:val="single" w:sz="4" w:space="0" w:color="auto"/>
            </w:tcBorders>
          </w:tcPr>
          <w:p w14:paraId="69D0C89E" w14:textId="77777777" w:rsidR="008A302E" w:rsidRPr="00140956" w:rsidRDefault="008A302E" w:rsidP="004B26AE">
            <w:pPr>
              <w:rPr>
                <w:lang w:val="en-GB"/>
              </w:rPr>
            </w:pPr>
            <w:r w:rsidRPr="00140956">
              <w:rPr>
                <w:lang w:val="en-GB"/>
              </w:rPr>
              <w:t>Apache POI is the Java API for Microsoft documents.  It maintains APIs for the manipulation of various file formats based upon the Office Open XML standards and Microsoft’s OLE 2 Compound Document format.  GSW uses only the Java Excel solution from POI.</w:t>
            </w:r>
          </w:p>
        </w:tc>
        <w:tc>
          <w:tcPr>
            <w:tcW w:w="1595" w:type="dxa"/>
            <w:tcBorders>
              <w:top w:val="single" w:sz="4" w:space="0" w:color="auto"/>
              <w:bottom w:val="single" w:sz="4" w:space="0" w:color="auto"/>
              <w:right w:val="single" w:sz="4" w:space="0" w:color="auto"/>
            </w:tcBorders>
          </w:tcPr>
          <w:p w14:paraId="09AD52E8" w14:textId="77777777" w:rsidR="008A302E" w:rsidRPr="00140956" w:rsidRDefault="008A302E" w:rsidP="004B26AE">
            <w:pPr>
              <w:rPr>
                <w:lang w:val="en-GB"/>
              </w:rPr>
            </w:pPr>
            <w:r w:rsidRPr="00140956">
              <w:rPr>
                <w:lang w:val="en-GB"/>
              </w:rPr>
              <w:t>http://poi.apache.org</w:t>
            </w:r>
          </w:p>
        </w:tc>
      </w:tr>
      <w:tr w:rsidR="008A302E" w:rsidRPr="00140956" w14:paraId="3FC1398E" w14:textId="77777777" w:rsidTr="00E414AC">
        <w:tc>
          <w:tcPr>
            <w:tcW w:w="1638" w:type="dxa"/>
            <w:tcBorders>
              <w:top w:val="single" w:sz="4" w:space="0" w:color="auto"/>
              <w:left w:val="single" w:sz="4" w:space="0" w:color="auto"/>
              <w:bottom w:val="single" w:sz="4" w:space="0" w:color="auto"/>
            </w:tcBorders>
          </w:tcPr>
          <w:p w14:paraId="451E90B9" w14:textId="77777777" w:rsidR="008A302E" w:rsidRPr="00140956" w:rsidRDefault="008A302E" w:rsidP="00E414AC">
            <w:pPr>
              <w:rPr>
                <w:lang w:val="en-GB"/>
              </w:rPr>
            </w:pPr>
            <w:r w:rsidRPr="00140956">
              <w:rPr>
                <w:lang w:val="en-GB"/>
              </w:rPr>
              <w:t>AspectJ</w:t>
            </w:r>
          </w:p>
        </w:tc>
        <w:tc>
          <w:tcPr>
            <w:tcW w:w="1415" w:type="dxa"/>
            <w:tcBorders>
              <w:top w:val="single" w:sz="4" w:space="0" w:color="auto"/>
              <w:bottom w:val="single" w:sz="4" w:space="0" w:color="auto"/>
            </w:tcBorders>
          </w:tcPr>
          <w:p w14:paraId="40A2F04F" w14:textId="77777777" w:rsidR="008A302E" w:rsidRPr="00140956" w:rsidRDefault="008A302E" w:rsidP="00E414AC">
            <w:pPr>
              <w:rPr>
                <w:lang w:val="en-GB"/>
              </w:rPr>
            </w:pPr>
            <w:r w:rsidRPr="00140956">
              <w:rPr>
                <w:lang w:val="en-GB"/>
              </w:rPr>
              <w:t>Open Source</w:t>
            </w:r>
          </w:p>
          <w:p w14:paraId="45E9DE24" w14:textId="77777777" w:rsidR="008A302E" w:rsidRPr="00140956" w:rsidRDefault="008A302E" w:rsidP="00E414AC">
            <w:pPr>
              <w:rPr>
                <w:lang w:val="en-GB"/>
              </w:rPr>
            </w:pPr>
            <w:r w:rsidRPr="00140956">
              <w:rPr>
                <w:lang w:val="en-GB"/>
              </w:rPr>
              <w:t>(Eclipse Foundation)</w:t>
            </w:r>
          </w:p>
        </w:tc>
        <w:tc>
          <w:tcPr>
            <w:tcW w:w="3960" w:type="dxa"/>
            <w:tcBorders>
              <w:top w:val="single" w:sz="4" w:space="0" w:color="auto"/>
              <w:bottom w:val="single" w:sz="4" w:space="0" w:color="auto"/>
            </w:tcBorders>
          </w:tcPr>
          <w:p w14:paraId="37FBE3F2" w14:textId="77777777" w:rsidR="008A302E" w:rsidRPr="00140956" w:rsidRDefault="008A302E" w:rsidP="005A5CC0">
            <w:pPr>
              <w:rPr>
                <w:lang w:val="en-GB"/>
              </w:rPr>
            </w:pPr>
            <w:r w:rsidRPr="00140956">
              <w:rPr>
                <w:lang w:val="en-GB"/>
              </w:rPr>
              <w:t>A Java library implementing Aspect Oriented Programming (AOP) to allow simple implementation of cross-cutting concerns to the existing codebase.  Initially used for custom session management on the thick clients.</w:t>
            </w:r>
          </w:p>
          <w:p w14:paraId="55647EB9" w14:textId="77777777" w:rsidR="008A302E" w:rsidRPr="00140956" w:rsidRDefault="008A302E" w:rsidP="005A5CC0">
            <w:pPr>
              <w:rPr>
                <w:lang w:val="en-GB"/>
              </w:rPr>
            </w:pPr>
          </w:p>
        </w:tc>
        <w:tc>
          <w:tcPr>
            <w:tcW w:w="1595" w:type="dxa"/>
            <w:tcBorders>
              <w:top w:val="single" w:sz="4" w:space="0" w:color="auto"/>
              <w:bottom w:val="single" w:sz="4" w:space="0" w:color="auto"/>
              <w:right w:val="single" w:sz="4" w:space="0" w:color="auto"/>
            </w:tcBorders>
          </w:tcPr>
          <w:p w14:paraId="0B5E67CF" w14:textId="77777777" w:rsidR="008A302E" w:rsidRPr="00140956" w:rsidRDefault="008A302E" w:rsidP="005A5CC0">
            <w:pPr>
              <w:rPr>
                <w:lang w:val="en-GB"/>
              </w:rPr>
            </w:pPr>
            <w:r w:rsidRPr="00140956">
              <w:rPr>
                <w:lang w:val="en-GB"/>
              </w:rPr>
              <w:t>http://www.eclipse.org/aspectj/</w:t>
            </w:r>
          </w:p>
        </w:tc>
      </w:tr>
      <w:tr w:rsidR="008A302E" w:rsidRPr="00140956" w14:paraId="68DDC2BC" w14:textId="77777777" w:rsidTr="00066FFE">
        <w:tc>
          <w:tcPr>
            <w:tcW w:w="1638" w:type="dxa"/>
            <w:tcBorders>
              <w:top w:val="single" w:sz="4" w:space="0" w:color="auto"/>
              <w:left w:val="single" w:sz="4" w:space="0" w:color="auto"/>
              <w:bottom w:val="single" w:sz="4" w:space="0" w:color="auto"/>
            </w:tcBorders>
          </w:tcPr>
          <w:p w14:paraId="72C9CFC1" w14:textId="77777777" w:rsidR="008A302E" w:rsidRPr="00140956" w:rsidRDefault="008A302E" w:rsidP="00066FFE">
            <w:pPr>
              <w:rPr>
                <w:lang w:val="en-GB"/>
              </w:rPr>
            </w:pPr>
            <w:r>
              <w:rPr>
                <w:rFonts w:cs="Arial"/>
                <w:szCs w:val="20"/>
                <w:lang w:val="en-GB" w:eastAsia="en-GB"/>
              </w:rPr>
              <w:t>Barcode4J</w:t>
            </w:r>
          </w:p>
        </w:tc>
        <w:tc>
          <w:tcPr>
            <w:tcW w:w="1415" w:type="dxa"/>
            <w:tcBorders>
              <w:top w:val="single" w:sz="4" w:space="0" w:color="auto"/>
              <w:bottom w:val="single" w:sz="4" w:space="0" w:color="auto"/>
            </w:tcBorders>
          </w:tcPr>
          <w:p w14:paraId="433410C8" w14:textId="77777777" w:rsidR="008A302E" w:rsidRPr="00140956" w:rsidRDefault="008A302E" w:rsidP="00066FFE">
            <w:pPr>
              <w:rPr>
                <w:lang w:val="en-GB"/>
              </w:rPr>
            </w:pPr>
            <w:r>
              <w:rPr>
                <w:lang w:val="en-GB"/>
              </w:rPr>
              <w:t>Open Source</w:t>
            </w:r>
          </w:p>
        </w:tc>
        <w:tc>
          <w:tcPr>
            <w:tcW w:w="3960" w:type="dxa"/>
            <w:tcBorders>
              <w:top w:val="single" w:sz="4" w:space="0" w:color="auto"/>
              <w:bottom w:val="single" w:sz="4" w:space="0" w:color="auto"/>
            </w:tcBorders>
          </w:tcPr>
          <w:p w14:paraId="3F749143" w14:textId="77777777" w:rsidR="008A302E" w:rsidRPr="00E351DD" w:rsidRDefault="008A302E" w:rsidP="002063B4">
            <w:pPr>
              <w:rPr>
                <w:lang w:val="es-ES"/>
              </w:rPr>
            </w:pPr>
            <w:r w:rsidRPr="00E351DD">
              <w:rPr>
                <w:rFonts w:cs="Arial"/>
                <w:szCs w:val="20"/>
                <w:lang w:val="es-ES" w:eastAsia="en-GB"/>
              </w:rPr>
              <w:t xml:space="preserve">A flexible Java </w:t>
            </w:r>
            <w:proofErr w:type="spellStart"/>
            <w:r w:rsidRPr="00E351DD">
              <w:rPr>
                <w:rFonts w:cs="Arial"/>
                <w:szCs w:val="20"/>
                <w:lang w:val="es-ES" w:eastAsia="en-GB"/>
              </w:rPr>
              <w:t>barcode</w:t>
            </w:r>
            <w:proofErr w:type="spellEnd"/>
            <w:r w:rsidRPr="00E351DD">
              <w:rPr>
                <w:rFonts w:cs="Arial"/>
                <w:szCs w:val="20"/>
                <w:lang w:val="es-ES" w:eastAsia="en-GB"/>
              </w:rPr>
              <w:t xml:space="preserve"> </w:t>
            </w:r>
            <w:proofErr w:type="spellStart"/>
            <w:r w:rsidRPr="00E351DD">
              <w:rPr>
                <w:rFonts w:cs="Arial"/>
                <w:szCs w:val="20"/>
                <w:lang w:val="es-ES" w:eastAsia="en-GB"/>
              </w:rPr>
              <w:t>generator</w:t>
            </w:r>
            <w:proofErr w:type="spellEnd"/>
            <w:r w:rsidRPr="00E351DD">
              <w:rPr>
                <w:rFonts w:cs="Arial"/>
                <w:szCs w:val="20"/>
                <w:lang w:val="es-ES" w:eastAsia="en-GB"/>
              </w:rPr>
              <w:t>.</w:t>
            </w:r>
          </w:p>
        </w:tc>
        <w:tc>
          <w:tcPr>
            <w:tcW w:w="1595" w:type="dxa"/>
            <w:tcBorders>
              <w:top w:val="single" w:sz="4" w:space="0" w:color="auto"/>
              <w:bottom w:val="single" w:sz="4" w:space="0" w:color="auto"/>
              <w:right w:val="single" w:sz="4" w:space="0" w:color="auto"/>
            </w:tcBorders>
          </w:tcPr>
          <w:p w14:paraId="75F5918D" w14:textId="77777777" w:rsidR="008A302E" w:rsidRPr="00140956" w:rsidRDefault="008A302E" w:rsidP="00066FFE">
            <w:pPr>
              <w:rPr>
                <w:lang w:val="en-GB"/>
              </w:rPr>
            </w:pPr>
            <w:r w:rsidRPr="0049730A">
              <w:t>http://barcode4j.sourceforge.net/</w:t>
            </w:r>
          </w:p>
        </w:tc>
      </w:tr>
      <w:tr w:rsidR="008A302E" w:rsidRPr="00140956" w14:paraId="4FDD1F7F" w14:textId="77777777" w:rsidTr="00066FFE">
        <w:tc>
          <w:tcPr>
            <w:tcW w:w="1638" w:type="dxa"/>
            <w:tcBorders>
              <w:top w:val="single" w:sz="4" w:space="0" w:color="auto"/>
              <w:left w:val="single" w:sz="4" w:space="0" w:color="auto"/>
              <w:bottom w:val="single" w:sz="4" w:space="0" w:color="auto"/>
            </w:tcBorders>
          </w:tcPr>
          <w:p w14:paraId="1E849186" w14:textId="77777777" w:rsidR="008A302E" w:rsidRPr="00140956" w:rsidRDefault="008A302E" w:rsidP="00066FFE">
            <w:pPr>
              <w:rPr>
                <w:lang w:val="en-GB"/>
              </w:rPr>
            </w:pPr>
            <w:proofErr w:type="spellStart"/>
            <w:r w:rsidRPr="00140956">
              <w:rPr>
                <w:lang w:val="en-GB"/>
              </w:rPr>
              <w:t>ICEfaces</w:t>
            </w:r>
            <w:proofErr w:type="spellEnd"/>
          </w:p>
        </w:tc>
        <w:tc>
          <w:tcPr>
            <w:tcW w:w="1415" w:type="dxa"/>
            <w:tcBorders>
              <w:top w:val="single" w:sz="4" w:space="0" w:color="auto"/>
              <w:bottom w:val="single" w:sz="4" w:space="0" w:color="auto"/>
            </w:tcBorders>
          </w:tcPr>
          <w:p w14:paraId="5ECF7262" w14:textId="77777777" w:rsidR="008A302E" w:rsidRPr="00140956" w:rsidRDefault="008A302E" w:rsidP="00066FFE">
            <w:pPr>
              <w:rPr>
                <w:lang w:val="en-GB"/>
              </w:rPr>
            </w:pPr>
            <w:r w:rsidRPr="00140956">
              <w:rPr>
                <w:lang w:val="en-GB"/>
              </w:rPr>
              <w:t>Open Source</w:t>
            </w:r>
          </w:p>
          <w:p w14:paraId="5763F5FD" w14:textId="77777777" w:rsidR="008A302E" w:rsidRPr="00140956" w:rsidRDefault="008A302E" w:rsidP="00D85FFD">
            <w:pPr>
              <w:rPr>
                <w:lang w:val="en-GB"/>
              </w:rPr>
            </w:pPr>
            <w:r w:rsidRPr="00140956">
              <w:rPr>
                <w:lang w:val="en-GB"/>
              </w:rPr>
              <w:t>(</w:t>
            </w:r>
            <w:proofErr w:type="spellStart"/>
            <w:r w:rsidRPr="00140956">
              <w:rPr>
                <w:lang w:val="en-GB"/>
              </w:rPr>
              <w:t>ICEsoft</w:t>
            </w:r>
            <w:proofErr w:type="spellEnd"/>
            <w:r w:rsidRPr="00140956">
              <w:rPr>
                <w:lang w:val="en-GB"/>
              </w:rPr>
              <w:t xml:space="preserve"> Technologies Inc.)</w:t>
            </w:r>
          </w:p>
        </w:tc>
        <w:tc>
          <w:tcPr>
            <w:tcW w:w="3960" w:type="dxa"/>
            <w:tcBorders>
              <w:top w:val="single" w:sz="4" w:space="0" w:color="auto"/>
              <w:bottom w:val="single" w:sz="4" w:space="0" w:color="auto"/>
            </w:tcBorders>
          </w:tcPr>
          <w:p w14:paraId="30E0C354" w14:textId="77777777" w:rsidR="008A302E" w:rsidRPr="00140956" w:rsidRDefault="008A302E" w:rsidP="002063B4">
            <w:r w:rsidRPr="00140956">
              <w:rPr>
                <w:lang w:val="en-GB"/>
              </w:rPr>
              <w:t xml:space="preserve">A </w:t>
            </w:r>
            <w:r w:rsidRPr="00140956">
              <w:t xml:space="preserve">J2EE AJAX framework used with </w:t>
            </w:r>
            <w:proofErr w:type="spellStart"/>
            <w:r w:rsidRPr="00140956">
              <w:t>JavaServer</w:t>
            </w:r>
            <w:proofErr w:type="spellEnd"/>
            <w:r w:rsidRPr="00140956">
              <w:t xml:space="preserve"> Faces to provide rich user interface functionality in the browser.</w:t>
            </w:r>
          </w:p>
          <w:p w14:paraId="39B22DE1" w14:textId="77777777" w:rsidR="008A302E" w:rsidRPr="00140956" w:rsidRDefault="008A302E" w:rsidP="002063B4">
            <w:pPr>
              <w:rPr>
                <w:lang w:val="en-GB"/>
              </w:rPr>
            </w:pPr>
          </w:p>
        </w:tc>
        <w:tc>
          <w:tcPr>
            <w:tcW w:w="1595" w:type="dxa"/>
            <w:tcBorders>
              <w:top w:val="single" w:sz="4" w:space="0" w:color="auto"/>
              <w:bottom w:val="single" w:sz="4" w:space="0" w:color="auto"/>
              <w:right w:val="single" w:sz="4" w:space="0" w:color="auto"/>
            </w:tcBorders>
          </w:tcPr>
          <w:p w14:paraId="0396EBB5" w14:textId="77777777" w:rsidR="008A302E" w:rsidRPr="00140956" w:rsidRDefault="008A302E" w:rsidP="00066FFE">
            <w:pPr>
              <w:rPr>
                <w:lang w:val="en-GB"/>
              </w:rPr>
            </w:pPr>
            <w:r w:rsidRPr="00140956">
              <w:rPr>
                <w:lang w:val="en-GB"/>
              </w:rPr>
              <w:t>http://www.icefaces.org</w:t>
            </w:r>
          </w:p>
        </w:tc>
      </w:tr>
      <w:tr w:rsidR="008A302E" w:rsidRPr="00140956" w14:paraId="736779D6" w14:textId="77777777" w:rsidTr="00EE1AD4">
        <w:tc>
          <w:tcPr>
            <w:tcW w:w="1638" w:type="dxa"/>
            <w:tcBorders>
              <w:top w:val="single" w:sz="4" w:space="0" w:color="auto"/>
              <w:left w:val="single" w:sz="4" w:space="0" w:color="auto"/>
              <w:bottom w:val="single" w:sz="4" w:space="0" w:color="auto"/>
            </w:tcBorders>
          </w:tcPr>
          <w:p w14:paraId="710E336F" w14:textId="77777777" w:rsidR="008A302E" w:rsidRPr="00140956" w:rsidRDefault="008A302E" w:rsidP="00EE1AD4">
            <w:pPr>
              <w:rPr>
                <w:rFonts w:cs="Arial"/>
                <w:szCs w:val="20"/>
                <w:lang w:val="en-GB" w:eastAsia="en-GB"/>
              </w:rPr>
            </w:pPr>
            <w:r w:rsidRPr="00140956">
              <w:rPr>
                <w:rFonts w:cs="Arial"/>
                <w:szCs w:val="20"/>
                <w:lang w:val="en-GB" w:eastAsia="en-GB"/>
              </w:rPr>
              <w:t>log4j</w:t>
            </w:r>
          </w:p>
          <w:p w14:paraId="48D82388" w14:textId="77777777" w:rsidR="008A302E" w:rsidRPr="00140956" w:rsidRDefault="008A302E" w:rsidP="00EE1AD4">
            <w:pPr>
              <w:rPr>
                <w:lang w:val="en-GB"/>
              </w:rPr>
            </w:pPr>
            <w:r w:rsidRPr="00140956">
              <w:rPr>
                <w:rFonts w:cs="Arial"/>
                <w:szCs w:val="20"/>
                <w:lang w:val="en-GB" w:eastAsia="en-GB"/>
              </w:rPr>
              <w:t>(for logging)</w:t>
            </w:r>
          </w:p>
        </w:tc>
        <w:tc>
          <w:tcPr>
            <w:tcW w:w="1415" w:type="dxa"/>
            <w:tcBorders>
              <w:top w:val="single" w:sz="4" w:space="0" w:color="auto"/>
              <w:bottom w:val="single" w:sz="4" w:space="0" w:color="auto"/>
            </w:tcBorders>
          </w:tcPr>
          <w:p w14:paraId="26D7FC23" w14:textId="77777777" w:rsidR="008A302E" w:rsidRPr="00140956" w:rsidRDefault="008A302E" w:rsidP="00EE1AD4">
            <w:pPr>
              <w:rPr>
                <w:lang w:val="en-GB"/>
              </w:rPr>
            </w:pPr>
            <w:r w:rsidRPr="00140956">
              <w:rPr>
                <w:lang w:val="en-GB"/>
              </w:rPr>
              <w:t>Open Source</w:t>
            </w:r>
          </w:p>
        </w:tc>
        <w:tc>
          <w:tcPr>
            <w:tcW w:w="3960" w:type="dxa"/>
            <w:tcBorders>
              <w:top w:val="single" w:sz="4" w:space="0" w:color="auto"/>
              <w:bottom w:val="single" w:sz="4" w:space="0" w:color="auto"/>
            </w:tcBorders>
          </w:tcPr>
          <w:p w14:paraId="46F09B7D" w14:textId="77777777" w:rsidR="008A302E" w:rsidRPr="00140956" w:rsidRDefault="008A302E" w:rsidP="00EE1AD4">
            <w:pPr>
              <w:autoSpaceDE w:val="0"/>
              <w:autoSpaceDN w:val="0"/>
              <w:adjustRightInd w:val="0"/>
              <w:rPr>
                <w:rFonts w:cs="Arial"/>
                <w:szCs w:val="20"/>
                <w:lang w:val="en-GB" w:eastAsia="en-GB"/>
              </w:rPr>
            </w:pPr>
            <w:proofErr w:type="gramStart"/>
            <w:r w:rsidRPr="00140956">
              <w:rPr>
                <w:rFonts w:cs="Arial"/>
                <w:szCs w:val="20"/>
                <w:lang w:val="en-GB" w:eastAsia="en-GB"/>
              </w:rPr>
              <w:t>log4j</w:t>
            </w:r>
            <w:proofErr w:type="gramEnd"/>
            <w:r w:rsidRPr="00140956">
              <w:rPr>
                <w:rFonts w:cs="Arial"/>
                <w:szCs w:val="20"/>
                <w:lang w:val="en-GB" w:eastAsia="en-GB"/>
              </w:rPr>
              <w:t xml:space="preserve"> is a Java-based logging utility.</w:t>
            </w:r>
          </w:p>
          <w:p w14:paraId="1789DCE9" w14:textId="77777777" w:rsidR="008A302E" w:rsidRPr="00140956" w:rsidRDefault="008A302E" w:rsidP="00EE1AD4">
            <w:pPr>
              <w:rPr>
                <w:lang w:val="en-GB"/>
              </w:rPr>
            </w:pPr>
          </w:p>
        </w:tc>
        <w:tc>
          <w:tcPr>
            <w:tcW w:w="1595" w:type="dxa"/>
            <w:tcBorders>
              <w:top w:val="single" w:sz="4" w:space="0" w:color="auto"/>
              <w:bottom w:val="single" w:sz="4" w:space="0" w:color="auto"/>
              <w:right w:val="single" w:sz="4" w:space="0" w:color="auto"/>
            </w:tcBorders>
          </w:tcPr>
          <w:p w14:paraId="1EEC8999" w14:textId="77777777" w:rsidR="008A302E" w:rsidRPr="00140956" w:rsidRDefault="007D3494" w:rsidP="00EE1AD4">
            <w:pPr>
              <w:rPr>
                <w:lang w:val="en-GB"/>
              </w:rPr>
            </w:pPr>
            <w:hyperlink r:id="rId47" w:history="1">
              <w:r w:rsidR="008A302E" w:rsidRPr="00140956">
                <w:rPr>
                  <w:rFonts w:cs="Arial"/>
                  <w:szCs w:val="20"/>
                  <w:lang w:val="en-GB" w:eastAsia="en-GB"/>
                </w:rPr>
                <w:t>http://logging.apache.org/log4j/docs/index.html</w:t>
              </w:r>
            </w:hyperlink>
          </w:p>
        </w:tc>
      </w:tr>
      <w:tr w:rsidR="008A302E" w:rsidRPr="00140956" w14:paraId="44D7DB02" w14:textId="77777777" w:rsidTr="00EE1AD4">
        <w:tc>
          <w:tcPr>
            <w:tcW w:w="1638" w:type="dxa"/>
            <w:tcBorders>
              <w:top w:val="single" w:sz="4" w:space="0" w:color="auto"/>
              <w:left w:val="single" w:sz="4" w:space="0" w:color="auto"/>
              <w:bottom w:val="single" w:sz="4" w:space="0" w:color="auto"/>
            </w:tcBorders>
          </w:tcPr>
          <w:p w14:paraId="63B9FCFA" w14:textId="77777777" w:rsidR="008A302E" w:rsidRPr="00140956" w:rsidRDefault="008A302E" w:rsidP="00EE1AD4">
            <w:pPr>
              <w:rPr>
                <w:lang w:val="en-GB"/>
              </w:rPr>
            </w:pPr>
            <w:r w:rsidRPr="00140956">
              <w:rPr>
                <w:lang w:val="en-GB"/>
              </w:rPr>
              <w:t>Spring Framework</w:t>
            </w:r>
          </w:p>
        </w:tc>
        <w:tc>
          <w:tcPr>
            <w:tcW w:w="1415" w:type="dxa"/>
            <w:tcBorders>
              <w:top w:val="single" w:sz="4" w:space="0" w:color="auto"/>
              <w:bottom w:val="single" w:sz="4" w:space="0" w:color="auto"/>
            </w:tcBorders>
          </w:tcPr>
          <w:p w14:paraId="712AF4EF" w14:textId="77777777" w:rsidR="008A302E" w:rsidRPr="00140956" w:rsidRDefault="008A302E" w:rsidP="00EE1AD4">
            <w:pPr>
              <w:rPr>
                <w:lang w:val="en-GB"/>
              </w:rPr>
            </w:pPr>
            <w:r w:rsidRPr="00140956">
              <w:rPr>
                <w:lang w:val="en-GB"/>
              </w:rPr>
              <w:t>Open Source (Interface21)</w:t>
            </w:r>
          </w:p>
        </w:tc>
        <w:tc>
          <w:tcPr>
            <w:tcW w:w="3960" w:type="dxa"/>
            <w:tcBorders>
              <w:top w:val="single" w:sz="4" w:space="0" w:color="auto"/>
              <w:bottom w:val="single" w:sz="4" w:space="0" w:color="auto"/>
            </w:tcBorders>
          </w:tcPr>
          <w:p w14:paraId="1803672B" w14:textId="77777777" w:rsidR="008A302E" w:rsidRPr="00140956" w:rsidRDefault="008A302E" w:rsidP="00EE1AD4">
            <w:pPr>
              <w:rPr>
                <w:lang w:val="en-GB"/>
              </w:rPr>
            </w:pPr>
            <w:r w:rsidRPr="00140956">
              <w:rPr>
                <w:lang w:val="en-GB"/>
              </w:rPr>
              <w:t xml:space="preserve">Spring is an integral part of the </w:t>
            </w:r>
            <w:proofErr w:type="spellStart"/>
            <w:r w:rsidRPr="00140956">
              <w:rPr>
                <w:lang w:val="en-GB"/>
              </w:rPr>
              <w:t>ITerative</w:t>
            </w:r>
            <w:proofErr w:type="spellEnd"/>
            <w:r w:rsidRPr="00140956">
              <w:rPr>
                <w:lang w:val="en-GB"/>
              </w:rPr>
              <w:t xml:space="preserve"> Consulting conversion solution.  Spring </w:t>
            </w:r>
            <w:proofErr w:type="spellStart"/>
            <w:r w:rsidRPr="00140956">
              <w:rPr>
                <w:lang w:val="en-GB"/>
              </w:rPr>
              <w:t>remoting</w:t>
            </w:r>
            <w:proofErr w:type="spellEnd"/>
            <w:r w:rsidRPr="00140956">
              <w:rPr>
                <w:lang w:val="en-GB"/>
              </w:rPr>
              <w:t xml:space="preserve"> has the same semantics as </w:t>
            </w:r>
            <w:proofErr w:type="spellStart"/>
            <w:r w:rsidRPr="00140956">
              <w:rPr>
                <w:lang w:val="en-GB"/>
              </w:rPr>
              <w:t>Forté</w:t>
            </w:r>
            <w:proofErr w:type="spellEnd"/>
            <w:r w:rsidRPr="00140956">
              <w:rPr>
                <w:lang w:val="en-GB"/>
              </w:rPr>
              <w:t xml:space="preserve"> and is required to convert </w:t>
            </w:r>
            <w:proofErr w:type="spellStart"/>
            <w:r w:rsidRPr="00140956">
              <w:rPr>
                <w:lang w:val="en-GB"/>
              </w:rPr>
              <w:t>Forté</w:t>
            </w:r>
            <w:proofErr w:type="spellEnd"/>
            <w:r w:rsidRPr="00140956">
              <w:rPr>
                <w:lang w:val="en-GB"/>
              </w:rPr>
              <w:t xml:space="preserve"> Service Objects that cross the process boundary to Java.  The solution also uses JDBC templates and standard bean utilities from the Spring framework.</w:t>
            </w:r>
          </w:p>
          <w:p w14:paraId="5599974A" w14:textId="77777777" w:rsidR="008A302E" w:rsidRPr="00140956" w:rsidRDefault="008A302E" w:rsidP="00EE1AD4">
            <w:pPr>
              <w:rPr>
                <w:lang w:val="en-GB"/>
              </w:rPr>
            </w:pPr>
          </w:p>
        </w:tc>
        <w:tc>
          <w:tcPr>
            <w:tcW w:w="1595" w:type="dxa"/>
            <w:tcBorders>
              <w:top w:val="single" w:sz="4" w:space="0" w:color="auto"/>
              <w:bottom w:val="single" w:sz="4" w:space="0" w:color="auto"/>
              <w:right w:val="single" w:sz="4" w:space="0" w:color="auto"/>
            </w:tcBorders>
          </w:tcPr>
          <w:p w14:paraId="004DD458" w14:textId="77777777" w:rsidR="008A302E" w:rsidRPr="00140956" w:rsidRDefault="008A302E" w:rsidP="00EE1AD4">
            <w:pPr>
              <w:rPr>
                <w:lang w:val="en-GB"/>
              </w:rPr>
            </w:pPr>
            <w:r w:rsidRPr="00140956">
              <w:rPr>
                <w:lang w:val="en-GB"/>
              </w:rPr>
              <w:t>http://www.springframework.org/</w:t>
            </w:r>
          </w:p>
        </w:tc>
      </w:tr>
      <w:tr w:rsidR="008A302E" w:rsidRPr="00140956" w14:paraId="3B9A64A2" w14:textId="77777777" w:rsidTr="00EE1AD4">
        <w:tc>
          <w:tcPr>
            <w:tcW w:w="1638" w:type="dxa"/>
            <w:tcBorders>
              <w:top w:val="single" w:sz="4" w:space="0" w:color="auto"/>
              <w:left w:val="single" w:sz="4" w:space="0" w:color="auto"/>
              <w:bottom w:val="single" w:sz="4" w:space="0" w:color="auto"/>
            </w:tcBorders>
          </w:tcPr>
          <w:p w14:paraId="27F9A78F" w14:textId="77777777" w:rsidR="008A302E" w:rsidRPr="00140956" w:rsidRDefault="008A302E" w:rsidP="00EE1AD4">
            <w:pPr>
              <w:autoSpaceDE w:val="0"/>
              <w:autoSpaceDN w:val="0"/>
              <w:adjustRightInd w:val="0"/>
              <w:rPr>
                <w:rFonts w:cs="Arial"/>
                <w:szCs w:val="20"/>
                <w:lang w:val="en-GB" w:eastAsia="en-GB"/>
              </w:rPr>
            </w:pPr>
            <w:r w:rsidRPr="00140956">
              <w:rPr>
                <w:rFonts w:cs="Arial"/>
                <w:szCs w:val="20"/>
                <w:lang w:val="en-GB" w:eastAsia="en-GB"/>
              </w:rPr>
              <w:t>WSDL4J</w:t>
            </w:r>
          </w:p>
          <w:p w14:paraId="2F9DD3EB" w14:textId="77777777" w:rsidR="008A302E" w:rsidRPr="00140956" w:rsidRDefault="008A302E" w:rsidP="00EE1AD4">
            <w:pPr>
              <w:rPr>
                <w:lang w:val="en-GB"/>
              </w:rPr>
            </w:pPr>
            <w:r w:rsidRPr="00140956">
              <w:rPr>
                <w:rFonts w:cs="Arial"/>
                <w:szCs w:val="20"/>
                <w:lang w:val="en-GB" w:eastAsia="en-GB"/>
              </w:rPr>
              <w:t>(for web services call to COBOL)</w:t>
            </w:r>
          </w:p>
        </w:tc>
        <w:tc>
          <w:tcPr>
            <w:tcW w:w="1415" w:type="dxa"/>
            <w:tcBorders>
              <w:top w:val="single" w:sz="4" w:space="0" w:color="auto"/>
              <w:bottom w:val="single" w:sz="4" w:space="0" w:color="auto"/>
            </w:tcBorders>
          </w:tcPr>
          <w:p w14:paraId="54D7B656" w14:textId="77777777" w:rsidR="008A302E" w:rsidRPr="00140956" w:rsidRDefault="008A302E" w:rsidP="00EE1AD4">
            <w:pPr>
              <w:rPr>
                <w:lang w:val="en-GB"/>
              </w:rPr>
            </w:pPr>
            <w:r w:rsidRPr="00140956">
              <w:rPr>
                <w:lang w:val="en-GB"/>
              </w:rPr>
              <w:t>Open Source</w:t>
            </w:r>
          </w:p>
        </w:tc>
        <w:tc>
          <w:tcPr>
            <w:tcW w:w="3960" w:type="dxa"/>
            <w:tcBorders>
              <w:top w:val="single" w:sz="4" w:space="0" w:color="auto"/>
              <w:bottom w:val="single" w:sz="4" w:space="0" w:color="auto"/>
            </w:tcBorders>
          </w:tcPr>
          <w:p w14:paraId="727AE485" w14:textId="77777777" w:rsidR="008A302E" w:rsidRPr="00140956" w:rsidRDefault="008A302E" w:rsidP="00EE1AD4">
            <w:pPr>
              <w:autoSpaceDE w:val="0"/>
              <w:autoSpaceDN w:val="0"/>
              <w:adjustRightInd w:val="0"/>
              <w:rPr>
                <w:rFonts w:cs="Arial"/>
                <w:szCs w:val="20"/>
                <w:lang w:val="en-GB" w:eastAsia="en-GB"/>
              </w:rPr>
            </w:pPr>
            <w:r w:rsidRPr="00140956">
              <w:rPr>
                <w:rFonts w:cs="Arial"/>
                <w:szCs w:val="20"/>
                <w:lang w:val="en-GB" w:eastAsia="en-GB"/>
              </w:rPr>
              <w:t xml:space="preserve">The Web Services Description Language for Java Toolkit (WSDL4J) allows the creation, representation, and manipulation of WSDL documents.  It is the reference implementation of the JSR-110 specification and is an open source project originated on the IBM </w:t>
            </w:r>
            <w:proofErr w:type="spellStart"/>
            <w:r w:rsidRPr="00140956">
              <w:rPr>
                <w:rFonts w:cs="Arial"/>
                <w:szCs w:val="20"/>
                <w:lang w:val="en-GB" w:eastAsia="en-GB"/>
              </w:rPr>
              <w:t>developerWorks</w:t>
            </w:r>
            <w:proofErr w:type="spellEnd"/>
            <w:r w:rsidRPr="00140956">
              <w:rPr>
                <w:rFonts w:cs="Arial"/>
                <w:szCs w:val="20"/>
                <w:lang w:val="en-GB" w:eastAsia="en-GB"/>
              </w:rPr>
              <w:t xml:space="preserve"> site.</w:t>
            </w:r>
          </w:p>
          <w:p w14:paraId="6F9DB601" w14:textId="77777777" w:rsidR="008A302E" w:rsidRPr="00140956" w:rsidRDefault="008A302E" w:rsidP="00EE1AD4">
            <w:pPr>
              <w:rPr>
                <w:lang w:val="en-GB"/>
              </w:rPr>
            </w:pPr>
          </w:p>
        </w:tc>
        <w:tc>
          <w:tcPr>
            <w:tcW w:w="1595" w:type="dxa"/>
            <w:tcBorders>
              <w:top w:val="single" w:sz="4" w:space="0" w:color="auto"/>
              <w:bottom w:val="single" w:sz="4" w:space="0" w:color="auto"/>
              <w:right w:val="single" w:sz="4" w:space="0" w:color="auto"/>
            </w:tcBorders>
          </w:tcPr>
          <w:p w14:paraId="105C2F97" w14:textId="77777777" w:rsidR="008A302E" w:rsidRPr="00140956" w:rsidRDefault="007D3494" w:rsidP="00EE1AD4">
            <w:pPr>
              <w:rPr>
                <w:lang w:val="en-GB"/>
              </w:rPr>
            </w:pPr>
            <w:hyperlink r:id="rId48" w:history="1">
              <w:r w:rsidR="008A302E" w:rsidRPr="00140956">
                <w:rPr>
                  <w:rFonts w:cs="Arial"/>
                  <w:szCs w:val="20"/>
                  <w:lang w:val="en-GB" w:eastAsia="en-GB"/>
                </w:rPr>
                <w:t>http://sourceforge.net/projects/wsdl4j/</w:t>
              </w:r>
            </w:hyperlink>
          </w:p>
        </w:tc>
      </w:tr>
    </w:tbl>
    <w:p w14:paraId="2D137E35" w14:textId="77777777" w:rsidR="000F5840" w:rsidRPr="00140956" w:rsidRDefault="000F5840" w:rsidP="002E59E3">
      <w:pPr>
        <w:rPr>
          <w:lang w:val="en-GB"/>
        </w:rPr>
      </w:pPr>
    </w:p>
    <w:p w14:paraId="5FDD8B8C" w14:textId="77777777" w:rsidR="000F5840" w:rsidRPr="00140956" w:rsidRDefault="000F5840" w:rsidP="002E59E3">
      <w:pPr>
        <w:rPr>
          <w:i/>
          <w:lang w:val="en-GB"/>
        </w:rPr>
      </w:pPr>
      <w:r w:rsidRPr="00140956">
        <w:rPr>
          <w:i/>
          <w:lang w:val="en-GB"/>
        </w:rPr>
        <w:t xml:space="preserve">NB: The use of Open Source software within the solution has required HP to accept the maintenance and support of such software, and indemnify </w:t>
      </w:r>
      <w:r w:rsidR="00D36D30" w:rsidRPr="00140956">
        <w:rPr>
          <w:i/>
          <w:lang w:val="en-GB"/>
        </w:rPr>
        <w:t>GM Financial</w:t>
      </w:r>
      <w:r w:rsidRPr="00140956">
        <w:rPr>
          <w:i/>
          <w:lang w:val="en-GB"/>
        </w:rPr>
        <w:t xml:space="preserve"> against any liability concerning its use.</w:t>
      </w:r>
    </w:p>
    <w:p w14:paraId="513F60F6" w14:textId="77777777" w:rsidR="000F5840" w:rsidRPr="00140956" w:rsidRDefault="000F5840">
      <w:pPr>
        <w:pStyle w:val="Heading3"/>
        <w:tabs>
          <w:tab w:val="num" w:pos="1440"/>
        </w:tabs>
        <w:rPr>
          <w:lang w:val="en-GB"/>
        </w:rPr>
      </w:pPr>
      <w:r w:rsidRPr="00140956">
        <w:rPr>
          <w:lang w:val="en-GB"/>
        </w:rPr>
        <w:lastRenderedPageBreak/>
        <w:t>Web Services Reused by Project</w:t>
      </w:r>
    </w:p>
    <w:p w14:paraId="077794D0" w14:textId="77777777" w:rsidR="000F5840" w:rsidRPr="00140956" w:rsidRDefault="000F5840" w:rsidP="0010086A">
      <w:pPr>
        <w:pStyle w:val="Info"/>
      </w:pPr>
      <w:r w:rsidRPr="00140956">
        <w:t xml:space="preserve">[List any Web Service Reusable Assets that are to be reused by the project.  List any </w:t>
      </w:r>
      <w:r w:rsidR="00D36D30" w:rsidRPr="00140956">
        <w:t>GM Financial</w:t>
      </w:r>
      <w:r w:rsidRPr="00140956">
        <w:t xml:space="preserve"> custom or commercial web services to be reused by the project, including the repository containing the implementation and UDDI reference.  Itemize any related tangible and intangible benefits to the project as a consequence of using these web services.  IT Standards are found in GEAR (accessed from Ally Pulse). </w:t>
      </w:r>
    </w:p>
    <w:p w14:paraId="1194A211" w14:textId="77777777" w:rsidR="000F5840" w:rsidRPr="00140956" w:rsidRDefault="000F5840">
      <w:pPr>
        <w:rPr>
          <w:lang w:val="en-GB"/>
        </w:rPr>
      </w:pPr>
    </w:p>
    <w:p w14:paraId="0E1A29FD" w14:textId="77777777" w:rsidR="000F5840" w:rsidRPr="00140956" w:rsidRDefault="000F5840" w:rsidP="005358E6">
      <w:pPr>
        <w:rPr>
          <w:lang w:val="en-GB"/>
        </w:rPr>
      </w:pPr>
      <w:r w:rsidRPr="00140956">
        <w:rPr>
          <w:lang w:val="en-GB"/>
        </w:rPr>
        <w:t>None</w:t>
      </w:r>
    </w:p>
    <w:p w14:paraId="1CC99126" w14:textId="77777777" w:rsidR="000F5840" w:rsidRPr="00140956" w:rsidRDefault="000F5840">
      <w:pPr>
        <w:rPr>
          <w:lang w:val="en-GB"/>
        </w:rPr>
      </w:pPr>
    </w:p>
    <w:tbl>
      <w:tblPr>
        <w:tblW w:w="8553" w:type="dxa"/>
        <w:tblInd w:w="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32"/>
        <w:gridCol w:w="1517"/>
        <w:gridCol w:w="1804"/>
        <w:gridCol w:w="1850"/>
        <w:gridCol w:w="1850"/>
      </w:tblGrid>
      <w:tr w:rsidR="00140956" w:rsidRPr="00140956" w14:paraId="1476727E" w14:textId="77777777" w:rsidTr="004845DB">
        <w:trPr>
          <w:cantSplit/>
          <w:tblHeader/>
        </w:trPr>
        <w:tc>
          <w:tcPr>
            <w:tcW w:w="1532" w:type="dxa"/>
            <w:shd w:val="clear" w:color="auto" w:fill="D9D9D9"/>
          </w:tcPr>
          <w:p w14:paraId="7BD22828" w14:textId="77777777" w:rsidR="000F5840" w:rsidRPr="00140956" w:rsidRDefault="000F5840" w:rsidP="004845DB">
            <w:pPr>
              <w:keepNext/>
              <w:jc w:val="center"/>
              <w:rPr>
                <w:b/>
                <w:lang w:val="en-GB"/>
              </w:rPr>
            </w:pPr>
            <w:r w:rsidRPr="00140956">
              <w:rPr>
                <w:b/>
                <w:lang w:val="en-GB"/>
              </w:rPr>
              <w:t xml:space="preserve">Reused </w:t>
            </w:r>
            <w:r w:rsidRPr="00140956">
              <w:rPr>
                <w:b/>
                <w:lang w:val="en-GB"/>
              </w:rPr>
              <w:br/>
              <w:t>Web Service</w:t>
            </w:r>
          </w:p>
        </w:tc>
        <w:tc>
          <w:tcPr>
            <w:tcW w:w="1517" w:type="dxa"/>
            <w:shd w:val="clear" w:color="auto" w:fill="D9D9D9"/>
          </w:tcPr>
          <w:p w14:paraId="485B8011" w14:textId="77777777" w:rsidR="000F5840" w:rsidRPr="00140956" w:rsidRDefault="000F5840" w:rsidP="004845DB">
            <w:pPr>
              <w:keepNext/>
              <w:jc w:val="center"/>
              <w:rPr>
                <w:b/>
                <w:lang w:val="en-GB"/>
              </w:rPr>
            </w:pPr>
            <w:r w:rsidRPr="00140956">
              <w:rPr>
                <w:b/>
                <w:lang w:val="en-GB"/>
              </w:rPr>
              <w:t>Supplier</w:t>
            </w:r>
          </w:p>
        </w:tc>
        <w:tc>
          <w:tcPr>
            <w:tcW w:w="1804" w:type="dxa"/>
            <w:shd w:val="clear" w:color="auto" w:fill="D9D9D9"/>
          </w:tcPr>
          <w:p w14:paraId="794CD7A0" w14:textId="77777777" w:rsidR="000F5840" w:rsidRPr="00140956" w:rsidRDefault="000F5840" w:rsidP="004845DB">
            <w:pPr>
              <w:keepNext/>
              <w:jc w:val="center"/>
              <w:rPr>
                <w:b/>
                <w:lang w:val="en-GB"/>
              </w:rPr>
            </w:pPr>
            <w:r w:rsidRPr="00140956">
              <w:rPr>
                <w:b/>
                <w:lang w:val="en-GB"/>
              </w:rPr>
              <w:t>Benefits List</w:t>
            </w:r>
          </w:p>
        </w:tc>
        <w:tc>
          <w:tcPr>
            <w:tcW w:w="1850" w:type="dxa"/>
            <w:shd w:val="clear" w:color="auto" w:fill="D9D9D9"/>
          </w:tcPr>
          <w:p w14:paraId="13F911F5" w14:textId="77777777" w:rsidR="000F5840" w:rsidRPr="00140956" w:rsidRDefault="000F5840" w:rsidP="004845DB">
            <w:pPr>
              <w:keepNext/>
              <w:jc w:val="center"/>
              <w:rPr>
                <w:b/>
                <w:lang w:val="en-GB"/>
              </w:rPr>
            </w:pPr>
            <w:r w:rsidRPr="00140956">
              <w:rPr>
                <w:b/>
                <w:lang w:val="en-GB"/>
              </w:rPr>
              <w:t>UDDI Reference</w:t>
            </w:r>
          </w:p>
        </w:tc>
        <w:tc>
          <w:tcPr>
            <w:tcW w:w="1850" w:type="dxa"/>
            <w:shd w:val="clear" w:color="auto" w:fill="D9D9D9"/>
          </w:tcPr>
          <w:p w14:paraId="5532AF28" w14:textId="77777777" w:rsidR="000F5840" w:rsidRPr="00140956" w:rsidRDefault="000F5840" w:rsidP="004845DB">
            <w:pPr>
              <w:keepNext/>
              <w:jc w:val="center"/>
              <w:rPr>
                <w:b/>
                <w:lang w:val="en-GB"/>
              </w:rPr>
            </w:pPr>
            <w:r w:rsidRPr="00140956">
              <w:rPr>
                <w:b/>
                <w:lang w:val="en-GB"/>
              </w:rPr>
              <w:t>Repository Source</w:t>
            </w:r>
          </w:p>
        </w:tc>
      </w:tr>
      <w:tr w:rsidR="00140956" w:rsidRPr="00140956" w14:paraId="0BB4C304" w14:textId="77777777" w:rsidTr="004845DB">
        <w:trPr>
          <w:cantSplit/>
        </w:trPr>
        <w:tc>
          <w:tcPr>
            <w:tcW w:w="1532" w:type="dxa"/>
          </w:tcPr>
          <w:p w14:paraId="1F1300E6" w14:textId="77777777" w:rsidR="000F5840" w:rsidRPr="00140956" w:rsidRDefault="000F5840">
            <w:pPr>
              <w:rPr>
                <w:lang w:val="en-GB"/>
              </w:rPr>
            </w:pPr>
          </w:p>
        </w:tc>
        <w:tc>
          <w:tcPr>
            <w:tcW w:w="1517" w:type="dxa"/>
          </w:tcPr>
          <w:p w14:paraId="37164914" w14:textId="77777777" w:rsidR="000F5840" w:rsidRPr="00140956" w:rsidRDefault="000F5840">
            <w:pPr>
              <w:rPr>
                <w:lang w:val="en-GB"/>
              </w:rPr>
            </w:pPr>
          </w:p>
        </w:tc>
        <w:tc>
          <w:tcPr>
            <w:tcW w:w="1804" w:type="dxa"/>
          </w:tcPr>
          <w:p w14:paraId="6CFE4FB7" w14:textId="77777777" w:rsidR="000F5840" w:rsidRPr="00140956" w:rsidRDefault="000F5840">
            <w:pPr>
              <w:rPr>
                <w:lang w:val="en-GB"/>
              </w:rPr>
            </w:pPr>
          </w:p>
        </w:tc>
        <w:tc>
          <w:tcPr>
            <w:tcW w:w="1850" w:type="dxa"/>
          </w:tcPr>
          <w:p w14:paraId="73451C4F" w14:textId="77777777" w:rsidR="000F5840" w:rsidRPr="00140956" w:rsidRDefault="000F5840">
            <w:pPr>
              <w:rPr>
                <w:lang w:val="en-GB"/>
              </w:rPr>
            </w:pPr>
          </w:p>
        </w:tc>
        <w:tc>
          <w:tcPr>
            <w:tcW w:w="1850" w:type="dxa"/>
          </w:tcPr>
          <w:p w14:paraId="3D5BF437" w14:textId="77777777" w:rsidR="000F5840" w:rsidRPr="00140956" w:rsidRDefault="000F5840">
            <w:pPr>
              <w:rPr>
                <w:lang w:val="en-GB"/>
              </w:rPr>
            </w:pPr>
          </w:p>
        </w:tc>
      </w:tr>
      <w:tr w:rsidR="00140956" w:rsidRPr="00140956" w14:paraId="3CF60EBB" w14:textId="77777777" w:rsidTr="004845DB">
        <w:trPr>
          <w:cantSplit/>
        </w:trPr>
        <w:tc>
          <w:tcPr>
            <w:tcW w:w="1532" w:type="dxa"/>
          </w:tcPr>
          <w:p w14:paraId="30AA2C8C" w14:textId="77777777" w:rsidR="000F5840" w:rsidRPr="00140956" w:rsidRDefault="000F5840">
            <w:pPr>
              <w:rPr>
                <w:lang w:val="en-GB"/>
              </w:rPr>
            </w:pPr>
          </w:p>
        </w:tc>
        <w:tc>
          <w:tcPr>
            <w:tcW w:w="1517" w:type="dxa"/>
          </w:tcPr>
          <w:p w14:paraId="0B7BC444" w14:textId="77777777" w:rsidR="000F5840" w:rsidRPr="00140956" w:rsidRDefault="000F5840">
            <w:pPr>
              <w:rPr>
                <w:lang w:val="en-GB"/>
              </w:rPr>
            </w:pPr>
          </w:p>
        </w:tc>
        <w:tc>
          <w:tcPr>
            <w:tcW w:w="1804" w:type="dxa"/>
          </w:tcPr>
          <w:p w14:paraId="26250A2B" w14:textId="77777777" w:rsidR="000F5840" w:rsidRPr="00140956" w:rsidRDefault="000F5840">
            <w:pPr>
              <w:rPr>
                <w:lang w:val="en-GB"/>
              </w:rPr>
            </w:pPr>
          </w:p>
        </w:tc>
        <w:tc>
          <w:tcPr>
            <w:tcW w:w="1850" w:type="dxa"/>
          </w:tcPr>
          <w:p w14:paraId="7603E690" w14:textId="77777777" w:rsidR="000F5840" w:rsidRPr="00140956" w:rsidRDefault="000F5840">
            <w:pPr>
              <w:rPr>
                <w:lang w:val="en-GB"/>
              </w:rPr>
            </w:pPr>
          </w:p>
        </w:tc>
        <w:tc>
          <w:tcPr>
            <w:tcW w:w="1850" w:type="dxa"/>
          </w:tcPr>
          <w:p w14:paraId="0EB12571" w14:textId="77777777" w:rsidR="000F5840" w:rsidRPr="00140956" w:rsidRDefault="000F5840">
            <w:pPr>
              <w:rPr>
                <w:lang w:val="en-GB"/>
              </w:rPr>
            </w:pPr>
          </w:p>
        </w:tc>
      </w:tr>
    </w:tbl>
    <w:p w14:paraId="469FFBFE" w14:textId="77777777" w:rsidR="000F5840" w:rsidRPr="00140956" w:rsidRDefault="000F5840">
      <w:pPr>
        <w:pStyle w:val="Heading3"/>
        <w:tabs>
          <w:tab w:val="num" w:pos="1440"/>
        </w:tabs>
        <w:rPr>
          <w:lang w:val="en-GB"/>
        </w:rPr>
      </w:pPr>
      <w:bookmarkStart w:id="202" w:name="_Toc535997026"/>
      <w:r w:rsidRPr="00140956">
        <w:rPr>
          <w:lang w:val="en-GB"/>
        </w:rPr>
        <w:t>COTS Templates Reused by Project</w:t>
      </w:r>
      <w:bookmarkEnd w:id="202"/>
    </w:p>
    <w:p w14:paraId="029313DF" w14:textId="77777777" w:rsidR="000F5840" w:rsidRPr="00140956" w:rsidRDefault="000F5840" w:rsidP="0010086A">
      <w:pPr>
        <w:pStyle w:val="Info"/>
      </w:pPr>
      <w:r w:rsidRPr="00140956">
        <w:t xml:space="preserve">[List any templates for standardized configuration of a COTS product that is reused by the project.  Indicate the source of the standardized template and derived benefits.  IT Standards are found in GEAR (accessed from Ally Pulse). </w:t>
      </w:r>
    </w:p>
    <w:p w14:paraId="5F6E0842" w14:textId="77777777" w:rsidR="000F5840" w:rsidRPr="00140956" w:rsidRDefault="000F5840">
      <w:pPr>
        <w:rPr>
          <w:lang w:val="en-GB"/>
        </w:rPr>
      </w:pPr>
    </w:p>
    <w:p w14:paraId="1B3FB94D" w14:textId="77777777" w:rsidR="000F5840" w:rsidRPr="00140956" w:rsidRDefault="000F5840" w:rsidP="005358E6">
      <w:pPr>
        <w:rPr>
          <w:lang w:val="en-GB"/>
        </w:rPr>
      </w:pPr>
      <w:r w:rsidRPr="00140956">
        <w:rPr>
          <w:lang w:val="en-GB"/>
        </w:rPr>
        <w:t>None</w:t>
      </w:r>
    </w:p>
    <w:p w14:paraId="76B489F9" w14:textId="77777777" w:rsidR="000F5840" w:rsidRPr="00140956" w:rsidRDefault="000F5840">
      <w:pPr>
        <w:rPr>
          <w:lang w:val="en-GB"/>
        </w:rPr>
      </w:pPr>
    </w:p>
    <w:tbl>
      <w:tblPr>
        <w:tblW w:w="8633" w:type="dxa"/>
        <w:tblInd w:w="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38"/>
        <w:gridCol w:w="1620"/>
        <w:gridCol w:w="1620"/>
        <w:gridCol w:w="1955"/>
        <w:gridCol w:w="1800"/>
      </w:tblGrid>
      <w:tr w:rsidR="00140956" w:rsidRPr="00140956" w14:paraId="71A255F9" w14:textId="77777777" w:rsidTr="00BC7343">
        <w:trPr>
          <w:cantSplit/>
          <w:tblHeader/>
        </w:trPr>
        <w:tc>
          <w:tcPr>
            <w:tcW w:w="1638" w:type="dxa"/>
            <w:shd w:val="clear" w:color="auto" w:fill="D9D9D9"/>
          </w:tcPr>
          <w:p w14:paraId="071E0ED8" w14:textId="77777777" w:rsidR="000F5840" w:rsidRPr="00140956" w:rsidRDefault="000F5840" w:rsidP="00BC7343">
            <w:pPr>
              <w:keepNext/>
              <w:jc w:val="center"/>
              <w:rPr>
                <w:b/>
                <w:lang w:val="en-GB"/>
              </w:rPr>
            </w:pPr>
            <w:r w:rsidRPr="00140956">
              <w:rPr>
                <w:b/>
                <w:lang w:val="en-GB"/>
              </w:rPr>
              <w:t>COTS module or application</w:t>
            </w:r>
          </w:p>
        </w:tc>
        <w:tc>
          <w:tcPr>
            <w:tcW w:w="1620" w:type="dxa"/>
            <w:shd w:val="clear" w:color="auto" w:fill="D9D9D9"/>
          </w:tcPr>
          <w:p w14:paraId="272C31D6" w14:textId="77777777" w:rsidR="000F5840" w:rsidRPr="00140956" w:rsidRDefault="000F5840" w:rsidP="00BC7343">
            <w:pPr>
              <w:keepNext/>
              <w:jc w:val="center"/>
              <w:rPr>
                <w:b/>
                <w:lang w:val="en-GB"/>
              </w:rPr>
            </w:pPr>
            <w:r w:rsidRPr="00140956">
              <w:rPr>
                <w:b/>
                <w:lang w:val="en-GB"/>
              </w:rPr>
              <w:t>Reused COTS Template</w:t>
            </w:r>
          </w:p>
        </w:tc>
        <w:tc>
          <w:tcPr>
            <w:tcW w:w="1620" w:type="dxa"/>
            <w:shd w:val="clear" w:color="auto" w:fill="D9D9D9"/>
          </w:tcPr>
          <w:p w14:paraId="6580AF83" w14:textId="77777777" w:rsidR="000F5840" w:rsidRPr="00140956" w:rsidRDefault="000F5840" w:rsidP="00BC7343">
            <w:pPr>
              <w:keepNext/>
              <w:jc w:val="center"/>
              <w:rPr>
                <w:b/>
                <w:lang w:val="en-GB"/>
              </w:rPr>
            </w:pPr>
            <w:r w:rsidRPr="00140956">
              <w:rPr>
                <w:b/>
                <w:lang w:val="en-GB"/>
              </w:rPr>
              <w:t>Supplier</w:t>
            </w:r>
          </w:p>
        </w:tc>
        <w:tc>
          <w:tcPr>
            <w:tcW w:w="1955" w:type="dxa"/>
            <w:shd w:val="clear" w:color="auto" w:fill="D9D9D9"/>
          </w:tcPr>
          <w:p w14:paraId="14DA2D74" w14:textId="77777777" w:rsidR="000F5840" w:rsidRPr="00140956" w:rsidRDefault="000F5840" w:rsidP="00BC7343">
            <w:pPr>
              <w:keepNext/>
              <w:jc w:val="center"/>
              <w:rPr>
                <w:b/>
                <w:lang w:val="en-GB"/>
              </w:rPr>
            </w:pPr>
            <w:r w:rsidRPr="00140956">
              <w:rPr>
                <w:b/>
                <w:lang w:val="en-GB"/>
              </w:rPr>
              <w:t>Benefits List</w:t>
            </w:r>
          </w:p>
        </w:tc>
        <w:tc>
          <w:tcPr>
            <w:tcW w:w="1800" w:type="dxa"/>
            <w:shd w:val="clear" w:color="auto" w:fill="D9D9D9"/>
          </w:tcPr>
          <w:p w14:paraId="110E6E18" w14:textId="77777777" w:rsidR="000F5840" w:rsidRPr="00140956" w:rsidRDefault="000F5840" w:rsidP="00BC7343">
            <w:pPr>
              <w:keepNext/>
              <w:jc w:val="center"/>
              <w:rPr>
                <w:b/>
                <w:lang w:val="en-GB"/>
              </w:rPr>
            </w:pPr>
            <w:r w:rsidRPr="00140956">
              <w:rPr>
                <w:b/>
                <w:lang w:val="en-GB"/>
              </w:rPr>
              <w:t>Archive or Location</w:t>
            </w:r>
          </w:p>
        </w:tc>
      </w:tr>
      <w:tr w:rsidR="00140956" w:rsidRPr="00140956" w14:paraId="42A8B0E3" w14:textId="77777777" w:rsidTr="00BC7343">
        <w:trPr>
          <w:cantSplit/>
        </w:trPr>
        <w:tc>
          <w:tcPr>
            <w:tcW w:w="1638" w:type="dxa"/>
          </w:tcPr>
          <w:p w14:paraId="7BC927B1" w14:textId="77777777" w:rsidR="000F5840" w:rsidRPr="00140956" w:rsidRDefault="000F5840">
            <w:pPr>
              <w:rPr>
                <w:lang w:val="en-GB"/>
              </w:rPr>
            </w:pPr>
          </w:p>
        </w:tc>
        <w:tc>
          <w:tcPr>
            <w:tcW w:w="1620" w:type="dxa"/>
          </w:tcPr>
          <w:p w14:paraId="6F04A36A" w14:textId="77777777" w:rsidR="000F5840" w:rsidRPr="00140956" w:rsidRDefault="000F5840">
            <w:pPr>
              <w:rPr>
                <w:lang w:val="en-GB"/>
              </w:rPr>
            </w:pPr>
          </w:p>
        </w:tc>
        <w:tc>
          <w:tcPr>
            <w:tcW w:w="1620" w:type="dxa"/>
          </w:tcPr>
          <w:p w14:paraId="1FFE0BED" w14:textId="77777777" w:rsidR="000F5840" w:rsidRPr="00140956" w:rsidRDefault="000F5840">
            <w:pPr>
              <w:rPr>
                <w:lang w:val="en-GB"/>
              </w:rPr>
            </w:pPr>
          </w:p>
        </w:tc>
        <w:tc>
          <w:tcPr>
            <w:tcW w:w="1955" w:type="dxa"/>
          </w:tcPr>
          <w:p w14:paraId="701C44A8" w14:textId="77777777" w:rsidR="000F5840" w:rsidRPr="00140956" w:rsidRDefault="000F5840">
            <w:pPr>
              <w:rPr>
                <w:lang w:val="en-GB"/>
              </w:rPr>
            </w:pPr>
          </w:p>
        </w:tc>
        <w:tc>
          <w:tcPr>
            <w:tcW w:w="1800" w:type="dxa"/>
          </w:tcPr>
          <w:p w14:paraId="0782DEC4" w14:textId="77777777" w:rsidR="000F5840" w:rsidRPr="00140956" w:rsidRDefault="000F5840">
            <w:pPr>
              <w:rPr>
                <w:lang w:val="en-GB"/>
              </w:rPr>
            </w:pPr>
          </w:p>
        </w:tc>
      </w:tr>
      <w:tr w:rsidR="00140956" w:rsidRPr="00140956" w14:paraId="5E55411E" w14:textId="77777777" w:rsidTr="00BC7343">
        <w:trPr>
          <w:cantSplit/>
        </w:trPr>
        <w:tc>
          <w:tcPr>
            <w:tcW w:w="1638" w:type="dxa"/>
          </w:tcPr>
          <w:p w14:paraId="5C96CA55" w14:textId="77777777" w:rsidR="000F5840" w:rsidRPr="00140956" w:rsidRDefault="000F5840">
            <w:pPr>
              <w:rPr>
                <w:lang w:val="en-GB"/>
              </w:rPr>
            </w:pPr>
          </w:p>
        </w:tc>
        <w:tc>
          <w:tcPr>
            <w:tcW w:w="1620" w:type="dxa"/>
          </w:tcPr>
          <w:p w14:paraId="1FDCFEDD" w14:textId="77777777" w:rsidR="000F5840" w:rsidRPr="00140956" w:rsidRDefault="000F5840">
            <w:pPr>
              <w:rPr>
                <w:lang w:val="en-GB"/>
              </w:rPr>
            </w:pPr>
          </w:p>
        </w:tc>
        <w:tc>
          <w:tcPr>
            <w:tcW w:w="1620" w:type="dxa"/>
          </w:tcPr>
          <w:p w14:paraId="7C2A31E8" w14:textId="77777777" w:rsidR="000F5840" w:rsidRPr="00140956" w:rsidRDefault="000F5840">
            <w:pPr>
              <w:rPr>
                <w:lang w:val="en-GB"/>
              </w:rPr>
            </w:pPr>
          </w:p>
        </w:tc>
        <w:tc>
          <w:tcPr>
            <w:tcW w:w="1955" w:type="dxa"/>
          </w:tcPr>
          <w:p w14:paraId="79C99860" w14:textId="77777777" w:rsidR="000F5840" w:rsidRPr="00140956" w:rsidRDefault="000F5840">
            <w:pPr>
              <w:rPr>
                <w:lang w:val="en-GB"/>
              </w:rPr>
            </w:pPr>
          </w:p>
        </w:tc>
        <w:tc>
          <w:tcPr>
            <w:tcW w:w="1800" w:type="dxa"/>
          </w:tcPr>
          <w:p w14:paraId="45E787E5" w14:textId="77777777" w:rsidR="000F5840" w:rsidRPr="00140956" w:rsidRDefault="000F5840">
            <w:pPr>
              <w:rPr>
                <w:lang w:val="en-GB"/>
              </w:rPr>
            </w:pPr>
          </w:p>
        </w:tc>
      </w:tr>
    </w:tbl>
    <w:p w14:paraId="07B00F71" w14:textId="77777777" w:rsidR="000F5840" w:rsidRPr="00140956" w:rsidRDefault="000F5840">
      <w:pPr>
        <w:pStyle w:val="Heading3"/>
        <w:tabs>
          <w:tab w:val="num" w:pos="1440"/>
        </w:tabs>
        <w:rPr>
          <w:lang w:val="en-GB"/>
        </w:rPr>
      </w:pPr>
      <w:bookmarkStart w:id="203" w:name="_Toc535997027"/>
      <w:r w:rsidRPr="00140956">
        <w:rPr>
          <w:lang w:val="en-GB"/>
        </w:rPr>
        <w:t>Reusable Components and Frameworks</w:t>
      </w:r>
      <w:bookmarkEnd w:id="203"/>
      <w:r w:rsidRPr="00140956">
        <w:rPr>
          <w:lang w:val="en-GB"/>
        </w:rPr>
        <w:t xml:space="preserve"> Created by Project</w:t>
      </w:r>
    </w:p>
    <w:p w14:paraId="084D18FA" w14:textId="77777777" w:rsidR="000F5840" w:rsidRPr="00140956" w:rsidRDefault="000F5840" w:rsidP="0010086A">
      <w:pPr>
        <w:pStyle w:val="Info"/>
      </w:pPr>
      <w:r w:rsidRPr="00140956">
        <w:t xml:space="preserve">[Identify functional services and business components in the project that are candidates for generalization in the form of reusable components or frameworks. Indicate the reason for creating a new component/framework and the archive containing the new assets.  Notify the repository Registrar of the intent to create these Reusable Assets during Plan Phase.  When delivered to the Registrar, provide details (e.g., Java Doc, UML model, usage guidelines, </w:t>
      </w:r>
      <w:proofErr w:type="spellStart"/>
      <w:r w:rsidRPr="00140956">
        <w:t>etc</w:t>
      </w:r>
      <w:proofErr w:type="spellEnd"/>
      <w:r w:rsidRPr="00140956">
        <w:t xml:space="preserve">) about these components or frameworks.  IT Standards are found in GEAR (accessed from Ally Pulse).  </w:t>
      </w:r>
      <w:hyperlink w:history="1"/>
      <w:r w:rsidRPr="00140956">
        <w:t xml:space="preserve"> </w:t>
      </w:r>
    </w:p>
    <w:p w14:paraId="10C3E7C5" w14:textId="77777777" w:rsidR="000F5840" w:rsidRPr="00140956" w:rsidRDefault="000F5840">
      <w:pPr>
        <w:rPr>
          <w:lang w:val="en-GB"/>
        </w:rPr>
      </w:pPr>
    </w:p>
    <w:p w14:paraId="469F25D7" w14:textId="77777777" w:rsidR="000F5840" w:rsidRPr="00140956" w:rsidRDefault="000F5840" w:rsidP="005358E6">
      <w:pPr>
        <w:rPr>
          <w:lang w:val="en-GB"/>
        </w:rPr>
      </w:pPr>
      <w:proofErr w:type="gramStart"/>
      <w:r w:rsidRPr="00140956">
        <w:rPr>
          <w:lang w:val="en-GB"/>
        </w:rPr>
        <w:t>None.</w:t>
      </w:r>
      <w:proofErr w:type="gramEnd"/>
    </w:p>
    <w:p w14:paraId="627B8890" w14:textId="77777777" w:rsidR="000F5840" w:rsidRPr="00140956" w:rsidRDefault="000F5840">
      <w:pPr>
        <w:rPr>
          <w:lang w:val="en-GB"/>
        </w:rPr>
      </w:pPr>
    </w:p>
    <w:tbl>
      <w:tblPr>
        <w:tblW w:w="8694"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68"/>
        <w:gridCol w:w="2772"/>
        <w:gridCol w:w="1440"/>
        <w:gridCol w:w="1468"/>
        <w:gridCol w:w="1646"/>
      </w:tblGrid>
      <w:tr w:rsidR="00140956" w:rsidRPr="00140956" w14:paraId="131B7D35" w14:textId="77777777" w:rsidTr="004845DB">
        <w:trPr>
          <w:cantSplit/>
          <w:tblHeader/>
        </w:trPr>
        <w:tc>
          <w:tcPr>
            <w:tcW w:w="1368" w:type="dxa"/>
            <w:shd w:val="clear" w:color="auto" w:fill="D9D9D9"/>
          </w:tcPr>
          <w:p w14:paraId="3832E5E3" w14:textId="77777777" w:rsidR="000F5840" w:rsidRPr="00140956" w:rsidRDefault="000F5840" w:rsidP="004845DB">
            <w:pPr>
              <w:keepNext/>
              <w:jc w:val="center"/>
              <w:rPr>
                <w:b/>
                <w:lang w:val="en-GB"/>
              </w:rPr>
            </w:pPr>
            <w:r w:rsidRPr="00140956">
              <w:rPr>
                <w:b/>
                <w:lang w:val="en-GB"/>
              </w:rPr>
              <w:t>Candidate Component or Framework</w:t>
            </w:r>
          </w:p>
        </w:tc>
        <w:tc>
          <w:tcPr>
            <w:tcW w:w="2772" w:type="dxa"/>
            <w:shd w:val="clear" w:color="auto" w:fill="D9D9D9"/>
          </w:tcPr>
          <w:p w14:paraId="13AA0CAF" w14:textId="77777777" w:rsidR="000F5840" w:rsidRPr="00140956" w:rsidRDefault="000F5840" w:rsidP="004845DB">
            <w:pPr>
              <w:keepNext/>
              <w:jc w:val="center"/>
              <w:rPr>
                <w:b/>
                <w:lang w:val="en-GB"/>
              </w:rPr>
            </w:pPr>
            <w:r w:rsidRPr="00140956">
              <w:rPr>
                <w:b/>
                <w:lang w:val="en-GB"/>
              </w:rPr>
              <w:t>Business Function or Service</w:t>
            </w:r>
          </w:p>
        </w:tc>
        <w:tc>
          <w:tcPr>
            <w:tcW w:w="1440" w:type="dxa"/>
            <w:shd w:val="clear" w:color="auto" w:fill="D9D9D9"/>
          </w:tcPr>
          <w:p w14:paraId="7DB55988" w14:textId="77777777" w:rsidR="000F5840" w:rsidRPr="00140956" w:rsidRDefault="000F5840" w:rsidP="004845DB">
            <w:pPr>
              <w:keepNext/>
              <w:jc w:val="center"/>
              <w:rPr>
                <w:b/>
                <w:lang w:val="en-GB"/>
              </w:rPr>
            </w:pPr>
            <w:r w:rsidRPr="00140956">
              <w:rPr>
                <w:b/>
                <w:lang w:val="en-GB"/>
              </w:rPr>
              <w:t>Notification Date</w:t>
            </w:r>
          </w:p>
        </w:tc>
        <w:tc>
          <w:tcPr>
            <w:tcW w:w="1468" w:type="dxa"/>
            <w:shd w:val="clear" w:color="auto" w:fill="D9D9D9"/>
          </w:tcPr>
          <w:p w14:paraId="3138ACF2" w14:textId="77777777" w:rsidR="000F5840" w:rsidRPr="00140956" w:rsidRDefault="000F5840" w:rsidP="004845DB">
            <w:pPr>
              <w:keepNext/>
              <w:jc w:val="center"/>
              <w:rPr>
                <w:b/>
                <w:lang w:val="en-GB"/>
              </w:rPr>
            </w:pPr>
            <w:r w:rsidRPr="00140956">
              <w:rPr>
                <w:b/>
                <w:lang w:val="en-GB"/>
              </w:rPr>
              <w:t>Delivery Date</w:t>
            </w:r>
          </w:p>
        </w:tc>
        <w:tc>
          <w:tcPr>
            <w:tcW w:w="1646" w:type="dxa"/>
            <w:shd w:val="clear" w:color="auto" w:fill="D9D9D9"/>
          </w:tcPr>
          <w:p w14:paraId="664F812D" w14:textId="77777777" w:rsidR="000F5840" w:rsidRPr="00140956" w:rsidRDefault="000F5840" w:rsidP="004845DB">
            <w:pPr>
              <w:keepNext/>
              <w:jc w:val="center"/>
              <w:rPr>
                <w:b/>
                <w:lang w:val="en-GB"/>
              </w:rPr>
            </w:pPr>
            <w:r w:rsidRPr="00140956">
              <w:rPr>
                <w:b/>
                <w:lang w:val="en-GB"/>
              </w:rPr>
              <w:t>Archive or Location</w:t>
            </w:r>
          </w:p>
        </w:tc>
      </w:tr>
      <w:tr w:rsidR="00140956" w:rsidRPr="00140956" w14:paraId="6C54CA75" w14:textId="77777777" w:rsidTr="004845DB">
        <w:trPr>
          <w:cantSplit/>
        </w:trPr>
        <w:tc>
          <w:tcPr>
            <w:tcW w:w="1368" w:type="dxa"/>
          </w:tcPr>
          <w:p w14:paraId="209F1646" w14:textId="77777777" w:rsidR="000F5840" w:rsidRPr="00140956" w:rsidRDefault="000F5840">
            <w:pPr>
              <w:rPr>
                <w:lang w:val="en-GB"/>
              </w:rPr>
            </w:pPr>
          </w:p>
        </w:tc>
        <w:tc>
          <w:tcPr>
            <w:tcW w:w="2772" w:type="dxa"/>
          </w:tcPr>
          <w:p w14:paraId="122641DE" w14:textId="77777777" w:rsidR="000F5840" w:rsidRPr="00140956" w:rsidRDefault="000F5840">
            <w:pPr>
              <w:rPr>
                <w:lang w:val="en-GB"/>
              </w:rPr>
            </w:pPr>
          </w:p>
        </w:tc>
        <w:tc>
          <w:tcPr>
            <w:tcW w:w="1440" w:type="dxa"/>
          </w:tcPr>
          <w:p w14:paraId="60B98B3B" w14:textId="77777777" w:rsidR="000F5840" w:rsidRPr="00140956" w:rsidRDefault="000F5840">
            <w:pPr>
              <w:rPr>
                <w:lang w:val="en-GB"/>
              </w:rPr>
            </w:pPr>
          </w:p>
        </w:tc>
        <w:tc>
          <w:tcPr>
            <w:tcW w:w="1468" w:type="dxa"/>
          </w:tcPr>
          <w:p w14:paraId="491F4F5E" w14:textId="77777777" w:rsidR="000F5840" w:rsidRPr="00140956" w:rsidRDefault="000F5840">
            <w:pPr>
              <w:rPr>
                <w:lang w:val="en-GB"/>
              </w:rPr>
            </w:pPr>
          </w:p>
        </w:tc>
        <w:tc>
          <w:tcPr>
            <w:tcW w:w="1646" w:type="dxa"/>
          </w:tcPr>
          <w:p w14:paraId="5134A96E" w14:textId="77777777" w:rsidR="000F5840" w:rsidRPr="00140956" w:rsidRDefault="000F5840">
            <w:pPr>
              <w:rPr>
                <w:lang w:val="en-GB"/>
              </w:rPr>
            </w:pPr>
          </w:p>
        </w:tc>
      </w:tr>
    </w:tbl>
    <w:p w14:paraId="0BE7E11E" w14:textId="77777777" w:rsidR="000F5840" w:rsidRPr="00140956" w:rsidRDefault="000F5840">
      <w:pPr>
        <w:pStyle w:val="Heading3"/>
        <w:tabs>
          <w:tab w:val="num" w:pos="1440"/>
        </w:tabs>
        <w:rPr>
          <w:lang w:val="en-GB"/>
        </w:rPr>
      </w:pPr>
      <w:bookmarkStart w:id="204" w:name="_Toc535997028"/>
      <w:r w:rsidRPr="00140956">
        <w:rPr>
          <w:lang w:val="en-GB"/>
        </w:rPr>
        <w:t>Reusable Web Services created by Project</w:t>
      </w:r>
    </w:p>
    <w:p w14:paraId="59B4040E" w14:textId="77777777" w:rsidR="000F5840" w:rsidRPr="00140956" w:rsidRDefault="000F5840" w:rsidP="0010086A">
      <w:pPr>
        <w:pStyle w:val="Info"/>
      </w:pPr>
      <w:r w:rsidRPr="00140956">
        <w:t xml:space="preserve">[Identify functional business services in the project that are candidates for generalization as reusable Web Services. Indicate the reason for creating a new web service and the archive containing the web service. Notify the repository Registrar of the intent to create these Reusable Assets during Plan Phase.  When delivered to the Registrar; provide details (e.g., UDDI reference, UML model, usage guidelines, </w:t>
      </w:r>
      <w:proofErr w:type="spellStart"/>
      <w:r w:rsidRPr="00140956">
        <w:t>etc</w:t>
      </w:r>
      <w:proofErr w:type="spellEnd"/>
      <w:r w:rsidRPr="00140956">
        <w:t xml:space="preserve">) about these Web Services.  IT Standards are found in GEAR (accessed from Ally Pulse). </w:t>
      </w:r>
    </w:p>
    <w:p w14:paraId="6A0C63DA" w14:textId="77777777" w:rsidR="000F5840" w:rsidRPr="00140956" w:rsidRDefault="000F5840">
      <w:pPr>
        <w:rPr>
          <w:lang w:val="en-GB"/>
        </w:rPr>
      </w:pPr>
    </w:p>
    <w:p w14:paraId="785F8912" w14:textId="77777777" w:rsidR="000F5840" w:rsidRPr="00140956" w:rsidRDefault="000F5840">
      <w:pPr>
        <w:rPr>
          <w:lang w:val="en-GB"/>
        </w:rPr>
      </w:pPr>
      <w:proofErr w:type="gramStart"/>
      <w:r w:rsidRPr="00140956">
        <w:rPr>
          <w:lang w:val="en-GB"/>
        </w:rPr>
        <w:t>None.</w:t>
      </w:r>
      <w:proofErr w:type="gramEnd"/>
    </w:p>
    <w:p w14:paraId="041A6071" w14:textId="77777777" w:rsidR="000F5840" w:rsidRPr="00140956" w:rsidRDefault="000F5840">
      <w:pPr>
        <w:rPr>
          <w:lang w:val="en-GB"/>
        </w:rPr>
      </w:pPr>
    </w:p>
    <w:tbl>
      <w:tblPr>
        <w:tblW w:w="8687" w:type="dxa"/>
        <w:tblInd w:w="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48"/>
        <w:gridCol w:w="2585"/>
        <w:gridCol w:w="1440"/>
        <w:gridCol w:w="1468"/>
        <w:gridCol w:w="1646"/>
      </w:tblGrid>
      <w:tr w:rsidR="00140956" w:rsidRPr="00140956" w14:paraId="69A4A632" w14:textId="77777777" w:rsidTr="004845DB">
        <w:trPr>
          <w:cantSplit/>
          <w:tblHeader/>
        </w:trPr>
        <w:tc>
          <w:tcPr>
            <w:tcW w:w="1548" w:type="dxa"/>
            <w:shd w:val="clear" w:color="auto" w:fill="D9D9D9"/>
          </w:tcPr>
          <w:p w14:paraId="02F28DEB" w14:textId="77777777" w:rsidR="000F5840" w:rsidRPr="00140956" w:rsidRDefault="000F5840" w:rsidP="004845DB">
            <w:pPr>
              <w:keepNext/>
              <w:jc w:val="center"/>
              <w:rPr>
                <w:b/>
                <w:lang w:val="en-GB"/>
              </w:rPr>
            </w:pPr>
            <w:r w:rsidRPr="00140956">
              <w:rPr>
                <w:b/>
                <w:lang w:val="en-GB"/>
              </w:rPr>
              <w:lastRenderedPageBreak/>
              <w:t>Candidate Web Service</w:t>
            </w:r>
          </w:p>
        </w:tc>
        <w:tc>
          <w:tcPr>
            <w:tcW w:w="2585" w:type="dxa"/>
            <w:shd w:val="clear" w:color="auto" w:fill="D9D9D9"/>
          </w:tcPr>
          <w:p w14:paraId="2E3B330F" w14:textId="77777777" w:rsidR="000F5840" w:rsidRPr="00140956" w:rsidRDefault="000F5840" w:rsidP="004845DB">
            <w:pPr>
              <w:keepNext/>
              <w:jc w:val="center"/>
              <w:rPr>
                <w:b/>
                <w:lang w:val="en-GB"/>
              </w:rPr>
            </w:pPr>
            <w:r w:rsidRPr="00140956">
              <w:rPr>
                <w:b/>
                <w:lang w:val="en-GB"/>
              </w:rPr>
              <w:t>Business Service</w:t>
            </w:r>
          </w:p>
        </w:tc>
        <w:tc>
          <w:tcPr>
            <w:tcW w:w="1440" w:type="dxa"/>
            <w:shd w:val="clear" w:color="auto" w:fill="D9D9D9"/>
          </w:tcPr>
          <w:p w14:paraId="30229341" w14:textId="77777777" w:rsidR="000F5840" w:rsidRPr="00140956" w:rsidRDefault="000F5840" w:rsidP="004845DB">
            <w:pPr>
              <w:keepNext/>
              <w:jc w:val="center"/>
              <w:rPr>
                <w:b/>
                <w:lang w:val="en-GB"/>
              </w:rPr>
            </w:pPr>
            <w:r w:rsidRPr="00140956">
              <w:rPr>
                <w:b/>
                <w:lang w:val="en-GB"/>
              </w:rPr>
              <w:t>Notification Date</w:t>
            </w:r>
          </w:p>
        </w:tc>
        <w:tc>
          <w:tcPr>
            <w:tcW w:w="1468" w:type="dxa"/>
            <w:shd w:val="clear" w:color="auto" w:fill="D9D9D9"/>
          </w:tcPr>
          <w:p w14:paraId="3977F610" w14:textId="77777777" w:rsidR="000F5840" w:rsidRPr="00140956" w:rsidRDefault="000F5840" w:rsidP="004845DB">
            <w:pPr>
              <w:keepNext/>
              <w:jc w:val="center"/>
              <w:rPr>
                <w:b/>
                <w:lang w:val="en-GB"/>
              </w:rPr>
            </w:pPr>
            <w:r w:rsidRPr="00140956">
              <w:rPr>
                <w:b/>
                <w:lang w:val="en-GB"/>
              </w:rPr>
              <w:t>Delivery Date</w:t>
            </w:r>
          </w:p>
        </w:tc>
        <w:tc>
          <w:tcPr>
            <w:tcW w:w="1646" w:type="dxa"/>
            <w:shd w:val="clear" w:color="auto" w:fill="D9D9D9"/>
          </w:tcPr>
          <w:p w14:paraId="4A27884C" w14:textId="77777777" w:rsidR="000F5840" w:rsidRPr="00140956" w:rsidRDefault="000F5840" w:rsidP="004845DB">
            <w:pPr>
              <w:keepNext/>
              <w:jc w:val="center"/>
              <w:rPr>
                <w:b/>
                <w:lang w:val="en-GB"/>
              </w:rPr>
            </w:pPr>
            <w:r w:rsidRPr="00140956">
              <w:rPr>
                <w:b/>
                <w:lang w:val="en-GB"/>
              </w:rPr>
              <w:t>UDDI Location</w:t>
            </w:r>
          </w:p>
        </w:tc>
      </w:tr>
      <w:tr w:rsidR="00140956" w:rsidRPr="00140956" w14:paraId="2E2F723A" w14:textId="77777777" w:rsidTr="004845DB">
        <w:trPr>
          <w:cantSplit/>
        </w:trPr>
        <w:tc>
          <w:tcPr>
            <w:tcW w:w="1548" w:type="dxa"/>
          </w:tcPr>
          <w:p w14:paraId="6C88BD27" w14:textId="77777777" w:rsidR="000F5840" w:rsidRPr="00140956" w:rsidRDefault="000F5840">
            <w:pPr>
              <w:rPr>
                <w:lang w:val="en-GB"/>
              </w:rPr>
            </w:pPr>
          </w:p>
        </w:tc>
        <w:tc>
          <w:tcPr>
            <w:tcW w:w="2585" w:type="dxa"/>
          </w:tcPr>
          <w:p w14:paraId="54CD7E13" w14:textId="77777777" w:rsidR="000F5840" w:rsidRPr="00140956" w:rsidRDefault="000F5840">
            <w:pPr>
              <w:rPr>
                <w:lang w:val="en-GB"/>
              </w:rPr>
            </w:pPr>
          </w:p>
        </w:tc>
        <w:tc>
          <w:tcPr>
            <w:tcW w:w="1440" w:type="dxa"/>
          </w:tcPr>
          <w:p w14:paraId="6A6A70F2" w14:textId="77777777" w:rsidR="000F5840" w:rsidRPr="00140956" w:rsidRDefault="000F5840">
            <w:pPr>
              <w:rPr>
                <w:lang w:val="en-GB"/>
              </w:rPr>
            </w:pPr>
          </w:p>
        </w:tc>
        <w:tc>
          <w:tcPr>
            <w:tcW w:w="1468" w:type="dxa"/>
          </w:tcPr>
          <w:p w14:paraId="107BF026" w14:textId="77777777" w:rsidR="000F5840" w:rsidRPr="00140956" w:rsidRDefault="000F5840">
            <w:pPr>
              <w:rPr>
                <w:lang w:val="en-GB"/>
              </w:rPr>
            </w:pPr>
          </w:p>
        </w:tc>
        <w:tc>
          <w:tcPr>
            <w:tcW w:w="1646" w:type="dxa"/>
          </w:tcPr>
          <w:p w14:paraId="7DB89B6C" w14:textId="77777777" w:rsidR="000F5840" w:rsidRPr="00140956" w:rsidRDefault="000F5840">
            <w:pPr>
              <w:rPr>
                <w:lang w:val="en-GB"/>
              </w:rPr>
            </w:pPr>
          </w:p>
        </w:tc>
      </w:tr>
    </w:tbl>
    <w:p w14:paraId="6D3DD570" w14:textId="77777777" w:rsidR="000F5840" w:rsidRPr="00140956" w:rsidRDefault="000F5840">
      <w:pPr>
        <w:pStyle w:val="Heading3"/>
        <w:tabs>
          <w:tab w:val="num" w:pos="1440"/>
        </w:tabs>
        <w:rPr>
          <w:lang w:val="en-GB"/>
        </w:rPr>
      </w:pPr>
      <w:r w:rsidRPr="00140956">
        <w:rPr>
          <w:lang w:val="en-GB"/>
        </w:rPr>
        <w:t>Reusable COTS Templates</w:t>
      </w:r>
      <w:bookmarkEnd w:id="204"/>
      <w:r w:rsidRPr="00140956">
        <w:rPr>
          <w:lang w:val="en-GB"/>
        </w:rPr>
        <w:t xml:space="preserve"> Created by Project</w:t>
      </w:r>
    </w:p>
    <w:p w14:paraId="783216A1" w14:textId="77777777" w:rsidR="000F5840" w:rsidRPr="00140956" w:rsidRDefault="000F5840" w:rsidP="0010086A">
      <w:pPr>
        <w:pStyle w:val="Info"/>
      </w:pPr>
      <w:r w:rsidRPr="00140956">
        <w:t xml:space="preserve">[Identify COTS applications or modules for which new standardized COTS Templates are being created.  Indicate the reason for creating a new template and the archive containing the template. Notify the repository Registrar of the intent to create these Reusable Assets during Plan Phase.  When delivered to the Registrar, provide details (e.g., version compatibility, usage guidelines, </w:t>
      </w:r>
      <w:proofErr w:type="spellStart"/>
      <w:r w:rsidRPr="00140956">
        <w:t>etc</w:t>
      </w:r>
      <w:proofErr w:type="spellEnd"/>
      <w:r w:rsidRPr="00140956">
        <w:t xml:space="preserve">) about the COTS Templates.  IT Standards are found in GEAR (accessed from Ally Pulse).  </w:t>
      </w:r>
      <w:hyperlink w:history="1"/>
      <w:r w:rsidRPr="00140956">
        <w:t xml:space="preserve"> </w:t>
      </w:r>
    </w:p>
    <w:p w14:paraId="349B22E3" w14:textId="77777777" w:rsidR="000F5840" w:rsidRPr="00140956" w:rsidRDefault="000F5840" w:rsidP="005358E6">
      <w:pPr>
        <w:rPr>
          <w:lang w:val="en-GB"/>
        </w:rPr>
      </w:pPr>
    </w:p>
    <w:p w14:paraId="3E9636CE" w14:textId="77777777" w:rsidR="000F5840" w:rsidRPr="00140956" w:rsidRDefault="000F5840" w:rsidP="005358E6">
      <w:pPr>
        <w:rPr>
          <w:lang w:val="en-GB"/>
        </w:rPr>
      </w:pPr>
      <w:proofErr w:type="gramStart"/>
      <w:r w:rsidRPr="00140956">
        <w:rPr>
          <w:lang w:val="en-GB"/>
        </w:rPr>
        <w:t>None.</w:t>
      </w:r>
      <w:proofErr w:type="gramEnd"/>
    </w:p>
    <w:p w14:paraId="23C15C99" w14:textId="77777777" w:rsidR="000F5840" w:rsidRPr="00140956" w:rsidRDefault="000F5840" w:rsidP="005358E6">
      <w:pPr>
        <w:rPr>
          <w:lang w:val="en-GB"/>
        </w:rPr>
      </w:pPr>
    </w:p>
    <w:tbl>
      <w:tblPr>
        <w:tblW w:w="8813" w:type="dxa"/>
        <w:tblInd w:w="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78"/>
        <w:gridCol w:w="1530"/>
        <w:gridCol w:w="1865"/>
        <w:gridCol w:w="1350"/>
        <w:gridCol w:w="1350"/>
        <w:gridCol w:w="1440"/>
      </w:tblGrid>
      <w:tr w:rsidR="00140956" w:rsidRPr="00140956" w14:paraId="27E20986" w14:textId="77777777" w:rsidTr="004845DB">
        <w:trPr>
          <w:cantSplit/>
          <w:tblHeader/>
        </w:trPr>
        <w:tc>
          <w:tcPr>
            <w:tcW w:w="1278" w:type="dxa"/>
            <w:shd w:val="clear" w:color="auto" w:fill="D9D9D9"/>
          </w:tcPr>
          <w:p w14:paraId="4C0A124D" w14:textId="77777777" w:rsidR="000F5840" w:rsidRPr="00140956" w:rsidRDefault="000F5840" w:rsidP="004845DB">
            <w:pPr>
              <w:keepNext/>
              <w:jc w:val="center"/>
              <w:rPr>
                <w:b/>
                <w:lang w:val="en-GB"/>
              </w:rPr>
            </w:pPr>
            <w:r w:rsidRPr="00140956">
              <w:rPr>
                <w:b/>
                <w:lang w:val="en-GB"/>
              </w:rPr>
              <w:t>COTS module or application</w:t>
            </w:r>
          </w:p>
        </w:tc>
        <w:tc>
          <w:tcPr>
            <w:tcW w:w="1530" w:type="dxa"/>
            <w:shd w:val="clear" w:color="auto" w:fill="D9D9D9"/>
          </w:tcPr>
          <w:p w14:paraId="396D0112" w14:textId="77777777" w:rsidR="000F5840" w:rsidRPr="00140956" w:rsidRDefault="000F5840" w:rsidP="004845DB">
            <w:pPr>
              <w:keepNext/>
              <w:jc w:val="center"/>
              <w:rPr>
                <w:b/>
                <w:lang w:val="en-GB"/>
              </w:rPr>
            </w:pPr>
            <w:r w:rsidRPr="00140956">
              <w:rPr>
                <w:b/>
                <w:lang w:val="en-GB"/>
              </w:rPr>
              <w:t>Candidate COTS Template</w:t>
            </w:r>
          </w:p>
        </w:tc>
        <w:tc>
          <w:tcPr>
            <w:tcW w:w="1865" w:type="dxa"/>
            <w:shd w:val="clear" w:color="auto" w:fill="D9D9D9"/>
          </w:tcPr>
          <w:p w14:paraId="25CED500" w14:textId="77777777" w:rsidR="000F5840" w:rsidRPr="00140956" w:rsidRDefault="000F5840" w:rsidP="004845DB">
            <w:pPr>
              <w:keepNext/>
              <w:jc w:val="center"/>
              <w:rPr>
                <w:b/>
                <w:lang w:val="en-GB"/>
              </w:rPr>
            </w:pPr>
            <w:r w:rsidRPr="00140956">
              <w:rPr>
                <w:b/>
                <w:lang w:val="en-GB"/>
              </w:rPr>
              <w:t>Justification</w:t>
            </w:r>
          </w:p>
        </w:tc>
        <w:tc>
          <w:tcPr>
            <w:tcW w:w="1350" w:type="dxa"/>
            <w:shd w:val="clear" w:color="auto" w:fill="D9D9D9"/>
          </w:tcPr>
          <w:p w14:paraId="0ACE2317" w14:textId="77777777" w:rsidR="000F5840" w:rsidRPr="00140956" w:rsidRDefault="000F5840" w:rsidP="004845DB">
            <w:pPr>
              <w:keepNext/>
              <w:jc w:val="center"/>
              <w:rPr>
                <w:b/>
                <w:lang w:val="en-GB"/>
              </w:rPr>
            </w:pPr>
            <w:r w:rsidRPr="00140956">
              <w:rPr>
                <w:b/>
                <w:lang w:val="en-GB"/>
              </w:rPr>
              <w:t>Notification Date</w:t>
            </w:r>
          </w:p>
        </w:tc>
        <w:tc>
          <w:tcPr>
            <w:tcW w:w="1350" w:type="dxa"/>
            <w:shd w:val="clear" w:color="auto" w:fill="D9D9D9"/>
          </w:tcPr>
          <w:p w14:paraId="2124E4C7" w14:textId="77777777" w:rsidR="000F5840" w:rsidRPr="00140956" w:rsidRDefault="000F5840" w:rsidP="004845DB">
            <w:pPr>
              <w:keepNext/>
              <w:jc w:val="center"/>
              <w:rPr>
                <w:b/>
                <w:lang w:val="en-GB"/>
              </w:rPr>
            </w:pPr>
            <w:r w:rsidRPr="00140956">
              <w:rPr>
                <w:b/>
                <w:lang w:val="en-GB"/>
              </w:rPr>
              <w:t>Delivery Date</w:t>
            </w:r>
          </w:p>
        </w:tc>
        <w:tc>
          <w:tcPr>
            <w:tcW w:w="1440" w:type="dxa"/>
            <w:shd w:val="clear" w:color="auto" w:fill="D9D9D9"/>
          </w:tcPr>
          <w:p w14:paraId="1F695B58" w14:textId="77777777" w:rsidR="000F5840" w:rsidRPr="00140956" w:rsidRDefault="000F5840" w:rsidP="004845DB">
            <w:pPr>
              <w:keepNext/>
              <w:jc w:val="center"/>
              <w:rPr>
                <w:b/>
                <w:lang w:val="en-GB"/>
              </w:rPr>
            </w:pPr>
            <w:r w:rsidRPr="00140956">
              <w:rPr>
                <w:b/>
                <w:lang w:val="en-GB"/>
              </w:rPr>
              <w:t>Archive or Location</w:t>
            </w:r>
          </w:p>
        </w:tc>
      </w:tr>
      <w:tr w:rsidR="00140956" w:rsidRPr="00140956" w14:paraId="23264B13" w14:textId="77777777" w:rsidTr="004845DB">
        <w:trPr>
          <w:cantSplit/>
        </w:trPr>
        <w:tc>
          <w:tcPr>
            <w:tcW w:w="1278" w:type="dxa"/>
          </w:tcPr>
          <w:p w14:paraId="25942941" w14:textId="77777777" w:rsidR="000F5840" w:rsidRPr="00140956" w:rsidRDefault="000F5840">
            <w:pPr>
              <w:rPr>
                <w:lang w:val="en-GB"/>
              </w:rPr>
            </w:pPr>
          </w:p>
        </w:tc>
        <w:tc>
          <w:tcPr>
            <w:tcW w:w="1530" w:type="dxa"/>
          </w:tcPr>
          <w:p w14:paraId="3FFF78B5" w14:textId="77777777" w:rsidR="000F5840" w:rsidRPr="00140956" w:rsidRDefault="000F5840">
            <w:pPr>
              <w:rPr>
                <w:lang w:val="en-GB"/>
              </w:rPr>
            </w:pPr>
          </w:p>
        </w:tc>
        <w:tc>
          <w:tcPr>
            <w:tcW w:w="1865" w:type="dxa"/>
          </w:tcPr>
          <w:p w14:paraId="46C68647" w14:textId="77777777" w:rsidR="000F5840" w:rsidRPr="00140956" w:rsidRDefault="000F5840">
            <w:pPr>
              <w:rPr>
                <w:lang w:val="en-GB"/>
              </w:rPr>
            </w:pPr>
          </w:p>
        </w:tc>
        <w:tc>
          <w:tcPr>
            <w:tcW w:w="1350" w:type="dxa"/>
          </w:tcPr>
          <w:p w14:paraId="491A396B" w14:textId="77777777" w:rsidR="000F5840" w:rsidRPr="00140956" w:rsidRDefault="000F5840">
            <w:pPr>
              <w:rPr>
                <w:lang w:val="en-GB"/>
              </w:rPr>
            </w:pPr>
          </w:p>
        </w:tc>
        <w:tc>
          <w:tcPr>
            <w:tcW w:w="1350" w:type="dxa"/>
          </w:tcPr>
          <w:p w14:paraId="0E199FBB" w14:textId="77777777" w:rsidR="000F5840" w:rsidRPr="00140956" w:rsidRDefault="000F5840">
            <w:pPr>
              <w:rPr>
                <w:lang w:val="en-GB"/>
              </w:rPr>
            </w:pPr>
          </w:p>
        </w:tc>
        <w:tc>
          <w:tcPr>
            <w:tcW w:w="1440" w:type="dxa"/>
          </w:tcPr>
          <w:p w14:paraId="081184F4" w14:textId="77777777" w:rsidR="000F5840" w:rsidRPr="00140956" w:rsidRDefault="000F5840">
            <w:pPr>
              <w:rPr>
                <w:lang w:val="en-GB"/>
              </w:rPr>
            </w:pPr>
          </w:p>
        </w:tc>
      </w:tr>
    </w:tbl>
    <w:p w14:paraId="0F1AE7DB" w14:textId="77777777" w:rsidR="000F5840" w:rsidRPr="00140956" w:rsidRDefault="000F5840">
      <w:pPr>
        <w:pStyle w:val="Heading3"/>
        <w:tabs>
          <w:tab w:val="num" w:pos="1440"/>
        </w:tabs>
        <w:rPr>
          <w:lang w:val="en-GB"/>
        </w:rPr>
      </w:pPr>
      <w:bookmarkStart w:id="205" w:name="_Toc535997029"/>
      <w:r w:rsidRPr="00140956">
        <w:rPr>
          <w:lang w:val="en-GB"/>
        </w:rPr>
        <w:t>Design Patterns Reused or Created</w:t>
      </w:r>
      <w:bookmarkEnd w:id="205"/>
    </w:p>
    <w:p w14:paraId="163D68C5" w14:textId="77777777" w:rsidR="000F5840" w:rsidRPr="00140956" w:rsidRDefault="000F5840" w:rsidP="0010086A">
      <w:pPr>
        <w:pStyle w:val="Info"/>
      </w:pPr>
      <w:r w:rsidRPr="00140956">
        <w:t xml:space="preserve">[Identify project components or packages where existing industry standard design patterns may be applied and indicate the source of the pattern (e.g., </w:t>
      </w:r>
      <w:proofErr w:type="spellStart"/>
      <w:r w:rsidRPr="00140956">
        <w:t>GoF</w:t>
      </w:r>
      <w:proofErr w:type="spellEnd"/>
      <w:r w:rsidRPr="00140956">
        <w:t xml:space="preserve">, Sun’s J2EE, etc.).  If new design patterns are developed, then name them, indicate the archive containing the pattern and provide a brief description.  A logical view of each new design pattern should be provided in the </w:t>
      </w:r>
      <w:hyperlink w:history="1">
        <w:r w:rsidRPr="00140956">
          <w:rPr>
            <w:u w:val="single"/>
          </w:rPr>
          <w:t>Logical View section</w:t>
        </w:r>
      </w:hyperlink>
      <w:r w:rsidRPr="00140956">
        <w:t>.]</w:t>
      </w:r>
    </w:p>
    <w:p w14:paraId="4CE9077C" w14:textId="77777777" w:rsidR="000F5840" w:rsidRPr="00140956" w:rsidRDefault="000F5840" w:rsidP="005358E6">
      <w:pPr>
        <w:rPr>
          <w:lang w:val="en-GB"/>
        </w:rPr>
      </w:pPr>
    </w:p>
    <w:p w14:paraId="22D1098C" w14:textId="77777777" w:rsidR="000F5840" w:rsidRPr="00140956" w:rsidRDefault="000F5840" w:rsidP="005358E6">
      <w:pPr>
        <w:rPr>
          <w:lang w:val="en-GB"/>
        </w:rPr>
      </w:pPr>
      <w:r w:rsidRPr="00140956">
        <w:rPr>
          <w:lang w:val="en-GB"/>
        </w:rPr>
        <w:t>The following standards and well-established patterns are used within the Enterprise Java application.</w:t>
      </w:r>
    </w:p>
    <w:p w14:paraId="4868101B" w14:textId="77777777" w:rsidR="000F5840" w:rsidRPr="00140956" w:rsidRDefault="000F5840" w:rsidP="005358E6">
      <w:pPr>
        <w:rPr>
          <w:lang w:val="en-GB"/>
        </w:rPr>
      </w:pPr>
    </w:p>
    <w:p w14:paraId="5B3ECA40" w14:textId="77777777" w:rsidR="000F5840" w:rsidRPr="00140956" w:rsidRDefault="000F5840" w:rsidP="005358E6">
      <w:pPr>
        <w:rPr>
          <w:lang w:val="en-GB"/>
        </w:rPr>
      </w:pPr>
      <w:r w:rsidRPr="00140956">
        <w:rPr>
          <w:lang w:val="en-GB"/>
        </w:rPr>
        <w:t>“Gang of Four” Patterns:</w:t>
      </w:r>
    </w:p>
    <w:p w14:paraId="12E1EF6A" w14:textId="77777777" w:rsidR="000F5840" w:rsidRPr="00140956" w:rsidRDefault="000F5840" w:rsidP="005358E6">
      <w:pPr>
        <w:numPr>
          <w:ilvl w:val="0"/>
          <w:numId w:val="17"/>
        </w:numPr>
        <w:rPr>
          <w:lang w:val="en-GB"/>
        </w:rPr>
      </w:pPr>
      <w:r w:rsidRPr="00140956">
        <w:rPr>
          <w:lang w:val="en-GB"/>
        </w:rPr>
        <w:t>Proxy</w:t>
      </w:r>
    </w:p>
    <w:p w14:paraId="00AA7A25" w14:textId="77777777" w:rsidR="000F5840" w:rsidRPr="00140956" w:rsidRDefault="000F5840" w:rsidP="005358E6">
      <w:pPr>
        <w:numPr>
          <w:ilvl w:val="0"/>
          <w:numId w:val="17"/>
        </w:numPr>
        <w:rPr>
          <w:lang w:val="en-GB"/>
        </w:rPr>
      </w:pPr>
      <w:r w:rsidRPr="00140956">
        <w:rPr>
          <w:lang w:val="en-GB"/>
        </w:rPr>
        <w:t>Façade</w:t>
      </w:r>
    </w:p>
    <w:p w14:paraId="271C9F9B" w14:textId="77777777" w:rsidR="000F5840" w:rsidRPr="00140956" w:rsidRDefault="000F5840" w:rsidP="005358E6">
      <w:pPr>
        <w:numPr>
          <w:ilvl w:val="0"/>
          <w:numId w:val="17"/>
        </w:numPr>
        <w:rPr>
          <w:lang w:val="en-GB"/>
        </w:rPr>
      </w:pPr>
      <w:r w:rsidRPr="00140956">
        <w:rPr>
          <w:lang w:val="en-GB"/>
        </w:rPr>
        <w:t>Factory Method</w:t>
      </w:r>
    </w:p>
    <w:p w14:paraId="1023BFB3" w14:textId="77777777" w:rsidR="000F5840" w:rsidRPr="00140956" w:rsidRDefault="000F5840" w:rsidP="005358E6">
      <w:pPr>
        <w:numPr>
          <w:ilvl w:val="0"/>
          <w:numId w:val="17"/>
        </w:numPr>
        <w:rPr>
          <w:lang w:val="en-GB"/>
        </w:rPr>
      </w:pPr>
      <w:r w:rsidRPr="00140956">
        <w:rPr>
          <w:lang w:val="en-GB"/>
        </w:rPr>
        <w:t>Singleton</w:t>
      </w:r>
    </w:p>
    <w:p w14:paraId="467DF275" w14:textId="77777777" w:rsidR="000F5840" w:rsidRPr="00140956" w:rsidRDefault="000F5840" w:rsidP="005358E6">
      <w:pPr>
        <w:rPr>
          <w:lang w:val="en-GB"/>
        </w:rPr>
      </w:pPr>
    </w:p>
    <w:p w14:paraId="68CB4C14" w14:textId="77777777" w:rsidR="000F5840" w:rsidRPr="00140956" w:rsidRDefault="000F5840" w:rsidP="005358E6">
      <w:pPr>
        <w:rPr>
          <w:lang w:val="en-GB"/>
        </w:rPr>
      </w:pPr>
      <w:r w:rsidRPr="00140956">
        <w:rPr>
          <w:lang w:val="en-GB"/>
        </w:rPr>
        <w:t>Core J2EE Patterns</w:t>
      </w:r>
    </w:p>
    <w:p w14:paraId="5A328E0E" w14:textId="77777777" w:rsidR="000F5840" w:rsidRPr="00140956" w:rsidRDefault="000F5840" w:rsidP="005358E6">
      <w:pPr>
        <w:numPr>
          <w:ilvl w:val="0"/>
          <w:numId w:val="18"/>
        </w:numPr>
        <w:rPr>
          <w:lang w:val="en-GB"/>
        </w:rPr>
      </w:pPr>
      <w:r w:rsidRPr="00140956">
        <w:rPr>
          <w:lang w:val="en-GB"/>
        </w:rPr>
        <w:t>Front Controller</w:t>
      </w:r>
    </w:p>
    <w:p w14:paraId="6080936A" w14:textId="77777777" w:rsidR="000F5840" w:rsidRPr="00140956" w:rsidRDefault="000F5840" w:rsidP="005358E6">
      <w:pPr>
        <w:numPr>
          <w:ilvl w:val="0"/>
          <w:numId w:val="18"/>
        </w:numPr>
        <w:rPr>
          <w:lang w:val="en-GB"/>
        </w:rPr>
      </w:pPr>
      <w:r w:rsidRPr="00140956">
        <w:rPr>
          <w:lang w:val="en-GB"/>
        </w:rPr>
        <w:t>Service Locator</w:t>
      </w:r>
    </w:p>
    <w:p w14:paraId="3FA42BAA" w14:textId="77777777" w:rsidR="000F5840" w:rsidRPr="00140956" w:rsidRDefault="000F5840" w:rsidP="005358E6">
      <w:pPr>
        <w:numPr>
          <w:ilvl w:val="0"/>
          <w:numId w:val="18"/>
        </w:numPr>
        <w:rPr>
          <w:lang w:val="en-GB"/>
        </w:rPr>
      </w:pPr>
      <w:r w:rsidRPr="00140956">
        <w:rPr>
          <w:lang w:val="en-GB"/>
        </w:rPr>
        <w:t>Data Access Object</w:t>
      </w:r>
    </w:p>
    <w:p w14:paraId="182BF0A7" w14:textId="77777777" w:rsidR="000F5840" w:rsidRPr="00140956" w:rsidRDefault="000F5840" w:rsidP="005358E6">
      <w:pPr>
        <w:numPr>
          <w:ilvl w:val="0"/>
          <w:numId w:val="18"/>
        </w:numPr>
        <w:rPr>
          <w:lang w:val="en-GB"/>
        </w:rPr>
      </w:pPr>
      <w:r w:rsidRPr="00140956">
        <w:rPr>
          <w:lang w:val="en-GB"/>
        </w:rPr>
        <w:t>Transfer Object</w:t>
      </w:r>
    </w:p>
    <w:p w14:paraId="68BBEC9D" w14:textId="77777777" w:rsidR="000F5840" w:rsidRPr="00140956" w:rsidRDefault="000F5840" w:rsidP="005358E6">
      <w:pPr>
        <w:numPr>
          <w:ilvl w:val="0"/>
          <w:numId w:val="18"/>
        </w:numPr>
        <w:rPr>
          <w:lang w:val="en-GB"/>
        </w:rPr>
      </w:pPr>
      <w:r w:rsidRPr="00140956">
        <w:rPr>
          <w:lang w:val="en-GB"/>
        </w:rPr>
        <w:t>Business Delegate</w:t>
      </w:r>
    </w:p>
    <w:p w14:paraId="0C713AD9" w14:textId="77777777" w:rsidR="000F5840" w:rsidRPr="00140956" w:rsidRDefault="000F5840" w:rsidP="005358E6">
      <w:pPr>
        <w:rPr>
          <w:lang w:val="en-GB"/>
        </w:rPr>
      </w:pPr>
    </w:p>
    <w:p w14:paraId="6EEB5B50" w14:textId="77777777" w:rsidR="000F5840" w:rsidRPr="00140956" w:rsidRDefault="000F5840" w:rsidP="005358E6">
      <w:pPr>
        <w:rPr>
          <w:lang w:val="en-GB"/>
        </w:rPr>
      </w:pPr>
    </w:p>
    <w:p w14:paraId="561B0D03" w14:textId="77777777" w:rsidR="000F5840" w:rsidRPr="00140956" w:rsidRDefault="000F5840">
      <w:pPr>
        <w:pStyle w:val="Heading1"/>
        <w:tabs>
          <w:tab w:val="num" w:pos="720"/>
        </w:tabs>
        <w:rPr>
          <w:lang w:val="en-GB"/>
        </w:rPr>
      </w:pPr>
      <w:bookmarkStart w:id="206" w:name="_Toc535997030"/>
      <w:bookmarkStart w:id="207" w:name="_Toc294083299"/>
      <w:r w:rsidRPr="00140956">
        <w:rPr>
          <w:lang w:val="en-GB"/>
        </w:rPr>
        <w:br w:type="page"/>
      </w:r>
      <w:bookmarkStart w:id="208" w:name="_Toc302124621"/>
      <w:bookmarkStart w:id="209" w:name="_Toc365448893"/>
      <w:r w:rsidRPr="00140956">
        <w:rPr>
          <w:lang w:val="en-GB"/>
        </w:rPr>
        <w:lastRenderedPageBreak/>
        <w:t>Use-Case View</w:t>
      </w:r>
      <w:bookmarkEnd w:id="206"/>
      <w:bookmarkEnd w:id="207"/>
      <w:bookmarkEnd w:id="208"/>
      <w:bookmarkEnd w:id="209"/>
    </w:p>
    <w:p w14:paraId="66CF1D28" w14:textId="77777777" w:rsidR="000F5840" w:rsidRPr="00140956" w:rsidRDefault="000F5840" w:rsidP="0010086A">
      <w:pPr>
        <w:pStyle w:val="Info"/>
      </w:pPr>
      <w:r w:rsidRPr="00140956">
        <w:t>[List those use cases or scenarios from the use-case model (created as part of the System Requirements Specification) that represent some significant, central functionality of the final system, or if they have a large architectural coverage.  Include use cases that exercise many architectural elements or if they stress or illustrate a specific, delicate point of the architecture. This list of use cases should be considered as the use cases for an executable architecture (architectural prototype), if one is to be used on this project. References should be provided for the project’s use case model.  The required notation for the Use-Case View is UML2.X]</w:t>
      </w:r>
    </w:p>
    <w:p w14:paraId="329E650B" w14:textId="77777777" w:rsidR="000F5840" w:rsidRPr="00140956" w:rsidRDefault="000F5840" w:rsidP="006A452E">
      <w:pPr>
        <w:rPr>
          <w:vanish/>
          <w:lang w:val="en-GB"/>
        </w:rPr>
      </w:pPr>
    </w:p>
    <w:p w14:paraId="019724DA" w14:textId="77777777" w:rsidR="000F5840" w:rsidRPr="00140956" w:rsidRDefault="000F5840" w:rsidP="006A452E">
      <w:pPr>
        <w:rPr>
          <w:lang w:val="en-GB"/>
        </w:rPr>
      </w:pPr>
    </w:p>
    <w:p w14:paraId="1E6D681C" w14:textId="77777777" w:rsidR="000F5840" w:rsidRPr="00140956" w:rsidRDefault="000F5840">
      <w:pPr>
        <w:pStyle w:val="Heading2"/>
        <w:tabs>
          <w:tab w:val="num" w:pos="1080"/>
        </w:tabs>
        <w:rPr>
          <w:lang w:val="en-GB"/>
        </w:rPr>
      </w:pPr>
      <w:bookmarkStart w:id="210" w:name="_Toc302124622"/>
      <w:bookmarkStart w:id="211" w:name="_Toc303845755"/>
      <w:bookmarkStart w:id="212" w:name="_Toc303845861"/>
      <w:bookmarkStart w:id="213" w:name="_Toc535997031"/>
      <w:bookmarkStart w:id="214" w:name="_Toc294083300"/>
      <w:bookmarkStart w:id="215" w:name="_Toc302124623"/>
      <w:bookmarkStart w:id="216" w:name="_Toc365448894"/>
      <w:bookmarkEnd w:id="210"/>
      <w:bookmarkEnd w:id="211"/>
      <w:bookmarkEnd w:id="212"/>
      <w:r w:rsidRPr="00140956">
        <w:rPr>
          <w:lang w:val="en-GB"/>
        </w:rPr>
        <w:t>Use-Case Realizations</w:t>
      </w:r>
      <w:bookmarkEnd w:id="213"/>
      <w:bookmarkEnd w:id="214"/>
      <w:bookmarkEnd w:id="215"/>
      <w:bookmarkEnd w:id="216"/>
    </w:p>
    <w:p w14:paraId="663FB464" w14:textId="77777777" w:rsidR="000F5840" w:rsidRPr="00140956" w:rsidRDefault="000F5840" w:rsidP="0010086A">
      <w:pPr>
        <w:pStyle w:val="Info"/>
      </w:pPr>
      <w:r w:rsidRPr="00140956">
        <w:t>[Show how the software actually works by giving a few selected use-case (or scenario) realizations.  Explain how the configuration for the architecture enables the use cases to be achieved.]</w:t>
      </w:r>
    </w:p>
    <w:p w14:paraId="34F84AD7" w14:textId="77777777" w:rsidR="000F5840" w:rsidRPr="00140956" w:rsidRDefault="000F5840">
      <w:pPr>
        <w:rPr>
          <w:lang w:val="en-GB"/>
        </w:rPr>
      </w:pPr>
    </w:p>
    <w:p w14:paraId="345BE87B" w14:textId="77777777" w:rsidR="000F5840" w:rsidRPr="00140956" w:rsidRDefault="000F5840" w:rsidP="00CB1B94">
      <w:pPr>
        <w:rPr>
          <w:lang w:val="en-GB"/>
        </w:rPr>
      </w:pPr>
      <w:r w:rsidRPr="00140956">
        <w:rPr>
          <w:lang w:val="en-GB"/>
        </w:rPr>
        <w:t>Three core areas of functionality represent a good cross-section of the use case types in the system.</w:t>
      </w:r>
    </w:p>
    <w:p w14:paraId="44F2905F" w14:textId="77777777" w:rsidR="000F5840" w:rsidRPr="00140956" w:rsidRDefault="000F5840" w:rsidP="00CB1B94">
      <w:pPr>
        <w:rPr>
          <w:lang w:val="en-GB"/>
        </w:rPr>
      </w:pPr>
    </w:p>
    <w:p w14:paraId="2899769D" w14:textId="6FF84CB5" w:rsidR="000F5840" w:rsidRPr="00140956" w:rsidRDefault="00357964" w:rsidP="00CB1B94">
      <w:r>
        <w:rPr>
          <w:noProof/>
          <w:lang w:val="en-GB" w:eastAsia="en-GB"/>
        </w:rPr>
        <mc:AlternateContent>
          <mc:Choice Requires="wpc">
            <w:drawing>
              <wp:inline distT="0" distB="0" distL="0" distR="0" wp14:anchorId="1EB3BF15" wp14:editId="39C5AFDC">
                <wp:extent cx="7533640" cy="3538220"/>
                <wp:effectExtent l="19050" t="19050" r="9525" b="8255"/>
                <wp:docPr id="171" name="Canvas 17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6350" cap="flat" cmpd="sng" algn="ctr">
                          <a:solidFill>
                            <a:srgbClr val="000000"/>
                          </a:solidFill>
                          <a:prstDash val="solid"/>
                          <a:miter lim="800000"/>
                          <a:headEnd type="none" w="med" len="med"/>
                          <a:tailEnd type="none" w="med" len="med"/>
                        </a:ln>
                      </wpc:whole>
                      <wpg:wgp>
                        <wpg:cNvPr id="1" name="Group 372"/>
                        <wpg:cNvGrpSpPr>
                          <a:grpSpLocks/>
                        </wpg:cNvGrpSpPr>
                        <wpg:grpSpPr bwMode="auto">
                          <a:xfrm>
                            <a:off x="68730" y="204073"/>
                            <a:ext cx="3264689" cy="1918369"/>
                            <a:chOff x="164" y="487"/>
                            <a:chExt cx="7790" cy="4578"/>
                          </a:xfrm>
                        </wpg:grpSpPr>
                        <wps:wsp>
                          <wps:cNvPr id="3" name="Rectangle 172"/>
                          <wps:cNvSpPr>
                            <a:spLocks noChangeArrowheads="1"/>
                          </wps:cNvSpPr>
                          <wps:spPr bwMode="auto">
                            <a:xfrm>
                              <a:off x="2870" y="487"/>
                              <a:ext cx="2885" cy="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 name="Rectangle 173"/>
                          <wps:cNvSpPr>
                            <a:spLocks noChangeArrowheads="1"/>
                          </wps:cNvSpPr>
                          <wps:spPr bwMode="auto">
                            <a:xfrm>
                              <a:off x="2870" y="487"/>
                              <a:ext cx="2885" cy="910"/>
                            </a:xfrm>
                            <a:prstGeom prst="rect">
                              <a:avLst/>
                            </a:prstGeom>
                            <a:noFill/>
                            <a:ln w="444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Rectangle 174"/>
                          <wps:cNvSpPr>
                            <a:spLocks noChangeArrowheads="1"/>
                          </wps:cNvSpPr>
                          <wps:spPr bwMode="auto">
                            <a:xfrm>
                              <a:off x="1414" y="1536"/>
                              <a:ext cx="3901" cy="2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 name="Rectangle 175"/>
                          <wps:cNvSpPr>
                            <a:spLocks noChangeArrowheads="1"/>
                          </wps:cNvSpPr>
                          <wps:spPr bwMode="auto">
                            <a:xfrm>
                              <a:off x="1414" y="1536"/>
                              <a:ext cx="3901" cy="2465"/>
                            </a:xfrm>
                            <a:prstGeom prst="rect">
                              <a:avLst/>
                            </a:prstGeom>
                            <a:noFill/>
                            <a:ln w="444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Rectangle 176"/>
                          <wps:cNvSpPr>
                            <a:spLocks noChangeArrowheads="1"/>
                          </wps:cNvSpPr>
                          <wps:spPr bwMode="auto">
                            <a:xfrm>
                              <a:off x="5837" y="1811"/>
                              <a:ext cx="2117" cy="17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Rectangle 177"/>
                          <wps:cNvSpPr>
                            <a:spLocks noChangeArrowheads="1"/>
                          </wps:cNvSpPr>
                          <wps:spPr bwMode="auto">
                            <a:xfrm>
                              <a:off x="5837" y="1811"/>
                              <a:ext cx="2117" cy="1792"/>
                            </a:xfrm>
                            <a:prstGeom prst="rect">
                              <a:avLst/>
                            </a:prstGeom>
                            <a:noFill/>
                            <a:ln w="444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Freeform 178"/>
                          <wps:cNvSpPr>
                            <a:spLocks/>
                          </wps:cNvSpPr>
                          <wps:spPr bwMode="auto">
                            <a:xfrm>
                              <a:off x="655" y="2566"/>
                              <a:ext cx="42" cy="109"/>
                            </a:xfrm>
                            <a:custGeom>
                              <a:avLst/>
                              <a:gdLst>
                                <a:gd name="T0" fmla="*/ 0 w 42"/>
                                <a:gd name="T1" fmla="*/ 109 h 109"/>
                                <a:gd name="T2" fmla="*/ 42 w 42"/>
                                <a:gd name="T3" fmla="*/ 65 h 109"/>
                                <a:gd name="T4" fmla="*/ 42 w 42"/>
                                <a:gd name="T5" fmla="*/ 0 h 109"/>
                                <a:gd name="T6" fmla="*/ 0 w 42"/>
                                <a:gd name="T7" fmla="*/ 44 h 109"/>
                                <a:gd name="T8" fmla="*/ 0 w 42"/>
                                <a:gd name="T9" fmla="*/ 109 h 109"/>
                              </a:gdLst>
                              <a:ahLst/>
                              <a:cxnLst>
                                <a:cxn ang="0">
                                  <a:pos x="T0" y="T1"/>
                                </a:cxn>
                                <a:cxn ang="0">
                                  <a:pos x="T2" y="T3"/>
                                </a:cxn>
                                <a:cxn ang="0">
                                  <a:pos x="T4" y="T5"/>
                                </a:cxn>
                                <a:cxn ang="0">
                                  <a:pos x="T6" y="T7"/>
                                </a:cxn>
                                <a:cxn ang="0">
                                  <a:pos x="T8" y="T9"/>
                                </a:cxn>
                              </a:cxnLst>
                              <a:rect l="0" t="0" r="r" b="b"/>
                              <a:pathLst>
                                <a:path w="42" h="109">
                                  <a:moveTo>
                                    <a:pt x="0" y="109"/>
                                  </a:moveTo>
                                  <a:lnTo>
                                    <a:pt x="42" y="65"/>
                                  </a:lnTo>
                                  <a:lnTo>
                                    <a:pt x="42" y="0"/>
                                  </a:lnTo>
                                  <a:lnTo>
                                    <a:pt x="0" y="44"/>
                                  </a:lnTo>
                                  <a:lnTo>
                                    <a:pt x="0" y="109"/>
                                  </a:lnTo>
                                  <a:close/>
                                </a:path>
                              </a:pathLst>
                            </a:custGeom>
                            <a:solidFill>
                              <a:srgbClr val="9A9A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79"/>
                          <wps:cNvSpPr>
                            <a:spLocks/>
                          </wps:cNvSpPr>
                          <wps:spPr bwMode="auto">
                            <a:xfrm>
                              <a:off x="632" y="2566"/>
                              <a:ext cx="65" cy="33"/>
                            </a:xfrm>
                            <a:custGeom>
                              <a:avLst/>
                              <a:gdLst>
                                <a:gd name="T0" fmla="*/ 33 w 65"/>
                                <a:gd name="T1" fmla="*/ 33 h 33"/>
                                <a:gd name="T2" fmla="*/ 65 w 65"/>
                                <a:gd name="T3" fmla="*/ 0 h 33"/>
                                <a:gd name="T4" fmla="*/ 0 w 65"/>
                                <a:gd name="T5" fmla="*/ 0 h 33"/>
                                <a:gd name="T6" fmla="*/ 33 w 65"/>
                                <a:gd name="T7" fmla="*/ 33 h 33"/>
                              </a:gdLst>
                              <a:ahLst/>
                              <a:cxnLst>
                                <a:cxn ang="0">
                                  <a:pos x="T0" y="T1"/>
                                </a:cxn>
                                <a:cxn ang="0">
                                  <a:pos x="T2" y="T3"/>
                                </a:cxn>
                                <a:cxn ang="0">
                                  <a:pos x="T4" y="T5"/>
                                </a:cxn>
                                <a:cxn ang="0">
                                  <a:pos x="T6" y="T7"/>
                                </a:cxn>
                              </a:cxnLst>
                              <a:rect l="0" t="0" r="r" b="b"/>
                              <a:pathLst>
                                <a:path w="65" h="33">
                                  <a:moveTo>
                                    <a:pt x="33" y="33"/>
                                  </a:moveTo>
                                  <a:lnTo>
                                    <a:pt x="65" y="0"/>
                                  </a:lnTo>
                                  <a:lnTo>
                                    <a:pt x="0" y="0"/>
                                  </a:lnTo>
                                  <a:lnTo>
                                    <a:pt x="33" y="33"/>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80"/>
                          <wps:cNvSpPr>
                            <a:spLocks/>
                          </wps:cNvSpPr>
                          <wps:spPr bwMode="auto">
                            <a:xfrm>
                              <a:off x="305" y="2587"/>
                              <a:ext cx="87" cy="23"/>
                            </a:xfrm>
                            <a:custGeom>
                              <a:avLst/>
                              <a:gdLst>
                                <a:gd name="T0" fmla="*/ 87 w 87"/>
                                <a:gd name="T1" fmla="*/ 23 h 23"/>
                                <a:gd name="T2" fmla="*/ 22 w 87"/>
                                <a:gd name="T3" fmla="*/ 0 h 23"/>
                                <a:gd name="T4" fmla="*/ 0 w 87"/>
                                <a:gd name="T5" fmla="*/ 23 h 23"/>
                                <a:gd name="T6" fmla="*/ 87 w 87"/>
                                <a:gd name="T7" fmla="*/ 23 h 23"/>
                              </a:gdLst>
                              <a:ahLst/>
                              <a:cxnLst>
                                <a:cxn ang="0">
                                  <a:pos x="T0" y="T1"/>
                                </a:cxn>
                                <a:cxn ang="0">
                                  <a:pos x="T2" y="T3"/>
                                </a:cxn>
                                <a:cxn ang="0">
                                  <a:pos x="T4" y="T5"/>
                                </a:cxn>
                                <a:cxn ang="0">
                                  <a:pos x="T6" y="T7"/>
                                </a:cxn>
                              </a:cxnLst>
                              <a:rect l="0" t="0" r="r" b="b"/>
                              <a:pathLst>
                                <a:path w="87" h="23">
                                  <a:moveTo>
                                    <a:pt x="87" y="23"/>
                                  </a:moveTo>
                                  <a:lnTo>
                                    <a:pt x="22" y="0"/>
                                  </a:lnTo>
                                  <a:lnTo>
                                    <a:pt x="0" y="23"/>
                                  </a:lnTo>
                                  <a:lnTo>
                                    <a:pt x="87" y="23"/>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81"/>
                          <wps:cNvSpPr>
                            <a:spLocks/>
                          </wps:cNvSpPr>
                          <wps:spPr bwMode="auto">
                            <a:xfrm>
                              <a:off x="327" y="2566"/>
                              <a:ext cx="360" cy="44"/>
                            </a:xfrm>
                            <a:custGeom>
                              <a:avLst/>
                              <a:gdLst>
                                <a:gd name="T0" fmla="*/ 360 w 360"/>
                                <a:gd name="T1" fmla="*/ 11 h 44"/>
                                <a:gd name="T2" fmla="*/ 338 w 360"/>
                                <a:gd name="T3" fmla="*/ 0 h 44"/>
                                <a:gd name="T4" fmla="*/ 22 w 360"/>
                                <a:gd name="T5" fmla="*/ 0 h 44"/>
                                <a:gd name="T6" fmla="*/ 0 w 360"/>
                                <a:gd name="T7" fmla="*/ 21 h 44"/>
                                <a:gd name="T8" fmla="*/ 65 w 360"/>
                                <a:gd name="T9" fmla="*/ 44 h 44"/>
                                <a:gd name="T10" fmla="*/ 328 w 360"/>
                                <a:gd name="T11" fmla="*/ 44 h 44"/>
                                <a:gd name="T12" fmla="*/ 360 w 360"/>
                                <a:gd name="T13" fmla="*/ 11 h 44"/>
                              </a:gdLst>
                              <a:ahLst/>
                              <a:cxnLst>
                                <a:cxn ang="0">
                                  <a:pos x="T0" y="T1"/>
                                </a:cxn>
                                <a:cxn ang="0">
                                  <a:pos x="T2" y="T3"/>
                                </a:cxn>
                                <a:cxn ang="0">
                                  <a:pos x="T4" y="T5"/>
                                </a:cxn>
                                <a:cxn ang="0">
                                  <a:pos x="T6" y="T7"/>
                                </a:cxn>
                                <a:cxn ang="0">
                                  <a:pos x="T8" y="T9"/>
                                </a:cxn>
                                <a:cxn ang="0">
                                  <a:pos x="T10" y="T11"/>
                                </a:cxn>
                                <a:cxn ang="0">
                                  <a:pos x="T12" y="T13"/>
                                </a:cxn>
                              </a:cxnLst>
                              <a:rect l="0" t="0" r="r" b="b"/>
                              <a:pathLst>
                                <a:path w="360" h="44">
                                  <a:moveTo>
                                    <a:pt x="360" y="11"/>
                                  </a:moveTo>
                                  <a:lnTo>
                                    <a:pt x="338" y="0"/>
                                  </a:lnTo>
                                  <a:lnTo>
                                    <a:pt x="22" y="0"/>
                                  </a:lnTo>
                                  <a:lnTo>
                                    <a:pt x="0" y="21"/>
                                  </a:lnTo>
                                  <a:lnTo>
                                    <a:pt x="65" y="44"/>
                                  </a:lnTo>
                                  <a:lnTo>
                                    <a:pt x="328" y="44"/>
                                  </a:lnTo>
                                  <a:lnTo>
                                    <a:pt x="360" y="11"/>
                                  </a:lnTo>
                                  <a:close/>
                                </a:path>
                              </a:pathLst>
                            </a:custGeom>
                            <a:solidFill>
                              <a:srgbClr val="9A9A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82"/>
                          <wps:cNvSpPr>
                            <a:spLocks/>
                          </wps:cNvSpPr>
                          <wps:spPr bwMode="auto">
                            <a:xfrm>
                              <a:off x="382" y="2590"/>
                              <a:ext cx="247" cy="23"/>
                            </a:xfrm>
                            <a:custGeom>
                              <a:avLst/>
                              <a:gdLst>
                                <a:gd name="T0" fmla="*/ 0 w 247"/>
                                <a:gd name="T1" fmla="*/ 0 h 23"/>
                                <a:gd name="T2" fmla="*/ 1 w 247"/>
                                <a:gd name="T3" fmla="*/ 3 h 23"/>
                                <a:gd name="T4" fmla="*/ 3 w 247"/>
                                <a:gd name="T5" fmla="*/ 6 h 23"/>
                                <a:gd name="T6" fmla="*/ 5 w 247"/>
                                <a:gd name="T7" fmla="*/ 9 h 23"/>
                                <a:gd name="T8" fmla="*/ 10 w 247"/>
                                <a:gd name="T9" fmla="*/ 10 h 23"/>
                                <a:gd name="T10" fmla="*/ 15 w 247"/>
                                <a:gd name="T11" fmla="*/ 13 h 23"/>
                                <a:gd name="T12" fmla="*/ 22 w 247"/>
                                <a:gd name="T13" fmla="*/ 14 h 23"/>
                                <a:gd name="T14" fmla="*/ 29 w 247"/>
                                <a:gd name="T15" fmla="*/ 16 h 23"/>
                                <a:gd name="T16" fmla="*/ 37 w 247"/>
                                <a:gd name="T17" fmla="*/ 17 h 23"/>
                                <a:gd name="T18" fmla="*/ 46 w 247"/>
                                <a:gd name="T19" fmla="*/ 19 h 23"/>
                                <a:gd name="T20" fmla="*/ 56 w 247"/>
                                <a:gd name="T21" fmla="*/ 20 h 23"/>
                                <a:gd name="T22" fmla="*/ 66 w 247"/>
                                <a:gd name="T23" fmla="*/ 20 h 23"/>
                                <a:gd name="T24" fmla="*/ 76 w 247"/>
                                <a:gd name="T25" fmla="*/ 21 h 23"/>
                                <a:gd name="T26" fmla="*/ 87 w 247"/>
                                <a:gd name="T27" fmla="*/ 21 h 23"/>
                                <a:gd name="T28" fmla="*/ 99 w 247"/>
                                <a:gd name="T29" fmla="*/ 23 h 23"/>
                                <a:gd name="T30" fmla="*/ 123 w 247"/>
                                <a:gd name="T31" fmla="*/ 23 h 23"/>
                                <a:gd name="T32" fmla="*/ 148 w 247"/>
                                <a:gd name="T33" fmla="*/ 23 h 23"/>
                                <a:gd name="T34" fmla="*/ 160 w 247"/>
                                <a:gd name="T35" fmla="*/ 21 h 23"/>
                                <a:gd name="T36" fmla="*/ 171 w 247"/>
                                <a:gd name="T37" fmla="*/ 21 h 23"/>
                                <a:gd name="T38" fmla="*/ 181 w 247"/>
                                <a:gd name="T39" fmla="*/ 20 h 23"/>
                                <a:gd name="T40" fmla="*/ 191 w 247"/>
                                <a:gd name="T41" fmla="*/ 20 h 23"/>
                                <a:gd name="T42" fmla="*/ 201 w 247"/>
                                <a:gd name="T43" fmla="*/ 19 h 23"/>
                                <a:gd name="T44" fmla="*/ 210 w 247"/>
                                <a:gd name="T45" fmla="*/ 17 h 23"/>
                                <a:gd name="T46" fmla="*/ 218 w 247"/>
                                <a:gd name="T47" fmla="*/ 16 h 23"/>
                                <a:gd name="T48" fmla="*/ 225 w 247"/>
                                <a:gd name="T49" fmla="*/ 14 h 23"/>
                                <a:gd name="T50" fmla="*/ 232 w 247"/>
                                <a:gd name="T51" fmla="*/ 13 h 23"/>
                                <a:gd name="T52" fmla="*/ 237 w 247"/>
                                <a:gd name="T53" fmla="*/ 10 h 23"/>
                                <a:gd name="T54" fmla="*/ 242 w 247"/>
                                <a:gd name="T55" fmla="*/ 9 h 23"/>
                                <a:gd name="T56" fmla="*/ 244 w 247"/>
                                <a:gd name="T57" fmla="*/ 6 h 23"/>
                                <a:gd name="T58" fmla="*/ 246 w 247"/>
                                <a:gd name="T59" fmla="*/ 3 h 23"/>
                                <a:gd name="T60" fmla="*/ 247 w 247"/>
                                <a:gd name="T61" fmla="*/ 0 h 23"/>
                                <a:gd name="T62" fmla="*/ 247 w 247"/>
                                <a:gd name="T63" fmla="*/ 0 h 23"/>
                                <a:gd name="T64" fmla="*/ 247 w 247"/>
                                <a:gd name="T65" fmla="*/ 0 h 23"/>
                                <a:gd name="T66" fmla="*/ 0 w 247"/>
                                <a:gd name="T67" fmla="*/ 0 h 23"/>
                                <a:gd name="T68" fmla="*/ 0 w 247"/>
                                <a:gd name="T69" fmla="*/ 0 h 23"/>
                                <a:gd name="T70" fmla="*/ 0 w 247"/>
                                <a:gd name="T71"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47" h="23">
                                  <a:moveTo>
                                    <a:pt x="0" y="0"/>
                                  </a:moveTo>
                                  <a:lnTo>
                                    <a:pt x="1" y="3"/>
                                  </a:lnTo>
                                  <a:lnTo>
                                    <a:pt x="3" y="6"/>
                                  </a:lnTo>
                                  <a:lnTo>
                                    <a:pt x="5" y="9"/>
                                  </a:lnTo>
                                  <a:lnTo>
                                    <a:pt x="10" y="10"/>
                                  </a:lnTo>
                                  <a:lnTo>
                                    <a:pt x="15" y="13"/>
                                  </a:lnTo>
                                  <a:lnTo>
                                    <a:pt x="22" y="14"/>
                                  </a:lnTo>
                                  <a:lnTo>
                                    <a:pt x="29" y="16"/>
                                  </a:lnTo>
                                  <a:lnTo>
                                    <a:pt x="37" y="17"/>
                                  </a:lnTo>
                                  <a:lnTo>
                                    <a:pt x="46" y="19"/>
                                  </a:lnTo>
                                  <a:lnTo>
                                    <a:pt x="56" y="20"/>
                                  </a:lnTo>
                                  <a:lnTo>
                                    <a:pt x="66" y="20"/>
                                  </a:lnTo>
                                  <a:lnTo>
                                    <a:pt x="76" y="21"/>
                                  </a:lnTo>
                                  <a:lnTo>
                                    <a:pt x="87" y="21"/>
                                  </a:lnTo>
                                  <a:lnTo>
                                    <a:pt x="99" y="23"/>
                                  </a:lnTo>
                                  <a:lnTo>
                                    <a:pt x="123" y="23"/>
                                  </a:lnTo>
                                  <a:lnTo>
                                    <a:pt x="148" y="23"/>
                                  </a:lnTo>
                                  <a:lnTo>
                                    <a:pt x="160" y="21"/>
                                  </a:lnTo>
                                  <a:lnTo>
                                    <a:pt x="171" y="21"/>
                                  </a:lnTo>
                                  <a:lnTo>
                                    <a:pt x="181" y="20"/>
                                  </a:lnTo>
                                  <a:lnTo>
                                    <a:pt x="191" y="20"/>
                                  </a:lnTo>
                                  <a:lnTo>
                                    <a:pt x="201" y="19"/>
                                  </a:lnTo>
                                  <a:lnTo>
                                    <a:pt x="210" y="17"/>
                                  </a:lnTo>
                                  <a:lnTo>
                                    <a:pt x="218" y="16"/>
                                  </a:lnTo>
                                  <a:lnTo>
                                    <a:pt x="225" y="14"/>
                                  </a:lnTo>
                                  <a:lnTo>
                                    <a:pt x="232" y="13"/>
                                  </a:lnTo>
                                  <a:lnTo>
                                    <a:pt x="237" y="10"/>
                                  </a:lnTo>
                                  <a:lnTo>
                                    <a:pt x="242" y="9"/>
                                  </a:lnTo>
                                  <a:lnTo>
                                    <a:pt x="244" y="6"/>
                                  </a:lnTo>
                                  <a:lnTo>
                                    <a:pt x="246" y="3"/>
                                  </a:lnTo>
                                  <a:lnTo>
                                    <a:pt x="247" y="0"/>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pic:pic xmlns:pic="http://schemas.openxmlformats.org/drawingml/2006/picture">
                          <pic:nvPicPr>
                            <pic:cNvPr id="17" name="Picture 18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368" y="2583"/>
                              <a:ext cx="261" cy="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18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368" y="2583"/>
                              <a:ext cx="261" cy="37"/>
                            </a:xfrm>
                            <a:prstGeom prst="rect">
                              <a:avLst/>
                            </a:prstGeom>
                            <a:noFill/>
                            <a:extLst>
                              <a:ext uri="{909E8E84-426E-40DD-AFC4-6F175D3DCCD1}">
                                <a14:hiddenFill xmlns:a14="http://schemas.microsoft.com/office/drawing/2010/main">
                                  <a:solidFill>
                                    <a:srgbClr val="FFFFFF"/>
                                  </a:solidFill>
                                </a14:hiddenFill>
                              </a:ext>
                            </a:extLst>
                          </pic:spPr>
                        </pic:pic>
                        <wps:wsp>
                          <wps:cNvPr id="19" name="Rectangle 185"/>
                          <wps:cNvSpPr>
                            <a:spLocks noChangeArrowheads="1"/>
                          </wps:cNvSpPr>
                          <wps:spPr bwMode="auto">
                            <a:xfrm>
                              <a:off x="294" y="2599"/>
                              <a:ext cx="9" cy="79"/>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Rectangle 186"/>
                          <wps:cNvSpPr>
                            <a:spLocks noChangeArrowheads="1"/>
                          </wps:cNvSpPr>
                          <wps:spPr bwMode="auto">
                            <a:xfrm>
                              <a:off x="303" y="2599"/>
                              <a:ext cx="7" cy="7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 name="Rectangle 187"/>
                          <wps:cNvSpPr>
                            <a:spLocks noChangeArrowheads="1"/>
                          </wps:cNvSpPr>
                          <wps:spPr bwMode="auto">
                            <a:xfrm>
                              <a:off x="310" y="2599"/>
                              <a:ext cx="7" cy="79"/>
                            </a:xfrm>
                            <a:prstGeom prst="rect">
                              <a:avLst/>
                            </a:prstGeom>
                            <a:solidFill>
                              <a:srgbClr val="C1C1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Rectangle 188"/>
                          <wps:cNvSpPr>
                            <a:spLocks noChangeArrowheads="1"/>
                          </wps:cNvSpPr>
                          <wps:spPr bwMode="auto">
                            <a:xfrm>
                              <a:off x="317" y="2599"/>
                              <a:ext cx="14" cy="79"/>
                            </a:xfrm>
                            <a:prstGeom prst="rect">
                              <a:avLst/>
                            </a:prstGeom>
                            <a:solidFill>
                              <a:srgbClr val="C2C2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 name="Rectangle 189"/>
                          <wps:cNvSpPr>
                            <a:spLocks noChangeArrowheads="1"/>
                          </wps:cNvSpPr>
                          <wps:spPr bwMode="auto">
                            <a:xfrm>
                              <a:off x="331" y="2599"/>
                              <a:ext cx="7" cy="79"/>
                            </a:xfrm>
                            <a:prstGeom prst="rect">
                              <a:avLst/>
                            </a:prstGeom>
                            <a:solidFill>
                              <a:srgbClr val="C3C3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190"/>
                          <wps:cNvSpPr>
                            <a:spLocks noChangeArrowheads="1"/>
                          </wps:cNvSpPr>
                          <wps:spPr bwMode="auto">
                            <a:xfrm>
                              <a:off x="338" y="2599"/>
                              <a:ext cx="7" cy="79"/>
                            </a:xfrm>
                            <a:prstGeom prst="rect">
                              <a:avLst/>
                            </a:prstGeom>
                            <a:solidFill>
                              <a:srgbClr val="C4C4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Rectangle 191"/>
                          <wps:cNvSpPr>
                            <a:spLocks noChangeArrowheads="1"/>
                          </wps:cNvSpPr>
                          <wps:spPr bwMode="auto">
                            <a:xfrm>
                              <a:off x="345" y="2599"/>
                              <a:ext cx="7" cy="79"/>
                            </a:xfrm>
                            <a:prstGeom prst="rect">
                              <a:avLst/>
                            </a:prstGeom>
                            <a:solidFill>
                              <a:srgbClr val="C5C5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2"/>
                          <wps:cNvSpPr>
                            <a:spLocks noChangeArrowheads="1"/>
                          </wps:cNvSpPr>
                          <wps:spPr bwMode="auto">
                            <a:xfrm>
                              <a:off x="352" y="2599"/>
                              <a:ext cx="16" cy="79"/>
                            </a:xfrm>
                            <a:prstGeom prst="rect">
                              <a:avLst/>
                            </a:prstGeom>
                            <a:solidFill>
                              <a:srgbClr val="C6C6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193"/>
                          <wps:cNvSpPr>
                            <a:spLocks noChangeArrowheads="1"/>
                          </wps:cNvSpPr>
                          <wps:spPr bwMode="auto">
                            <a:xfrm>
                              <a:off x="368" y="2599"/>
                              <a:ext cx="7" cy="79"/>
                            </a:xfrm>
                            <a:prstGeom prst="rect">
                              <a:avLst/>
                            </a:prstGeom>
                            <a:solidFill>
                              <a:srgbClr val="C7C7C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194"/>
                          <wps:cNvSpPr>
                            <a:spLocks noChangeArrowheads="1"/>
                          </wps:cNvSpPr>
                          <wps:spPr bwMode="auto">
                            <a:xfrm>
                              <a:off x="375" y="2599"/>
                              <a:ext cx="7" cy="79"/>
                            </a:xfrm>
                            <a:prstGeom prst="rect">
                              <a:avLst/>
                            </a:prstGeom>
                            <a:solidFill>
                              <a:srgbClr val="C8C8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 name="Rectangle 195"/>
                          <wps:cNvSpPr>
                            <a:spLocks noChangeArrowheads="1"/>
                          </wps:cNvSpPr>
                          <wps:spPr bwMode="auto">
                            <a:xfrm>
                              <a:off x="382" y="2599"/>
                              <a:ext cx="7" cy="79"/>
                            </a:xfrm>
                            <a:prstGeom prst="rect">
                              <a:avLst/>
                            </a:prstGeom>
                            <a:solidFill>
                              <a:srgbClr val="C9C9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196"/>
                          <wps:cNvSpPr>
                            <a:spLocks noChangeArrowheads="1"/>
                          </wps:cNvSpPr>
                          <wps:spPr bwMode="auto">
                            <a:xfrm>
                              <a:off x="389" y="2599"/>
                              <a:ext cx="7" cy="79"/>
                            </a:xfrm>
                            <a:prstGeom prst="rect">
                              <a:avLst/>
                            </a:prstGeom>
                            <a:solidFill>
                              <a:srgbClr val="CACAC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197"/>
                          <wps:cNvSpPr>
                            <a:spLocks noChangeArrowheads="1"/>
                          </wps:cNvSpPr>
                          <wps:spPr bwMode="auto">
                            <a:xfrm>
                              <a:off x="396" y="2599"/>
                              <a:ext cx="15" cy="79"/>
                            </a:xfrm>
                            <a:prstGeom prst="rect">
                              <a:avLst/>
                            </a:prstGeom>
                            <a:solidFill>
                              <a:srgbClr val="CBCBC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198"/>
                          <wps:cNvSpPr>
                            <a:spLocks noChangeArrowheads="1"/>
                          </wps:cNvSpPr>
                          <wps:spPr bwMode="auto">
                            <a:xfrm>
                              <a:off x="411" y="2599"/>
                              <a:ext cx="8" cy="79"/>
                            </a:xfrm>
                            <a:prstGeom prst="rect">
                              <a:avLst/>
                            </a:prstGeom>
                            <a:solidFill>
                              <a:srgbClr val="CCCC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199"/>
                          <wps:cNvSpPr>
                            <a:spLocks noChangeArrowheads="1"/>
                          </wps:cNvSpPr>
                          <wps:spPr bwMode="auto">
                            <a:xfrm>
                              <a:off x="419" y="2599"/>
                              <a:ext cx="14" cy="79"/>
                            </a:xfrm>
                            <a:prstGeom prst="rect">
                              <a:avLst/>
                            </a:prstGeom>
                            <a:solidFill>
                              <a:srgbClr val="CDCD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00"/>
                          <wps:cNvSpPr>
                            <a:spLocks noChangeArrowheads="1"/>
                          </wps:cNvSpPr>
                          <wps:spPr bwMode="auto">
                            <a:xfrm>
                              <a:off x="433" y="2599"/>
                              <a:ext cx="7" cy="79"/>
                            </a:xfrm>
                            <a:prstGeom prst="rect">
                              <a:avLst/>
                            </a:prstGeom>
                            <a:solidFill>
                              <a:srgbClr val="CECEC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01"/>
                          <wps:cNvSpPr>
                            <a:spLocks noChangeArrowheads="1"/>
                          </wps:cNvSpPr>
                          <wps:spPr bwMode="auto">
                            <a:xfrm>
                              <a:off x="440" y="2599"/>
                              <a:ext cx="7" cy="79"/>
                            </a:xfrm>
                            <a:prstGeom prst="rect">
                              <a:avLst/>
                            </a:prstGeom>
                            <a:solidFill>
                              <a:srgbClr val="CFCF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02"/>
                          <wps:cNvSpPr>
                            <a:spLocks noChangeArrowheads="1"/>
                          </wps:cNvSpPr>
                          <wps:spPr bwMode="auto">
                            <a:xfrm>
                              <a:off x="447" y="2599"/>
                              <a:ext cx="7" cy="79"/>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03"/>
                          <wps:cNvSpPr>
                            <a:spLocks noChangeArrowheads="1"/>
                          </wps:cNvSpPr>
                          <wps:spPr bwMode="auto">
                            <a:xfrm>
                              <a:off x="454" y="2599"/>
                              <a:ext cx="15" cy="79"/>
                            </a:xfrm>
                            <a:prstGeom prst="rect">
                              <a:avLst/>
                            </a:prstGeom>
                            <a:solidFill>
                              <a:srgbClr val="D1D1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04"/>
                          <wps:cNvSpPr>
                            <a:spLocks noChangeArrowheads="1"/>
                          </wps:cNvSpPr>
                          <wps:spPr bwMode="auto">
                            <a:xfrm>
                              <a:off x="469" y="2599"/>
                              <a:ext cx="8" cy="79"/>
                            </a:xfrm>
                            <a:prstGeom prst="rect">
                              <a:avLst/>
                            </a:prstGeom>
                            <a:solidFill>
                              <a:srgbClr val="D2D2D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05"/>
                          <wps:cNvSpPr>
                            <a:spLocks noChangeArrowheads="1"/>
                          </wps:cNvSpPr>
                          <wps:spPr bwMode="auto">
                            <a:xfrm>
                              <a:off x="477" y="2599"/>
                              <a:ext cx="14" cy="79"/>
                            </a:xfrm>
                            <a:prstGeom prst="rect">
                              <a:avLst/>
                            </a:prstGeom>
                            <a:solidFill>
                              <a:srgbClr val="D3D3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06"/>
                          <wps:cNvSpPr>
                            <a:spLocks noChangeArrowheads="1"/>
                          </wps:cNvSpPr>
                          <wps:spPr bwMode="auto">
                            <a:xfrm>
                              <a:off x="491" y="2599"/>
                              <a:ext cx="7" cy="79"/>
                            </a:xfrm>
                            <a:prstGeom prst="rect">
                              <a:avLst/>
                            </a:prstGeom>
                            <a:solidFill>
                              <a:srgbClr val="D4D4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07"/>
                          <wps:cNvSpPr>
                            <a:spLocks noChangeArrowheads="1"/>
                          </wps:cNvSpPr>
                          <wps:spPr bwMode="auto">
                            <a:xfrm>
                              <a:off x="498" y="2599"/>
                              <a:ext cx="15" cy="79"/>
                            </a:xfrm>
                            <a:prstGeom prst="rect">
                              <a:avLst/>
                            </a:prstGeom>
                            <a:solidFill>
                              <a:srgbClr val="D5D5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08"/>
                          <wps:cNvSpPr>
                            <a:spLocks noChangeArrowheads="1"/>
                          </wps:cNvSpPr>
                          <wps:spPr bwMode="auto">
                            <a:xfrm>
                              <a:off x="513" y="2599"/>
                              <a:ext cx="7" cy="79"/>
                            </a:xfrm>
                            <a:prstGeom prst="rect">
                              <a:avLst/>
                            </a:prstGeom>
                            <a:solidFill>
                              <a:srgbClr val="D6D6D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09"/>
                          <wps:cNvSpPr>
                            <a:spLocks noChangeArrowheads="1"/>
                          </wps:cNvSpPr>
                          <wps:spPr bwMode="auto">
                            <a:xfrm>
                              <a:off x="520" y="2599"/>
                              <a:ext cx="7" cy="79"/>
                            </a:xfrm>
                            <a:prstGeom prst="rect">
                              <a:avLst/>
                            </a:prstGeom>
                            <a:solidFill>
                              <a:srgbClr val="D7D7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10"/>
                          <wps:cNvSpPr>
                            <a:spLocks noChangeArrowheads="1"/>
                          </wps:cNvSpPr>
                          <wps:spPr bwMode="auto">
                            <a:xfrm>
                              <a:off x="527" y="2599"/>
                              <a:ext cx="7" cy="79"/>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11"/>
                          <wps:cNvSpPr>
                            <a:spLocks noChangeArrowheads="1"/>
                          </wps:cNvSpPr>
                          <wps:spPr bwMode="auto">
                            <a:xfrm>
                              <a:off x="534" y="2599"/>
                              <a:ext cx="15" cy="79"/>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12"/>
                          <wps:cNvSpPr>
                            <a:spLocks noChangeArrowheads="1"/>
                          </wps:cNvSpPr>
                          <wps:spPr bwMode="auto">
                            <a:xfrm>
                              <a:off x="549" y="2599"/>
                              <a:ext cx="7" cy="79"/>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13"/>
                          <wps:cNvSpPr>
                            <a:spLocks noChangeArrowheads="1"/>
                          </wps:cNvSpPr>
                          <wps:spPr bwMode="auto">
                            <a:xfrm>
                              <a:off x="556" y="2599"/>
                              <a:ext cx="8" cy="79"/>
                            </a:xfrm>
                            <a:prstGeom prst="rect">
                              <a:avLst/>
                            </a:prstGeom>
                            <a:solidFill>
                              <a:srgbClr val="DBDB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14"/>
                          <wps:cNvSpPr>
                            <a:spLocks noChangeArrowheads="1"/>
                          </wps:cNvSpPr>
                          <wps:spPr bwMode="auto">
                            <a:xfrm>
                              <a:off x="564" y="2599"/>
                              <a:ext cx="7" cy="79"/>
                            </a:xfrm>
                            <a:prstGeom prst="rect">
                              <a:avLst/>
                            </a:prstGeom>
                            <a:solidFill>
                              <a:srgbClr val="DCDC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15"/>
                          <wps:cNvSpPr>
                            <a:spLocks noChangeArrowheads="1"/>
                          </wps:cNvSpPr>
                          <wps:spPr bwMode="auto">
                            <a:xfrm>
                              <a:off x="571" y="2599"/>
                              <a:ext cx="7" cy="79"/>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16"/>
                          <wps:cNvSpPr>
                            <a:spLocks noChangeArrowheads="1"/>
                          </wps:cNvSpPr>
                          <wps:spPr bwMode="auto">
                            <a:xfrm>
                              <a:off x="578" y="2599"/>
                              <a:ext cx="14" cy="79"/>
                            </a:xfrm>
                            <a:prstGeom prst="rect">
                              <a:avLst/>
                            </a:prstGeom>
                            <a:solidFill>
                              <a:srgbClr val="DEDE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17"/>
                          <wps:cNvSpPr>
                            <a:spLocks noChangeArrowheads="1"/>
                          </wps:cNvSpPr>
                          <wps:spPr bwMode="auto">
                            <a:xfrm>
                              <a:off x="592" y="2599"/>
                              <a:ext cx="8" cy="79"/>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18"/>
                          <wps:cNvSpPr>
                            <a:spLocks noChangeArrowheads="1"/>
                          </wps:cNvSpPr>
                          <wps:spPr bwMode="auto">
                            <a:xfrm>
                              <a:off x="600" y="2599"/>
                              <a:ext cx="15" cy="79"/>
                            </a:xfrm>
                            <a:prstGeom prst="rect">
                              <a:avLst/>
                            </a:prstGeom>
                            <a:solidFill>
                              <a:srgbClr val="E0E0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19"/>
                          <wps:cNvSpPr>
                            <a:spLocks noChangeArrowheads="1"/>
                          </wps:cNvSpPr>
                          <wps:spPr bwMode="auto">
                            <a:xfrm>
                              <a:off x="615" y="2599"/>
                              <a:ext cx="7" cy="79"/>
                            </a:xfrm>
                            <a:prstGeom prst="rect">
                              <a:avLst/>
                            </a:prstGeom>
                            <a:solidFill>
                              <a:srgbClr val="E1E1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20"/>
                          <wps:cNvSpPr>
                            <a:spLocks noChangeArrowheads="1"/>
                          </wps:cNvSpPr>
                          <wps:spPr bwMode="auto">
                            <a:xfrm>
                              <a:off x="622" y="2599"/>
                              <a:ext cx="7" cy="79"/>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21"/>
                          <wps:cNvSpPr>
                            <a:spLocks noChangeArrowheads="1"/>
                          </wps:cNvSpPr>
                          <wps:spPr bwMode="auto">
                            <a:xfrm>
                              <a:off x="629" y="2599"/>
                              <a:ext cx="7" cy="79"/>
                            </a:xfrm>
                            <a:prstGeom prst="rect">
                              <a:avLst/>
                            </a:prstGeom>
                            <a:solidFill>
                              <a:srgbClr val="E3E3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22"/>
                          <wps:cNvSpPr>
                            <a:spLocks noChangeArrowheads="1"/>
                          </wps:cNvSpPr>
                          <wps:spPr bwMode="auto">
                            <a:xfrm>
                              <a:off x="636" y="2599"/>
                              <a:ext cx="14" cy="79"/>
                            </a:xfrm>
                            <a:prstGeom prst="rect">
                              <a:avLst/>
                            </a:prstGeom>
                            <a:solidFill>
                              <a:srgbClr val="E4E4E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23"/>
                          <wps:cNvSpPr>
                            <a:spLocks noChangeArrowheads="1"/>
                          </wps:cNvSpPr>
                          <wps:spPr bwMode="auto">
                            <a:xfrm>
                              <a:off x="650" y="2599"/>
                              <a:ext cx="8" cy="79"/>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24"/>
                          <wps:cNvSpPr>
                            <a:spLocks noChangeArrowheads="1"/>
                          </wps:cNvSpPr>
                          <wps:spPr bwMode="auto">
                            <a:xfrm>
                              <a:off x="305" y="2610"/>
                              <a:ext cx="350" cy="65"/>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4" name="Rectangle 225"/>
                          <wps:cNvSpPr>
                            <a:spLocks noChangeArrowheads="1"/>
                          </wps:cNvSpPr>
                          <wps:spPr bwMode="auto">
                            <a:xfrm>
                              <a:off x="294" y="2613"/>
                              <a:ext cx="364" cy="7"/>
                            </a:xfrm>
                            <a:prstGeom prst="rect">
                              <a:avLst/>
                            </a:prstGeom>
                            <a:solidFill>
                              <a:srgbClr val="BDBD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26"/>
                          <wps:cNvSpPr>
                            <a:spLocks noChangeArrowheads="1"/>
                          </wps:cNvSpPr>
                          <wps:spPr bwMode="auto">
                            <a:xfrm>
                              <a:off x="294" y="2620"/>
                              <a:ext cx="364" cy="7"/>
                            </a:xfrm>
                            <a:prstGeom prst="rect">
                              <a:avLst/>
                            </a:prstGeom>
                            <a:solidFill>
                              <a:srgbClr val="A6A6A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27"/>
                          <wps:cNvSpPr>
                            <a:spLocks noChangeArrowheads="1"/>
                          </wps:cNvSpPr>
                          <wps:spPr bwMode="auto">
                            <a:xfrm>
                              <a:off x="294" y="2627"/>
                              <a:ext cx="364" cy="7"/>
                            </a:xfrm>
                            <a:prstGeom prst="rect">
                              <a:avLst/>
                            </a:prstGeom>
                            <a:solidFill>
                              <a:srgbClr val="D3D3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Rectangle 228"/>
                          <wps:cNvSpPr>
                            <a:spLocks noChangeArrowheads="1"/>
                          </wps:cNvSpPr>
                          <wps:spPr bwMode="auto">
                            <a:xfrm>
                              <a:off x="294" y="2634"/>
                              <a:ext cx="364" cy="7"/>
                            </a:xfrm>
                            <a:prstGeom prst="rect">
                              <a:avLst/>
                            </a:prstGeom>
                            <a:solidFill>
                              <a:srgbClr val="CBCBC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8" name="Rectangle 229"/>
                          <wps:cNvSpPr>
                            <a:spLocks noChangeArrowheads="1"/>
                          </wps:cNvSpPr>
                          <wps:spPr bwMode="auto">
                            <a:xfrm>
                              <a:off x="308" y="2626"/>
                              <a:ext cx="342" cy="10"/>
                            </a:xfrm>
                            <a:prstGeom prst="rect">
                              <a:avLst/>
                            </a:prstGeom>
                            <a:noFill/>
                            <a:ln w="63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9" name="Rectangle 230"/>
                          <wps:cNvSpPr>
                            <a:spLocks noChangeArrowheads="1"/>
                          </wps:cNvSpPr>
                          <wps:spPr bwMode="auto">
                            <a:xfrm>
                              <a:off x="338" y="2626"/>
                              <a:ext cx="59"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0" name="Rectangle 231"/>
                          <wps:cNvSpPr>
                            <a:spLocks noChangeArrowheads="1"/>
                          </wps:cNvSpPr>
                          <wps:spPr bwMode="auto">
                            <a:xfrm>
                              <a:off x="338" y="2626"/>
                              <a:ext cx="59" cy="10"/>
                            </a:xfrm>
                            <a:prstGeom prst="rect">
                              <a:avLst/>
                            </a:prstGeom>
                            <a:noFill/>
                            <a:ln w="63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1" name="Freeform 232"/>
                          <wps:cNvSpPr>
                            <a:spLocks/>
                          </wps:cNvSpPr>
                          <wps:spPr bwMode="auto">
                            <a:xfrm>
                              <a:off x="324" y="2650"/>
                              <a:ext cx="21" cy="21"/>
                            </a:xfrm>
                            <a:custGeom>
                              <a:avLst/>
                              <a:gdLst>
                                <a:gd name="T0" fmla="*/ 7 w 21"/>
                                <a:gd name="T1" fmla="*/ 21 h 21"/>
                                <a:gd name="T2" fmla="*/ 21 w 21"/>
                                <a:gd name="T3" fmla="*/ 7 h 21"/>
                                <a:gd name="T4" fmla="*/ 7 w 21"/>
                                <a:gd name="T5" fmla="*/ 0 h 21"/>
                                <a:gd name="T6" fmla="*/ 0 w 21"/>
                                <a:gd name="T7" fmla="*/ 7 h 21"/>
                                <a:gd name="T8" fmla="*/ 7 w 21"/>
                                <a:gd name="T9" fmla="*/ 21 h 21"/>
                                <a:gd name="T10" fmla="*/ 7 w 21"/>
                                <a:gd name="T11" fmla="*/ 21 h 21"/>
                              </a:gdLst>
                              <a:ahLst/>
                              <a:cxnLst>
                                <a:cxn ang="0">
                                  <a:pos x="T0" y="T1"/>
                                </a:cxn>
                                <a:cxn ang="0">
                                  <a:pos x="T2" y="T3"/>
                                </a:cxn>
                                <a:cxn ang="0">
                                  <a:pos x="T4" y="T5"/>
                                </a:cxn>
                                <a:cxn ang="0">
                                  <a:pos x="T6" y="T7"/>
                                </a:cxn>
                                <a:cxn ang="0">
                                  <a:pos x="T8" y="T9"/>
                                </a:cxn>
                                <a:cxn ang="0">
                                  <a:pos x="T10" y="T11"/>
                                </a:cxn>
                              </a:cxnLst>
                              <a:rect l="0" t="0" r="r" b="b"/>
                              <a:pathLst>
                                <a:path w="21" h="21">
                                  <a:moveTo>
                                    <a:pt x="7" y="21"/>
                                  </a:moveTo>
                                  <a:lnTo>
                                    <a:pt x="21" y="7"/>
                                  </a:lnTo>
                                  <a:lnTo>
                                    <a:pt x="7" y="0"/>
                                  </a:lnTo>
                                  <a:lnTo>
                                    <a:pt x="0" y="7"/>
                                  </a:lnTo>
                                  <a:lnTo>
                                    <a:pt x="7" y="21"/>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452" name="Freeform 233"/>
                          <wps:cNvSpPr>
                            <a:spLocks/>
                          </wps:cNvSpPr>
                          <wps:spPr bwMode="auto">
                            <a:xfrm>
                              <a:off x="310" y="2634"/>
                              <a:ext cx="42" cy="44"/>
                            </a:xfrm>
                            <a:custGeom>
                              <a:avLst/>
                              <a:gdLst>
                                <a:gd name="T0" fmla="*/ 21 w 42"/>
                                <a:gd name="T1" fmla="*/ 44 h 44"/>
                                <a:gd name="T2" fmla="*/ 42 w 42"/>
                                <a:gd name="T3" fmla="*/ 23 h 44"/>
                                <a:gd name="T4" fmla="*/ 21 w 42"/>
                                <a:gd name="T5" fmla="*/ 0 h 44"/>
                                <a:gd name="T6" fmla="*/ 0 w 42"/>
                                <a:gd name="T7" fmla="*/ 23 h 44"/>
                                <a:gd name="T8" fmla="*/ 21 w 42"/>
                                <a:gd name="T9" fmla="*/ 44 h 44"/>
                              </a:gdLst>
                              <a:ahLst/>
                              <a:cxnLst>
                                <a:cxn ang="0">
                                  <a:pos x="T0" y="T1"/>
                                </a:cxn>
                                <a:cxn ang="0">
                                  <a:pos x="T2" y="T3"/>
                                </a:cxn>
                                <a:cxn ang="0">
                                  <a:pos x="T4" y="T5"/>
                                </a:cxn>
                                <a:cxn ang="0">
                                  <a:pos x="T6" y="T7"/>
                                </a:cxn>
                                <a:cxn ang="0">
                                  <a:pos x="T8" y="T9"/>
                                </a:cxn>
                              </a:cxnLst>
                              <a:rect l="0" t="0" r="r" b="b"/>
                              <a:pathLst>
                                <a:path w="42" h="44">
                                  <a:moveTo>
                                    <a:pt x="21" y="44"/>
                                  </a:moveTo>
                                  <a:lnTo>
                                    <a:pt x="42" y="23"/>
                                  </a:lnTo>
                                  <a:lnTo>
                                    <a:pt x="21" y="0"/>
                                  </a:lnTo>
                                  <a:lnTo>
                                    <a:pt x="0" y="23"/>
                                  </a:lnTo>
                                  <a:lnTo>
                                    <a:pt x="21" y="44"/>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pic:pic xmlns:pic="http://schemas.openxmlformats.org/drawingml/2006/picture">
                          <pic:nvPicPr>
                            <pic:cNvPr id="453" name="Picture 2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10" y="2627"/>
                              <a:ext cx="51" cy="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4" name="Picture 2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10" y="2627"/>
                              <a:ext cx="51" cy="51"/>
                            </a:xfrm>
                            <a:prstGeom prst="rect">
                              <a:avLst/>
                            </a:prstGeom>
                            <a:noFill/>
                            <a:extLst>
                              <a:ext uri="{909E8E84-426E-40DD-AFC4-6F175D3DCCD1}">
                                <a14:hiddenFill xmlns:a14="http://schemas.microsoft.com/office/drawing/2010/main">
                                  <a:solidFill>
                                    <a:srgbClr val="FFFFFF"/>
                                  </a:solidFill>
                                </a14:hiddenFill>
                              </a:ext>
                            </a:extLst>
                          </pic:spPr>
                        </pic:pic>
                        <wps:wsp>
                          <wps:cNvPr id="455" name="Rectangle 236"/>
                          <wps:cNvSpPr>
                            <a:spLocks noChangeArrowheads="1"/>
                          </wps:cNvSpPr>
                          <wps:spPr bwMode="auto">
                            <a:xfrm>
                              <a:off x="345" y="2650"/>
                              <a:ext cx="7" cy="28"/>
                            </a:xfrm>
                            <a:prstGeom prst="rect">
                              <a:avLst/>
                            </a:prstGeom>
                            <a:solidFill>
                              <a:srgbClr val="CDCCB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37"/>
                          <wps:cNvSpPr>
                            <a:spLocks noChangeArrowheads="1"/>
                          </wps:cNvSpPr>
                          <wps:spPr bwMode="auto">
                            <a:xfrm>
                              <a:off x="352" y="2650"/>
                              <a:ext cx="9" cy="28"/>
                            </a:xfrm>
                            <a:prstGeom prst="rect">
                              <a:avLst/>
                            </a:prstGeom>
                            <a:solidFill>
                              <a:srgbClr val="D6D5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38"/>
                          <wps:cNvSpPr>
                            <a:spLocks noChangeArrowheads="1"/>
                          </wps:cNvSpPr>
                          <wps:spPr bwMode="auto">
                            <a:xfrm>
                              <a:off x="361" y="2650"/>
                              <a:ext cx="7" cy="28"/>
                            </a:xfrm>
                            <a:prstGeom prst="rect">
                              <a:avLst/>
                            </a:prstGeom>
                            <a:solidFill>
                              <a:srgbClr val="C3C2B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39"/>
                          <wps:cNvSpPr>
                            <a:spLocks noChangeArrowheads="1"/>
                          </wps:cNvSpPr>
                          <wps:spPr bwMode="auto">
                            <a:xfrm>
                              <a:off x="368" y="2650"/>
                              <a:ext cx="7" cy="28"/>
                            </a:xfrm>
                            <a:prstGeom prst="rect">
                              <a:avLst/>
                            </a:prstGeom>
                            <a:solidFill>
                              <a:srgbClr val="AEAEA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40"/>
                          <wps:cNvSpPr>
                            <a:spLocks noChangeArrowheads="1"/>
                          </wps:cNvSpPr>
                          <wps:spPr bwMode="auto">
                            <a:xfrm>
                              <a:off x="375" y="2650"/>
                              <a:ext cx="7" cy="28"/>
                            </a:xfrm>
                            <a:prstGeom prst="rect">
                              <a:avLst/>
                            </a:prstGeom>
                            <a:solidFill>
                              <a:srgbClr val="9B9B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41"/>
                          <wps:cNvSpPr>
                            <a:spLocks noChangeArrowheads="1"/>
                          </wps:cNvSpPr>
                          <wps:spPr bwMode="auto">
                            <a:xfrm>
                              <a:off x="382" y="2650"/>
                              <a:ext cx="7" cy="28"/>
                            </a:xfrm>
                            <a:prstGeom prst="rect">
                              <a:avLst/>
                            </a:prstGeom>
                            <a:solidFill>
                              <a:srgbClr val="ACACA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42"/>
                          <wps:cNvSpPr>
                            <a:spLocks noChangeArrowheads="1"/>
                          </wps:cNvSpPr>
                          <wps:spPr bwMode="auto">
                            <a:xfrm>
                              <a:off x="389" y="2650"/>
                              <a:ext cx="7" cy="28"/>
                            </a:xfrm>
                            <a:prstGeom prst="rect">
                              <a:avLst/>
                            </a:prstGeom>
                            <a:solidFill>
                              <a:srgbClr val="C0BFB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Freeform 243"/>
                          <wps:cNvSpPr>
                            <a:spLocks/>
                          </wps:cNvSpPr>
                          <wps:spPr bwMode="auto">
                            <a:xfrm>
                              <a:off x="310" y="2634"/>
                              <a:ext cx="35" cy="37"/>
                            </a:xfrm>
                            <a:custGeom>
                              <a:avLst/>
                              <a:gdLst>
                                <a:gd name="T0" fmla="*/ 21 w 35"/>
                                <a:gd name="T1" fmla="*/ 37 h 37"/>
                                <a:gd name="T2" fmla="*/ 35 w 35"/>
                                <a:gd name="T3" fmla="*/ 23 h 37"/>
                                <a:gd name="T4" fmla="*/ 21 w 35"/>
                                <a:gd name="T5" fmla="*/ 0 h 37"/>
                                <a:gd name="T6" fmla="*/ 0 w 35"/>
                                <a:gd name="T7" fmla="*/ 23 h 37"/>
                                <a:gd name="T8" fmla="*/ 21 w 35"/>
                                <a:gd name="T9" fmla="*/ 37 h 37"/>
                              </a:gdLst>
                              <a:ahLst/>
                              <a:cxnLst>
                                <a:cxn ang="0">
                                  <a:pos x="T0" y="T1"/>
                                </a:cxn>
                                <a:cxn ang="0">
                                  <a:pos x="T2" y="T3"/>
                                </a:cxn>
                                <a:cxn ang="0">
                                  <a:pos x="T4" y="T5"/>
                                </a:cxn>
                                <a:cxn ang="0">
                                  <a:pos x="T6" y="T7"/>
                                </a:cxn>
                                <a:cxn ang="0">
                                  <a:pos x="T8" y="T9"/>
                                </a:cxn>
                              </a:cxnLst>
                              <a:rect l="0" t="0" r="r" b="b"/>
                              <a:pathLst>
                                <a:path w="35" h="37">
                                  <a:moveTo>
                                    <a:pt x="21" y="37"/>
                                  </a:moveTo>
                                  <a:lnTo>
                                    <a:pt x="35" y="23"/>
                                  </a:lnTo>
                                  <a:lnTo>
                                    <a:pt x="21" y="0"/>
                                  </a:lnTo>
                                  <a:lnTo>
                                    <a:pt x="0" y="23"/>
                                  </a:lnTo>
                                  <a:lnTo>
                                    <a:pt x="21" y="3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pic:pic xmlns:pic="http://schemas.openxmlformats.org/drawingml/2006/picture">
                          <pic:nvPicPr>
                            <pic:cNvPr id="463" name="Picture 2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310" y="2634"/>
                              <a:ext cx="42" cy="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4" name="Picture 2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10" y="2634"/>
                              <a:ext cx="42" cy="44"/>
                            </a:xfrm>
                            <a:prstGeom prst="rect">
                              <a:avLst/>
                            </a:prstGeom>
                            <a:noFill/>
                            <a:extLst>
                              <a:ext uri="{909E8E84-426E-40DD-AFC4-6F175D3DCCD1}">
                                <a14:hiddenFill xmlns:a14="http://schemas.microsoft.com/office/drawing/2010/main">
                                  <a:solidFill>
                                    <a:srgbClr val="FFFFFF"/>
                                  </a:solidFill>
                                </a14:hiddenFill>
                              </a:ext>
                            </a:extLst>
                          </pic:spPr>
                        </pic:pic>
                        <wps:wsp>
                          <wps:cNvPr id="465" name="Freeform 246"/>
                          <wps:cNvSpPr>
                            <a:spLocks/>
                          </wps:cNvSpPr>
                          <wps:spPr bwMode="auto">
                            <a:xfrm>
                              <a:off x="329" y="2654"/>
                              <a:ext cx="3" cy="3"/>
                            </a:xfrm>
                            <a:custGeom>
                              <a:avLst/>
                              <a:gdLst>
                                <a:gd name="T0" fmla="*/ 2 w 3"/>
                                <a:gd name="T1" fmla="*/ 3 h 3"/>
                                <a:gd name="T2" fmla="*/ 3 w 3"/>
                                <a:gd name="T3" fmla="*/ 1 h 3"/>
                                <a:gd name="T4" fmla="*/ 2 w 3"/>
                                <a:gd name="T5" fmla="*/ 0 h 3"/>
                                <a:gd name="T6" fmla="*/ 0 w 3"/>
                                <a:gd name="T7" fmla="*/ 1 h 3"/>
                                <a:gd name="T8" fmla="*/ 2 w 3"/>
                                <a:gd name="T9" fmla="*/ 3 h 3"/>
                              </a:gdLst>
                              <a:ahLst/>
                              <a:cxnLst>
                                <a:cxn ang="0">
                                  <a:pos x="T0" y="T1"/>
                                </a:cxn>
                                <a:cxn ang="0">
                                  <a:pos x="T2" y="T3"/>
                                </a:cxn>
                                <a:cxn ang="0">
                                  <a:pos x="T4" y="T5"/>
                                </a:cxn>
                                <a:cxn ang="0">
                                  <a:pos x="T6" y="T7"/>
                                </a:cxn>
                                <a:cxn ang="0">
                                  <a:pos x="T8" y="T9"/>
                                </a:cxn>
                              </a:cxnLst>
                              <a:rect l="0" t="0" r="r" b="b"/>
                              <a:pathLst>
                                <a:path w="3" h="3">
                                  <a:moveTo>
                                    <a:pt x="2" y="3"/>
                                  </a:moveTo>
                                  <a:lnTo>
                                    <a:pt x="3" y="1"/>
                                  </a:lnTo>
                                  <a:lnTo>
                                    <a:pt x="2" y="0"/>
                                  </a:lnTo>
                                  <a:lnTo>
                                    <a:pt x="0" y="1"/>
                                  </a:lnTo>
                                  <a:lnTo>
                                    <a:pt x="2" y="3"/>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Freeform 247"/>
                          <wps:cNvSpPr>
                            <a:spLocks/>
                          </wps:cNvSpPr>
                          <wps:spPr bwMode="auto">
                            <a:xfrm>
                              <a:off x="329" y="2654"/>
                              <a:ext cx="3" cy="3"/>
                            </a:xfrm>
                            <a:custGeom>
                              <a:avLst/>
                              <a:gdLst>
                                <a:gd name="T0" fmla="*/ 2 w 3"/>
                                <a:gd name="T1" fmla="*/ 3 h 3"/>
                                <a:gd name="T2" fmla="*/ 3 w 3"/>
                                <a:gd name="T3" fmla="*/ 1 h 3"/>
                                <a:gd name="T4" fmla="*/ 2 w 3"/>
                                <a:gd name="T5" fmla="*/ 0 h 3"/>
                                <a:gd name="T6" fmla="*/ 0 w 3"/>
                                <a:gd name="T7" fmla="*/ 1 h 3"/>
                                <a:gd name="T8" fmla="*/ 2 w 3"/>
                                <a:gd name="T9" fmla="*/ 3 h 3"/>
                              </a:gdLst>
                              <a:ahLst/>
                              <a:cxnLst>
                                <a:cxn ang="0">
                                  <a:pos x="T0" y="T1"/>
                                </a:cxn>
                                <a:cxn ang="0">
                                  <a:pos x="T2" y="T3"/>
                                </a:cxn>
                                <a:cxn ang="0">
                                  <a:pos x="T4" y="T5"/>
                                </a:cxn>
                                <a:cxn ang="0">
                                  <a:pos x="T6" y="T7"/>
                                </a:cxn>
                                <a:cxn ang="0">
                                  <a:pos x="T8" y="T9"/>
                                </a:cxn>
                              </a:cxnLst>
                              <a:rect l="0" t="0" r="r" b="b"/>
                              <a:pathLst>
                                <a:path w="3" h="3">
                                  <a:moveTo>
                                    <a:pt x="2" y="3"/>
                                  </a:moveTo>
                                  <a:lnTo>
                                    <a:pt x="3" y="1"/>
                                  </a:lnTo>
                                  <a:lnTo>
                                    <a:pt x="2" y="0"/>
                                  </a:lnTo>
                                  <a:lnTo>
                                    <a:pt x="0" y="1"/>
                                  </a:lnTo>
                                  <a:lnTo>
                                    <a:pt x="2" y="3"/>
                                  </a:lnTo>
                                  <a:close/>
                                </a:path>
                              </a:pathLst>
                            </a:custGeom>
                            <a:noFill/>
                            <a:ln w="1905">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7" name="Freeform 248"/>
                          <wps:cNvSpPr>
                            <a:spLocks/>
                          </wps:cNvSpPr>
                          <wps:spPr bwMode="auto">
                            <a:xfrm>
                              <a:off x="643" y="2271"/>
                              <a:ext cx="56" cy="322"/>
                            </a:xfrm>
                            <a:custGeom>
                              <a:avLst/>
                              <a:gdLst>
                                <a:gd name="T0" fmla="*/ 0 w 56"/>
                                <a:gd name="T1" fmla="*/ 322 h 322"/>
                                <a:gd name="T2" fmla="*/ 41 w 56"/>
                                <a:gd name="T3" fmla="*/ 281 h 322"/>
                                <a:gd name="T4" fmla="*/ 41 w 56"/>
                                <a:gd name="T5" fmla="*/ 206 h 322"/>
                                <a:gd name="T6" fmla="*/ 56 w 56"/>
                                <a:gd name="T7" fmla="*/ 164 h 322"/>
                                <a:gd name="T8" fmla="*/ 56 w 56"/>
                                <a:gd name="T9" fmla="*/ 0 h 322"/>
                                <a:gd name="T10" fmla="*/ 0 w 56"/>
                                <a:gd name="T11" fmla="*/ 55 h 322"/>
                                <a:gd name="T12" fmla="*/ 0 w 56"/>
                                <a:gd name="T13" fmla="*/ 322 h 322"/>
                              </a:gdLst>
                              <a:ahLst/>
                              <a:cxnLst>
                                <a:cxn ang="0">
                                  <a:pos x="T0" y="T1"/>
                                </a:cxn>
                                <a:cxn ang="0">
                                  <a:pos x="T2" y="T3"/>
                                </a:cxn>
                                <a:cxn ang="0">
                                  <a:pos x="T4" y="T5"/>
                                </a:cxn>
                                <a:cxn ang="0">
                                  <a:pos x="T6" y="T7"/>
                                </a:cxn>
                                <a:cxn ang="0">
                                  <a:pos x="T8" y="T9"/>
                                </a:cxn>
                                <a:cxn ang="0">
                                  <a:pos x="T10" y="T11"/>
                                </a:cxn>
                                <a:cxn ang="0">
                                  <a:pos x="T12" y="T13"/>
                                </a:cxn>
                              </a:cxnLst>
                              <a:rect l="0" t="0" r="r" b="b"/>
                              <a:pathLst>
                                <a:path w="56" h="322">
                                  <a:moveTo>
                                    <a:pt x="0" y="322"/>
                                  </a:moveTo>
                                  <a:lnTo>
                                    <a:pt x="41" y="281"/>
                                  </a:lnTo>
                                  <a:lnTo>
                                    <a:pt x="41" y="206"/>
                                  </a:lnTo>
                                  <a:lnTo>
                                    <a:pt x="56" y="164"/>
                                  </a:lnTo>
                                  <a:lnTo>
                                    <a:pt x="56" y="0"/>
                                  </a:lnTo>
                                  <a:lnTo>
                                    <a:pt x="0" y="55"/>
                                  </a:lnTo>
                                  <a:lnTo>
                                    <a:pt x="0" y="322"/>
                                  </a:lnTo>
                                  <a:close/>
                                </a:path>
                              </a:pathLst>
                            </a:custGeom>
                            <a:solidFill>
                              <a:srgbClr val="9A9A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Freeform 249"/>
                          <wps:cNvSpPr>
                            <a:spLocks/>
                          </wps:cNvSpPr>
                          <wps:spPr bwMode="auto">
                            <a:xfrm>
                              <a:off x="315" y="2271"/>
                              <a:ext cx="384" cy="55"/>
                            </a:xfrm>
                            <a:custGeom>
                              <a:avLst/>
                              <a:gdLst>
                                <a:gd name="T0" fmla="*/ 384 w 384"/>
                                <a:gd name="T1" fmla="*/ 0 h 55"/>
                                <a:gd name="T2" fmla="*/ 55 w 384"/>
                                <a:gd name="T3" fmla="*/ 0 h 55"/>
                                <a:gd name="T4" fmla="*/ 0 w 384"/>
                                <a:gd name="T5" fmla="*/ 55 h 55"/>
                                <a:gd name="T6" fmla="*/ 328 w 384"/>
                                <a:gd name="T7" fmla="*/ 55 h 55"/>
                                <a:gd name="T8" fmla="*/ 384 w 384"/>
                                <a:gd name="T9" fmla="*/ 0 h 55"/>
                              </a:gdLst>
                              <a:ahLst/>
                              <a:cxnLst>
                                <a:cxn ang="0">
                                  <a:pos x="T0" y="T1"/>
                                </a:cxn>
                                <a:cxn ang="0">
                                  <a:pos x="T2" y="T3"/>
                                </a:cxn>
                                <a:cxn ang="0">
                                  <a:pos x="T4" y="T5"/>
                                </a:cxn>
                                <a:cxn ang="0">
                                  <a:pos x="T6" y="T7"/>
                                </a:cxn>
                                <a:cxn ang="0">
                                  <a:pos x="T8" y="T9"/>
                                </a:cxn>
                              </a:cxnLst>
                              <a:rect l="0" t="0" r="r" b="b"/>
                              <a:pathLst>
                                <a:path w="384" h="55">
                                  <a:moveTo>
                                    <a:pt x="384" y="0"/>
                                  </a:moveTo>
                                  <a:lnTo>
                                    <a:pt x="55" y="0"/>
                                  </a:lnTo>
                                  <a:lnTo>
                                    <a:pt x="0" y="55"/>
                                  </a:lnTo>
                                  <a:lnTo>
                                    <a:pt x="328" y="55"/>
                                  </a:lnTo>
                                  <a:lnTo>
                                    <a:pt x="384" y="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Rectangle 250"/>
                          <wps:cNvSpPr>
                            <a:spLocks noChangeArrowheads="1"/>
                          </wps:cNvSpPr>
                          <wps:spPr bwMode="auto">
                            <a:xfrm>
                              <a:off x="315" y="2326"/>
                              <a:ext cx="328" cy="267"/>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51"/>
                          <wps:cNvSpPr>
                            <a:spLocks noChangeArrowheads="1"/>
                          </wps:cNvSpPr>
                          <wps:spPr bwMode="auto">
                            <a:xfrm>
                              <a:off x="315" y="2326"/>
                              <a:ext cx="328" cy="267"/>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1" name="Rectangle 252"/>
                          <wps:cNvSpPr>
                            <a:spLocks noChangeArrowheads="1"/>
                          </wps:cNvSpPr>
                          <wps:spPr bwMode="auto">
                            <a:xfrm>
                              <a:off x="611" y="2559"/>
                              <a:ext cx="17" cy="8"/>
                            </a:xfrm>
                            <a:prstGeom prst="rect">
                              <a:avLst/>
                            </a:prstGeom>
                            <a:solidFill>
                              <a:srgbClr val="00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72" name="Picture 25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45" y="2350"/>
                              <a:ext cx="255" cy="1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3" name="Picture 25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45" y="2350"/>
                              <a:ext cx="255" cy="182"/>
                            </a:xfrm>
                            <a:prstGeom prst="rect">
                              <a:avLst/>
                            </a:prstGeom>
                            <a:noFill/>
                            <a:extLst>
                              <a:ext uri="{909E8E84-426E-40DD-AFC4-6F175D3DCCD1}">
                                <a14:hiddenFill xmlns:a14="http://schemas.microsoft.com/office/drawing/2010/main">
                                  <a:solidFill>
                                    <a:srgbClr val="FFFFFF"/>
                                  </a:solidFill>
                                </a14:hiddenFill>
                              </a:ext>
                            </a:extLst>
                          </pic:spPr>
                        </pic:pic>
                        <wps:wsp>
                          <wps:cNvPr id="474" name="Freeform 255"/>
                          <wps:cNvSpPr>
                            <a:spLocks/>
                          </wps:cNvSpPr>
                          <wps:spPr bwMode="auto">
                            <a:xfrm>
                              <a:off x="544" y="2640"/>
                              <a:ext cx="7" cy="10"/>
                            </a:xfrm>
                            <a:custGeom>
                              <a:avLst/>
                              <a:gdLst>
                                <a:gd name="T0" fmla="*/ 7 w 7"/>
                                <a:gd name="T1" fmla="*/ 0 h 10"/>
                                <a:gd name="T2" fmla="*/ 0 w 7"/>
                                <a:gd name="T3" fmla="*/ 4 h 10"/>
                                <a:gd name="T4" fmla="*/ 7 w 7"/>
                                <a:gd name="T5" fmla="*/ 10 h 10"/>
                              </a:gdLst>
                              <a:ahLst/>
                              <a:cxnLst>
                                <a:cxn ang="0">
                                  <a:pos x="T0" y="T1"/>
                                </a:cxn>
                                <a:cxn ang="0">
                                  <a:pos x="T2" y="T3"/>
                                </a:cxn>
                                <a:cxn ang="0">
                                  <a:pos x="T4" y="T5"/>
                                </a:cxn>
                              </a:cxnLst>
                              <a:rect l="0" t="0" r="r" b="b"/>
                              <a:pathLst>
                                <a:path w="7" h="10">
                                  <a:moveTo>
                                    <a:pt x="7" y="0"/>
                                  </a:moveTo>
                                  <a:lnTo>
                                    <a:pt x="0" y="4"/>
                                  </a:lnTo>
                                  <a:lnTo>
                                    <a:pt x="7"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5" name="Freeform 256"/>
                          <wps:cNvSpPr>
                            <a:spLocks/>
                          </wps:cNvSpPr>
                          <wps:spPr bwMode="auto">
                            <a:xfrm>
                              <a:off x="570" y="2640"/>
                              <a:ext cx="7" cy="10"/>
                            </a:xfrm>
                            <a:custGeom>
                              <a:avLst/>
                              <a:gdLst>
                                <a:gd name="T0" fmla="*/ 7 w 7"/>
                                <a:gd name="T1" fmla="*/ 0 h 10"/>
                                <a:gd name="T2" fmla="*/ 0 w 7"/>
                                <a:gd name="T3" fmla="*/ 4 h 10"/>
                                <a:gd name="T4" fmla="*/ 7 w 7"/>
                                <a:gd name="T5" fmla="*/ 10 h 10"/>
                              </a:gdLst>
                              <a:ahLst/>
                              <a:cxnLst>
                                <a:cxn ang="0">
                                  <a:pos x="T0" y="T1"/>
                                </a:cxn>
                                <a:cxn ang="0">
                                  <a:pos x="T2" y="T3"/>
                                </a:cxn>
                                <a:cxn ang="0">
                                  <a:pos x="T4" y="T5"/>
                                </a:cxn>
                              </a:cxnLst>
                              <a:rect l="0" t="0" r="r" b="b"/>
                              <a:pathLst>
                                <a:path w="7" h="10">
                                  <a:moveTo>
                                    <a:pt x="7" y="0"/>
                                  </a:moveTo>
                                  <a:lnTo>
                                    <a:pt x="0" y="4"/>
                                  </a:lnTo>
                                  <a:lnTo>
                                    <a:pt x="7"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6" name="Freeform 257"/>
                          <wps:cNvSpPr>
                            <a:spLocks/>
                          </wps:cNvSpPr>
                          <wps:spPr bwMode="auto">
                            <a:xfrm>
                              <a:off x="595" y="2640"/>
                              <a:ext cx="6" cy="10"/>
                            </a:xfrm>
                            <a:custGeom>
                              <a:avLst/>
                              <a:gdLst>
                                <a:gd name="T0" fmla="*/ 6 w 6"/>
                                <a:gd name="T1" fmla="*/ 0 h 10"/>
                                <a:gd name="T2" fmla="*/ 0 w 6"/>
                                <a:gd name="T3" fmla="*/ 4 h 10"/>
                                <a:gd name="T4" fmla="*/ 6 w 6"/>
                                <a:gd name="T5" fmla="*/ 10 h 10"/>
                              </a:gdLst>
                              <a:ahLst/>
                              <a:cxnLst>
                                <a:cxn ang="0">
                                  <a:pos x="T0" y="T1"/>
                                </a:cxn>
                                <a:cxn ang="0">
                                  <a:pos x="T2" y="T3"/>
                                </a:cxn>
                                <a:cxn ang="0">
                                  <a:pos x="T4" y="T5"/>
                                </a:cxn>
                              </a:cxnLst>
                              <a:rect l="0" t="0" r="r" b="b"/>
                              <a:pathLst>
                                <a:path w="6" h="10">
                                  <a:moveTo>
                                    <a:pt x="6" y="0"/>
                                  </a:moveTo>
                                  <a:lnTo>
                                    <a:pt x="0" y="4"/>
                                  </a:lnTo>
                                  <a:lnTo>
                                    <a:pt x="6"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 name="Freeform 258"/>
                          <wps:cNvSpPr>
                            <a:spLocks/>
                          </wps:cNvSpPr>
                          <wps:spPr bwMode="auto">
                            <a:xfrm>
                              <a:off x="619" y="2640"/>
                              <a:ext cx="7" cy="10"/>
                            </a:xfrm>
                            <a:custGeom>
                              <a:avLst/>
                              <a:gdLst>
                                <a:gd name="T0" fmla="*/ 7 w 7"/>
                                <a:gd name="T1" fmla="*/ 0 h 10"/>
                                <a:gd name="T2" fmla="*/ 0 w 7"/>
                                <a:gd name="T3" fmla="*/ 4 h 10"/>
                                <a:gd name="T4" fmla="*/ 7 w 7"/>
                                <a:gd name="T5" fmla="*/ 10 h 10"/>
                              </a:gdLst>
                              <a:ahLst/>
                              <a:cxnLst>
                                <a:cxn ang="0">
                                  <a:pos x="T0" y="T1"/>
                                </a:cxn>
                                <a:cxn ang="0">
                                  <a:pos x="T2" y="T3"/>
                                </a:cxn>
                                <a:cxn ang="0">
                                  <a:pos x="T4" y="T5"/>
                                </a:cxn>
                              </a:cxnLst>
                              <a:rect l="0" t="0" r="r" b="b"/>
                              <a:pathLst>
                                <a:path w="7" h="10">
                                  <a:moveTo>
                                    <a:pt x="7" y="0"/>
                                  </a:moveTo>
                                  <a:lnTo>
                                    <a:pt x="0" y="4"/>
                                  </a:lnTo>
                                  <a:lnTo>
                                    <a:pt x="7"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8" name="Freeform 259"/>
                          <wps:cNvSpPr>
                            <a:spLocks/>
                          </wps:cNvSpPr>
                          <wps:spPr bwMode="auto">
                            <a:xfrm>
                              <a:off x="520" y="2640"/>
                              <a:ext cx="6" cy="10"/>
                            </a:xfrm>
                            <a:custGeom>
                              <a:avLst/>
                              <a:gdLst>
                                <a:gd name="T0" fmla="*/ 6 w 6"/>
                                <a:gd name="T1" fmla="*/ 0 h 10"/>
                                <a:gd name="T2" fmla="*/ 0 w 6"/>
                                <a:gd name="T3" fmla="*/ 4 h 10"/>
                                <a:gd name="T4" fmla="*/ 6 w 6"/>
                                <a:gd name="T5" fmla="*/ 10 h 10"/>
                              </a:gdLst>
                              <a:ahLst/>
                              <a:cxnLst>
                                <a:cxn ang="0">
                                  <a:pos x="T0" y="T1"/>
                                </a:cxn>
                                <a:cxn ang="0">
                                  <a:pos x="T2" y="T3"/>
                                </a:cxn>
                                <a:cxn ang="0">
                                  <a:pos x="T4" y="T5"/>
                                </a:cxn>
                              </a:cxnLst>
                              <a:rect l="0" t="0" r="r" b="b"/>
                              <a:pathLst>
                                <a:path w="6" h="10">
                                  <a:moveTo>
                                    <a:pt x="6" y="0"/>
                                  </a:moveTo>
                                  <a:lnTo>
                                    <a:pt x="0" y="4"/>
                                  </a:lnTo>
                                  <a:lnTo>
                                    <a:pt x="6"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Freeform 260"/>
                          <wps:cNvSpPr>
                            <a:spLocks/>
                          </wps:cNvSpPr>
                          <wps:spPr bwMode="auto">
                            <a:xfrm>
                              <a:off x="469" y="2640"/>
                              <a:ext cx="8" cy="10"/>
                            </a:xfrm>
                            <a:custGeom>
                              <a:avLst/>
                              <a:gdLst>
                                <a:gd name="T0" fmla="*/ 8 w 8"/>
                                <a:gd name="T1" fmla="*/ 0 h 10"/>
                                <a:gd name="T2" fmla="*/ 0 w 8"/>
                                <a:gd name="T3" fmla="*/ 4 h 10"/>
                                <a:gd name="T4" fmla="*/ 8 w 8"/>
                                <a:gd name="T5" fmla="*/ 10 h 10"/>
                              </a:gdLst>
                              <a:ahLst/>
                              <a:cxnLst>
                                <a:cxn ang="0">
                                  <a:pos x="T0" y="T1"/>
                                </a:cxn>
                                <a:cxn ang="0">
                                  <a:pos x="T2" y="T3"/>
                                </a:cxn>
                                <a:cxn ang="0">
                                  <a:pos x="T4" y="T5"/>
                                </a:cxn>
                              </a:cxnLst>
                              <a:rect l="0" t="0" r="r" b="b"/>
                              <a:pathLst>
                                <a:path w="8" h="10">
                                  <a:moveTo>
                                    <a:pt x="8" y="0"/>
                                  </a:moveTo>
                                  <a:lnTo>
                                    <a:pt x="0" y="4"/>
                                  </a:lnTo>
                                  <a:lnTo>
                                    <a:pt x="8"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 name="Freeform 261"/>
                          <wps:cNvSpPr>
                            <a:spLocks/>
                          </wps:cNvSpPr>
                          <wps:spPr bwMode="auto">
                            <a:xfrm>
                              <a:off x="495" y="2640"/>
                              <a:ext cx="7" cy="10"/>
                            </a:xfrm>
                            <a:custGeom>
                              <a:avLst/>
                              <a:gdLst>
                                <a:gd name="T0" fmla="*/ 7 w 7"/>
                                <a:gd name="T1" fmla="*/ 0 h 10"/>
                                <a:gd name="T2" fmla="*/ 0 w 7"/>
                                <a:gd name="T3" fmla="*/ 4 h 10"/>
                                <a:gd name="T4" fmla="*/ 7 w 7"/>
                                <a:gd name="T5" fmla="*/ 10 h 10"/>
                              </a:gdLst>
                              <a:ahLst/>
                              <a:cxnLst>
                                <a:cxn ang="0">
                                  <a:pos x="T0" y="T1"/>
                                </a:cxn>
                                <a:cxn ang="0">
                                  <a:pos x="T2" y="T3"/>
                                </a:cxn>
                                <a:cxn ang="0">
                                  <a:pos x="T4" y="T5"/>
                                </a:cxn>
                              </a:cxnLst>
                              <a:rect l="0" t="0" r="r" b="b"/>
                              <a:pathLst>
                                <a:path w="7" h="10">
                                  <a:moveTo>
                                    <a:pt x="7" y="0"/>
                                  </a:moveTo>
                                  <a:lnTo>
                                    <a:pt x="0" y="4"/>
                                  </a:lnTo>
                                  <a:lnTo>
                                    <a:pt x="7"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1" name="Freeform 262"/>
                          <wps:cNvSpPr>
                            <a:spLocks/>
                          </wps:cNvSpPr>
                          <wps:spPr bwMode="auto">
                            <a:xfrm>
                              <a:off x="396" y="2640"/>
                              <a:ext cx="6" cy="10"/>
                            </a:xfrm>
                            <a:custGeom>
                              <a:avLst/>
                              <a:gdLst>
                                <a:gd name="T0" fmla="*/ 6 w 6"/>
                                <a:gd name="T1" fmla="*/ 0 h 10"/>
                                <a:gd name="T2" fmla="*/ 0 w 6"/>
                                <a:gd name="T3" fmla="*/ 4 h 10"/>
                                <a:gd name="T4" fmla="*/ 6 w 6"/>
                                <a:gd name="T5" fmla="*/ 10 h 10"/>
                              </a:gdLst>
                              <a:ahLst/>
                              <a:cxnLst>
                                <a:cxn ang="0">
                                  <a:pos x="T0" y="T1"/>
                                </a:cxn>
                                <a:cxn ang="0">
                                  <a:pos x="T2" y="T3"/>
                                </a:cxn>
                                <a:cxn ang="0">
                                  <a:pos x="T4" y="T5"/>
                                </a:cxn>
                              </a:cxnLst>
                              <a:rect l="0" t="0" r="r" b="b"/>
                              <a:pathLst>
                                <a:path w="6" h="10">
                                  <a:moveTo>
                                    <a:pt x="6" y="0"/>
                                  </a:moveTo>
                                  <a:lnTo>
                                    <a:pt x="0" y="4"/>
                                  </a:lnTo>
                                  <a:lnTo>
                                    <a:pt x="6"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2" name="Freeform 263"/>
                          <wps:cNvSpPr>
                            <a:spLocks/>
                          </wps:cNvSpPr>
                          <wps:spPr bwMode="auto">
                            <a:xfrm>
                              <a:off x="420" y="2640"/>
                              <a:ext cx="7" cy="10"/>
                            </a:xfrm>
                            <a:custGeom>
                              <a:avLst/>
                              <a:gdLst>
                                <a:gd name="T0" fmla="*/ 7 w 7"/>
                                <a:gd name="T1" fmla="*/ 0 h 10"/>
                                <a:gd name="T2" fmla="*/ 0 w 7"/>
                                <a:gd name="T3" fmla="*/ 4 h 10"/>
                                <a:gd name="T4" fmla="*/ 7 w 7"/>
                                <a:gd name="T5" fmla="*/ 10 h 10"/>
                              </a:gdLst>
                              <a:ahLst/>
                              <a:cxnLst>
                                <a:cxn ang="0">
                                  <a:pos x="T0" y="T1"/>
                                </a:cxn>
                                <a:cxn ang="0">
                                  <a:pos x="T2" y="T3"/>
                                </a:cxn>
                                <a:cxn ang="0">
                                  <a:pos x="T4" y="T5"/>
                                </a:cxn>
                              </a:cxnLst>
                              <a:rect l="0" t="0" r="r" b="b"/>
                              <a:pathLst>
                                <a:path w="7" h="10">
                                  <a:moveTo>
                                    <a:pt x="7" y="0"/>
                                  </a:moveTo>
                                  <a:lnTo>
                                    <a:pt x="0" y="4"/>
                                  </a:lnTo>
                                  <a:lnTo>
                                    <a:pt x="7"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3" name="Freeform 264"/>
                          <wps:cNvSpPr>
                            <a:spLocks/>
                          </wps:cNvSpPr>
                          <wps:spPr bwMode="auto">
                            <a:xfrm>
                              <a:off x="445" y="2640"/>
                              <a:ext cx="6" cy="10"/>
                            </a:xfrm>
                            <a:custGeom>
                              <a:avLst/>
                              <a:gdLst>
                                <a:gd name="T0" fmla="*/ 6 w 6"/>
                                <a:gd name="T1" fmla="*/ 0 h 10"/>
                                <a:gd name="T2" fmla="*/ 0 w 6"/>
                                <a:gd name="T3" fmla="*/ 4 h 10"/>
                                <a:gd name="T4" fmla="*/ 6 w 6"/>
                                <a:gd name="T5" fmla="*/ 10 h 10"/>
                              </a:gdLst>
                              <a:ahLst/>
                              <a:cxnLst>
                                <a:cxn ang="0">
                                  <a:pos x="T0" y="T1"/>
                                </a:cxn>
                                <a:cxn ang="0">
                                  <a:pos x="T2" y="T3"/>
                                </a:cxn>
                                <a:cxn ang="0">
                                  <a:pos x="T4" y="T5"/>
                                </a:cxn>
                              </a:cxnLst>
                              <a:rect l="0" t="0" r="r" b="b"/>
                              <a:pathLst>
                                <a:path w="6" h="10">
                                  <a:moveTo>
                                    <a:pt x="6" y="0"/>
                                  </a:moveTo>
                                  <a:lnTo>
                                    <a:pt x="0" y="4"/>
                                  </a:lnTo>
                                  <a:lnTo>
                                    <a:pt x="6"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Freeform 265"/>
                          <wps:cNvSpPr>
                            <a:spLocks/>
                          </wps:cNvSpPr>
                          <wps:spPr bwMode="auto">
                            <a:xfrm>
                              <a:off x="414" y="2658"/>
                              <a:ext cx="6" cy="10"/>
                            </a:xfrm>
                            <a:custGeom>
                              <a:avLst/>
                              <a:gdLst>
                                <a:gd name="T0" fmla="*/ 6 w 6"/>
                                <a:gd name="T1" fmla="*/ 0 h 10"/>
                                <a:gd name="T2" fmla="*/ 0 w 6"/>
                                <a:gd name="T3" fmla="*/ 6 h 10"/>
                                <a:gd name="T4" fmla="*/ 6 w 6"/>
                                <a:gd name="T5" fmla="*/ 10 h 10"/>
                              </a:gdLst>
                              <a:ahLst/>
                              <a:cxnLst>
                                <a:cxn ang="0">
                                  <a:pos x="T0" y="T1"/>
                                </a:cxn>
                                <a:cxn ang="0">
                                  <a:pos x="T2" y="T3"/>
                                </a:cxn>
                                <a:cxn ang="0">
                                  <a:pos x="T4" y="T5"/>
                                </a:cxn>
                              </a:cxnLst>
                              <a:rect l="0" t="0" r="r" b="b"/>
                              <a:pathLst>
                                <a:path w="6" h="10">
                                  <a:moveTo>
                                    <a:pt x="6" y="0"/>
                                  </a:moveTo>
                                  <a:lnTo>
                                    <a:pt x="0" y="6"/>
                                  </a:lnTo>
                                  <a:lnTo>
                                    <a:pt x="6"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5" name="Freeform 266"/>
                          <wps:cNvSpPr>
                            <a:spLocks/>
                          </wps:cNvSpPr>
                          <wps:spPr bwMode="auto">
                            <a:xfrm>
                              <a:off x="607" y="2658"/>
                              <a:ext cx="7" cy="10"/>
                            </a:xfrm>
                            <a:custGeom>
                              <a:avLst/>
                              <a:gdLst>
                                <a:gd name="T0" fmla="*/ 7 w 7"/>
                                <a:gd name="T1" fmla="*/ 0 h 10"/>
                                <a:gd name="T2" fmla="*/ 0 w 7"/>
                                <a:gd name="T3" fmla="*/ 6 h 10"/>
                                <a:gd name="T4" fmla="*/ 7 w 7"/>
                                <a:gd name="T5" fmla="*/ 10 h 10"/>
                              </a:gdLst>
                              <a:ahLst/>
                              <a:cxnLst>
                                <a:cxn ang="0">
                                  <a:pos x="T0" y="T1"/>
                                </a:cxn>
                                <a:cxn ang="0">
                                  <a:pos x="T2" y="T3"/>
                                </a:cxn>
                                <a:cxn ang="0">
                                  <a:pos x="T4" y="T5"/>
                                </a:cxn>
                              </a:cxnLst>
                              <a:rect l="0" t="0" r="r" b="b"/>
                              <a:pathLst>
                                <a:path w="7" h="10">
                                  <a:moveTo>
                                    <a:pt x="7" y="0"/>
                                  </a:moveTo>
                                  <a:lnTo>
                                    <a:pt x="0" y="6"/>
                                  </a:lnTo>
                                  <a:lnTo>
                                    <a:pt x="7"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6" name="Freeform 267"/>
                          <wps:cNvSpPr>
                            <a:spLocks/>
                          </wps:cNvSpPr>
                          <wps:spPr bwMode="auto">
                            <a:xfrm>
                              <a:off x="632" y="2658"/>
                              <a:ext cx="7" cy="10"/>
                            </a:xfrm>
                            <a:custGeom>
                              <a:avLst/>
                              <a:gdLst>
                                <a:gd name="T0" fmla="*/ 7 w 7"/>
                                <a:gd name="T1" fmla="*/ 0 h 10"/>
                                <a:gd name="T2" fmla="*/ 0 w 7"/>
                                <a:gd name="T3" fmla="*/ 6 h 10"/>
                                <a:gd name="T4" fmla="*/ 7 w 7"/>
                                <a:gd name="T5" fmla="*/ 10 h 10"/>
                              </a:gdLst>
                              <a:ahLst/>
                              <a:cxnLst>
                                <a:cxn ang="0">
                                  <a:pos x="T0" y="T1"/>
                                </a:cxn>
                                <a:cxn ang="0">
                                  <a:pos x="T2" y="T3"/>
                                </a:cxn>
                                <a:cxn ang="0">
                                  <a:pos x="T4" y="T5"/>
                                </a:cxn>
                              </a:cxnLst>
                              <a:rect l="0" t="0" r="r" b="b"/>
                              <a:pathLst>
                                <a:path w="7" h="10">
                                  <a:moveTo>
                                    <a:pt x="7" y="0"/>
                                  </a:moveTo>
                                  <a:lnTo>
                                    <a:pt x="0" y="6"/>
                                  </a:lnTo>
                                  <a:lnTo>
                                    <a:pt x="7"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7" name="Freeform 268"/>
                          <wps:cNvSpPr>
                            <a:spLocks/>
                          </wps:cNvSpPr>
                          <wps:spPr bwMode="auto">
                            <a:xfrm>
                              <a:off x="560" y="2658"/>
                              <a:ext cx="7" cy="10"/>
                            </a:xfrm>
                            <a:custGeom>
                              <a:avLst/>
                              <a:gdLst>
                                <a:gd name="T0" fmla="*/ 7 w 7"/>
                                <a:gd name="T1" fmla="*/ 0 h 10"/>
                                <a:gd name="T2" fmla="*/ 0 w 7"/>
                                <a:gd name="T3" fmla="*/ 6 h 10"/>
                                <a:gd name="T4" fmla="*/ 7 w 7"/>
                                <a:gd name="T5" fmla="*/ 10 h 10"/>
                              </a:gdLst>
                              <a:ahLst/>
                              <a:cxnLst>
                                <a:cxn ang="0">
                                  <a:pos x="T0" y="T1"/>
                                </a:cxn>
                                <a:cxn ang="0">
                                  <a:pos x="T2" y="T3"/>
                                </a:cxn>
                                <a:cxn ang="0">
                                  <a:pos x="T4" y="T5"/>
                                </a:cxn>
                              </a:cxnLst>
                              <a:rect l="0" t="0" r="r" b="b"/>
                              <a:pathLst>
                                <a:path w="7" h="10">
                                  <a:moveTo>
                                    <a:pt x="7" y="0"/>
                                  </a:moveTo>
                                  <a:lnTo>
                                    <a:pt x="0" y="6"/>
                                  </a:lnTo>
                                  <a:lnTo>
                                    <a:pt x="7"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8" name="Freeform 269"/>
                          <wps:cNvSpPr>
                            <a:spLocks/>
                          </wps:cNvSpPr>
                          <wps:spPr bwMode="auto">
                            <a:xfrm>
                              <a:off x="585" y="2658"/>
                              <a:ext cx="7" cy="10"/>
                            </a:xfrm>
                            <a:custGeom>
                              <a:avLst/>
                              <a:gdLst>
                                <a:gd name="T0" fmla="*/ 7 w 7"/>
                                <a:gd name="T1" fmla="*/ 0 h 10"/>
                                <a:gd name="T2" fmla="*/ 0 w 7"/>
                                <a:gd name="T3" fmla="*/ 6 h 10"/>
                                <a:gd name="T4" fmla="*/ 7 w 7"/>
                                <a:gd name="T5" fmla="*/ 10 h 10"/>
                              </a:gdLst>
                              <a:ahLst/>
                              <a:cxnLst>
                                <a:cxn ang="0">
                                  <a:pos x="T0" y="T1"/>
                                </a:cxn>
                                <a:cxn ang="0">
                                  <a:pos x="T2" y="T3"/>
                                </a:cxn>
                                <a:cxn ang="0">
                                  <a:pos x="T4" y="T5"/>
                                </a:cxn>
                              </a:cxnLst>
                              <a:rect l="0" t="0" r="r" b="b"/>
                              <a:pathLst>
                                <a:path w="7" h="10">
                                  <a:moveTo>
                                    <a:pt x="7" y="0"/>
                                  </a:moveTo>
                                  <a:lnTo>
                                    <a:pt x="0" y="6"/>
                                  </a:lnTo>
                                  <a:lnTo>
                                    <a:pt x="7"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9" name="Freeform 270"/>
                          <wps:cNvSpPr>
                            <a:spLocks/>
                          </wps:cNvSpPr>
                          <wps:spPr bwMode="auto">
                            <a:xfrm>
                              <a:off x="461" y="2658"/>
                              <a:ext cx="6" cy="10"/>
                            </a:xfrm>
                            <a:custGeom>
                              <a:avLst/>
                              <a:gdLst>
                                <a:gd name="T0" fmla="*/ 6 w 6"/>
                                <a:gd name="T1" fmla="*/ 0 h 10"/>
                                <a:gd name="T2" fmla="*/ 0 w 6"/>
                                <a:gd name="T3" fmla="*/ 6 h 10"/>
                                <a:gd name="T4" fmla="*/ 6 w 6"/>
                                <a:gd name="T5" fmla="*/ 10 h 10"/>
                              </a:gdLst>
                              <a:ahLst/>
                              <a:cxnLst>
                                <a:cxn ang="0">
                                  <a:pos x="T0" y="T1"/>
                                </a:cxn>
                                <a:cxn ang="0">
                                  <a:pos x="T2" y="T3"/>
                                </a:cxn>
                                <a:cxn ang="0">
                                  <a:pos x="T4" y="T5"/>
                                </a:cxn>
                              </a:cxnLst>
                              <a:rect l="0" t="0" r="r" b="b"/>
                              <a:pathLst>
                                <a:path w="6" h="10">
                                  <a:moveTo>
                                    <a:pt x="6" y="0"/>
                                  </a:moveTo>
                                  <a:lnTo>
                                    <a:pt x="0" y="6"/>
                                  </a:lnTo>
                                  <a:lnTo>
                                    <a:pt x="6"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0" name="Freeform 271"/>
                          <wps:cNvSpPr>
                            <a:spLocks/>
                          </wps:cNvSpPr>
                          <wps:spPr bwMode="auto">
                            <a:xfrm>
                              <a:off x="486" y="2658"/>
                              <a:ext cx="6" cy="10"/>
                            </a:xfrm>
                            <a:custGeom>
                              <a:avLst/>
                              <a:gdLst>
                                <a:gd name="T0" fmla="*/ 6 w 6"/>
                                <a:gd name="T1" fmla="*/ 0 h 10"/>
                                <a:gd name="T2" fmla="*/ 0 w 6"/>
                                <a:gd name="T3" fmla="*/ 6 h 10"/>
                                <a:gd name="T4" fmla="*/ 6 w 6"/>
                                <a:gd name="T5" fmla="*/ 10 h 10"/>
                              </a:gdLst>
                              <a:ahLst/>
                              <a:cxnLst>
                                <a:cxn ang="0">
                                  <a:pos x="T0" y="T1"/>
                                </a:cxn>
                                <a:cxn ang="0">
                                  <a:pos x="T2" y="T3"/>
                                </a:cxn>
                                <a:cxn ang="0">
                                  <a:pos x="T4" y="T5"/>
                                </a:cxn>
                              </a:cxnLst>
                              <a:rect l="0" t="0" r="r" b="b"/>
                              <a:pathLst>
                                <a:path w="6" h="10">
                                  <a:moveTo>
                                    <a:pt x="6" y="0"/>
                                  </a:moveTo>
                                  <a:lnTo>
                                    <a:pt x="0" y="6"/>
                                  </a:lnTo>
                                  <a:lnTo>
                                    <a:pt x="6"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1" name="Freeform 272"/>
                          <wps:cNvSpPr>
                            <a:spLocks/>
                          </wps:cNvSpPr>
                          <wps:spPr bwMode="auto">
                            <a:xfrm>
                              <a:off x="510" y="2658"/>
                              <a:ext cx="6" cy="10"/>
                            </a:xfrm>
                            <a:custGeom>
                              <a:avLst/>
                              <a:gdLst>
                                <a:gd name="T0" fmla="*/ 6 w 6"/>
                                <a:gd name="T1" fmla="*/ 0 h 10"/>
                                <a:gd name="T2" fmla="*/ 0 w 6"/>
                                <a:gd name="T3" fmla="*/ 6 h 10"/>
                                <a:gd name="T4" fmla="*/ 6 w 6"/>
                                <a:gd name="T5" fmla="*/ 10 h 10"/>
                              </a:gdLst>
                              <a:ahLst/>
                              <a:cxnLst>
                                <a:cxn ang="0">
                                  <a:pos x="T0" y="T1"/>
                                </a:cxn>
                                <a:cxn ang="0">
                                  <a:pos x="T2" y="T3"/>
                                </a:cxn>
                                <a:cxn ang="0">
                                  <a:pos x="T4" y="T5"/>
                                </a:cxn>
                              </a:cxnLst>
                              <a:rect l="0" t="0" r="r" b="b"/>
                              <a:pathLst>
                                <a:path w="6" h="10">
                                  <a:moveTo>
                                    <a:pt x="6" y="0"/>
                                  </a:moveTo>
                                  <a:lnTo>
                                    <a:pt x="0" y="6"/>
                                  </a:lnTo>
                                  <a:lnTo>
                                    <a:pt x="6"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2" name="Freeform 273"/>
                          <wps:cNvSpPr>
                            <a:spLocks/>
                          </wps:cNvSpPr>
                          <wps:spPr bwMode="auto">
                            <a:xfrm>
                              <a:off x="536" y="2658"/>
                              <a:ext cx="6" cy="10"/>
                            </a:xfrm>
                            <a:custGeom>
                              <a:avLst/>
                              <a:gdLst>
                                <a:gd name="T0" fmla="*/ 6 w 6"/>
                                <a:gd name="T1" fmla="*/ 0 h 10"/>
                                <a:gd name="T2" fmla="*/ 0 w 6"/>
                                <a:gd name="T3" fmla="*/ 6 h 10"/>
                                <a:gd name="T4" fmla="*/ 6 w 6"/>
                                <a:gd name="T5" fmla="*/ 10 h 10"/>
                              </a:gdLst>
                              <a:ahLst/>
                              <a:cxnLst>
                                <a:cxn ang="0">
                                  <a:pos x="T0" y="T1"/>
                                </a:cxn>
                                <a:cxn ang="0">
                                  <a:pos x="T2" y="T3"/>
                                </a:cxn>
                                <a:cxn ang="0">
                                  <a:pos x="T4" y="T5"/>
                                </a:cxn>
                              </a:cxnLst>
                              <a:rect l="0" t="0" r="r" b="b"/>
                              <a:pathLst>
                                <a:path w="6" h="10">
                                  <a:moveTo>
                                    <a:pt x="6" y="0"/>
                                  </a:moveTo>
                                  <a:lnTo>
                                    <a:pt x="0" y="6"/>
                                  </a:lnTo>
                                  <a:lnTo>
                                    <a:pt x="6"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3" name="Freeform 274"/>
                          <wps:cNvSpPr>
                            <a:spLocks/>
                          </wps:cNvSpPr>
                          <wps:spPr bwMode="auto">
                            <a:xfrm>
                              <a:off x="436" y="2658"/>
                              <a:ext cx="7" cy="10"/>
                            </a:xfrm>
                            <a:custGeom>
                              <a:avLst/>
                              <a:gdLst>
                                <a:gd name="T0" fmla="*/ 7 w 7"/>
                                <a:gd name="T1" fmla="*/ 0 h 10"/>
                                <a:gd name="T2" fmla="*/ 0 w 7"/>
                                <a:gd name="T3" fmla="*/ 6 h 10"/>
                                <a:gd name="T4" fmla="*/ 7 w 7"/>
                                <a:gd name="T5" fmla="*/ 10 h 10"/>
                              </a:gdLst>
                              <a:ahLst/>
                              <a:cxnLst>
                                <a:cxn ang="0">
                                  <a:pos x="T0" y="T1"/>
                                </a:cxn>
                                <a:cxn ang="0">
                                  <a:pos x="T2" y="T3"/>
                                </a:cxn>
                                <a:cxn ang="0">
                                  <a:pos x="T4" y="T5"/>
                                </a:cxn>
                              </a:cxnLst>
                              <a:rect l="0" t="0" r="r" b="b"/>
                              <a:pathLst>
                                <a:path w="7" h="10">
                                  <a:moveTo>
                                    <a:pt x="7" y="0"/>
                                  </a:moveTo>
                                  <a:lnTo>
                                    <a:pt x="0" y="6"/>
                                  </a:lnTo>
                                  <a:lnTo>
                                    <a:pt x="7"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4" name="Freeform 275"/>
                          <wps:cNvSpPr>
                            <a:spLocks/>
                          </wps:cNvSpPr>
                          <wps:spPr bwMode="auto">
                            <a:xfrm>
                              <a:off x="370" y="2640"/>
                              <a:ext cx="8" cy="10"/>
                            </a:xfrm>
                            <a:custGeom>
                              <a:avLst/>
                              <a:gdLst>
                                <a:gd name="T0" fmla="*/ 8 w 8"/>
                                <a:gd name="T1" fmla="*/ 0 h 10"/>
                                <a:gd name="T2" fmla="*/ 0 w 8"/>
                                <a:gd name="T3" fmla="*/ 4 h 10"/>
                                <a:gd name="T4" fmla="*/ 8 w 8"/>
                                <a:gd name="T5" fmla="*/ 10 h 10"/>
                              </a:gdLst>
                              <a:ahLst/>
                              <a:cxnLst>
                                <a:cxn ang="0">
                                  <a:pos x="T0" y="T1"/>
                                </a:cxn>
                                <a:cxn ang="0">
                                  <a:pos x="T2" y="T3"/>
                                </a:cxn>
                                <a:cxn ang="0">
                                  <a:pos x="T4" y="T5"/>
                                </a:cxn>
                              </a:cxnLst>
                              <a:rect l="0" t="0" r="r" b="b"/>
                              <a:pathLst>
                                <a:path w="8" h="10">
                                  <a:moveTo>
                                    <a:pt x="8" y="0"/>
                                  </a:moveTo>
                                  <a:lnTo>
                                    <a:pt x="0" y="4"/>
                                  </a:lnTo>
                                  <a:lnTo>
                                    <a:pt x="8"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5" name="Freeform 276"/>
                          <wps:cNvSpPr>
                            <a:spLocks/>
                          </wps:cNvSpPr>
                          <wps:spPr bwMode="auto">
                            <a:xfrm>
                              <a:off x="345" y="2640"/>
                              <a:ext cx="7" cy="10"/>
                            </a:xfrm>
                            <a:custGeom>
                              <a:avLst/>
                              <a:gdLst>
                                <a:gd name="T0" fmla="*/ 7 w 7"/>
                                <a:gd name="T1" fmla="*/ 0 h 10"/>
                                <a:gd name="T2" fmla="*/ 0 w 7"/>
                                <a:gd name="T3" fmla="*/ 4 h 10"/>
                                <a:gd name="T4" fmla="*/ 7 w 7"/>
                                <a:gd name="T5" fmla="*/ 10 h 10"/>
                              </a:gdLst>
                              <a:ahLst/>
                              <a:cxnLst>
                                <a:cxn ang="0">
                                  <a:pos x="T0" y="T1"/>
                                </a:cxn>
                                <a:cxn ang="0">
                                  <a:pos x="T2" y="T3"/>
                                </a:cxn>
                                <a:cxn ang="0">
                                  <a:pos x="T4" y="T5"/>
                                </a:cxn>
                              </a:cxnLst>
                              <a:rect l="0" t="0" r="r" b="b"/>
                              <a:pathLst>
                                <a:path w="7" h="10">
                                  <a:moveTo>
                                    <a:pt x="7" y="0"/>
                                  </a:moveTo>
                                  <a:lnTo>
                                    <a:pt x="0" y="4"/>
                                  </a:lnTo>
                                  <a:lnTo>
                                    <a:pt x="7"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6" name="Freeform 277"/>
                          <wps:cNvSpPr>
                            <a:spLocks/>
                          </wps:cNvSpPr>
                          <wps:spPr bwMode="auto">
                            <a:xfrm>
                              <a:off x="368" y="2379"/>
                              <a:ext cx="224" cy="153"/>
                            </a:xfrm>
                            <a:custGeom>
                              <a:avLst/>
                              <a:gdLst>
                                <a:gd name="T0" fmla="*/ 0 w 224"/>
                                <a:gd name="T1" fmla="*/ 153 h 153"/>
                                <a:gd name="T2" fmla="*/ 0 w 224"/>
                                <a:gd name="T3" fmla="*/ 0 h 153"/>
                                <a:gd name="T4" fmla="*/ 224 w 224"/>
                                <a:gd name="T5" fmla="*/ 0 h 153"/>
                                <a:gd name="T6" fmla="*/ 224 w 224"/>
                                <a:gd name="T7" fmla="*/ 153 h 153"/>
                                <a:gd name="T8" fmla="*/ 0 w 224"/>
                                <a:gd name="T9" fmla="*/ 153 h 153"/>
                                <a:gd name="T10" fmla="*/ 0 w 224"/>
                                <a:gd name="T11" fmla="*/ 153 h 153"/>
                              </a:gdLst>
                              <a:ahLst/>
                              <a:cxnLst>
                                <a:cxn ang="0">
                                  <a:pos x="T0" y="T1"/>
                                </a:cxn>
                                <a:cxn ang="0">
                                  <a:pos x="T2" y="T3"/>
                                </a:cxn>
                                <a:cxn ang="0">
                                  <a:pos x="T4" y="T5"/>
                                </a:cxn>
                                <a:cxn ang="0">
                                  <a:pos x="T6" y="T7"/>
                                </a:cxn>
                                <a:cxn ang="0">
                                  <a:pos x="T8" y="T9"/>
                                </a:cxn>
                                <a:cxn ang="0">
                                  <a:pos x="T10" y="T11"/>
                                </a:cxn>
                              </a:cxnLst>
                              <a:rect l="0" t="0" r="r" b="b"/>
                              <a:pathLst>
                                <a:path w="224" h="153">
                                  <a:moveTo>
                                    <a:pt x="0" y="153"/>
                                  </a:moveTo>
                                  <a:lnTo>
                                    <a:pt x="0" y="0"/>
                                  </a:lnTo>
                                  <a:lnTo>
                                    <a:pt x="224" y="0"/>
                                  </a:lnTo>
                                  <a:lnTo>
                                    <a:pt x="224" y="153"/>
                                  </a:lnTo>
                                  <a:lnTo>
                                    <a:pt x="0" y="153"/>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497" name="Freeform 278"/>
                          <wps:cNvSpPr>
                            <a:spLocks/>
                          </wps:cNvSpPr>
                          <wps:spPr bwMode="auto">
                            <a:xfrm>
                              <a:off x="352" y="2357"/>
                              <a:ext cx="263" cy="198"/>
                            </a:xfrm>
                            <a:custGeom>
                              <a:avLst/>
                              <a:gdLst>
                                <a:gd name="T0" fmla="*/ 9 w 263"/>
                                <a:gd name="T1" fmla="*/ 182 h 198"/>
                                <a:gd name="T2" fmla="*/ 255 w 263"/>
                                <a:gd name="T3" fmla="*/ 182 h 198"/>
                                <a:gd name="T4" fmla="*/ 255 w 263"/>
                                <a:gd name="T5" fmla="*/ 7 h 198"/>
                                <a:gd name="T6" fmla="*/ 263 w 263"/>
                                <a:gd name="T7" fmla="*/ 7 h 198"/>
                                <a:gd name="T8" fmla="*/ 263 w 263"/>
                                <a:gd name="T9" fmla="*/ 0 h 198"/>
                                <a:gd name="T10" fmla="*/ 0 w 263"/>
                                <a:gd name="T11" fmla="*/ 0 h 198"/>
                                <a:gd name="T12" fmla="*/ 0 w 263"/>
                                <a:gd name="T13" fmla="*/ 198 h 198"/>
                                <a:gd name="T14" fmla="*/ 9 w 263"/>
                                <a:gd name="T15" fmla="*/ 198 h 198"/>
                                <a:gd name="T16" fmla="*/ 9 w 263"/>
                                <a:gd name="T17" fmla="*/ 182 h 198"/>
                                <a:gd name="T18" fmla="*/ 9 w 263"/>
                                <a:gd name="T19" fmla="*/ 182 h 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3" h="198">
                                  <a:moveTo>
                                    <a:pt x="9" y="182"/>
                                  </a:moveTo>
                                  <a:lnTo>
                                    <a:pt x="255" y="182"/>
                                  </a:lnTo>
                                  <a:lnTo>
                                    <a:pt x="255" y="7"/>
                                  </a:lnTo>
                                  <a:lnTo>
                                    <a:pt x="263" y="7"/>
                                  </a:lnTo>
                                  <a:lnTo>
                                    <a:pt x="263" y="0"/>
                                  </a:lnTo>
                                  <a:lnTo>
                                    <a:pt x="0" y="0"/>
                                  </a:lnTo>
                                  <a:lnTo>
                                    <a:pt x="0" y="198"/>
                                  </a:lnTo>
                                  <a:lnTo>
                                    <a:pt x="9" y="198"/>
                                  </a:lnTo>
                                  <a:lnTo>
                                    <a:pt x="9" y="182"/>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pic:pic xmlns:pic="http://schemas.openxmlformats.org/drawingml/2006/picture">
                          <pic:nvPicPr>
                            <pic:cNvPr id="498" name="Picture 2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338" y="2343"/>
                              <a:ext cx="284" cy="2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9" name="Picture 28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338" y="2343"/>
                              <a:ext cx="284" cy="219"/>
                            </a:xfrm>
                            <a:prstGeom prst="rect">
                              <a:avLst/>
                            </a:prstGeom>
                            <a:noFill/>
                            <a:extLst>
                              <a:ext uri="{909E8E84-426E-40DD-AFC4-6F175D3DCCD1}">
                                <a14:hiddenFill xmlns:a14="http://schemas.microsoft.com/office/drawing/2010/main">
                                  <a:solidFill>
                                    <a:srgbClr val="FFFFFF"/>
                                  </a:solidFill>
                                </a14:hiddenFill>
                              </a:ext>
                            </a:extLst>
                          </pic:spPr>
                        </pic:pic>
                        <wps:wsp>
                          <wps:cNvPr id="500" name="Line 281"/>
                          <wps:cNvCnPr>
                            <a:cxnSpLocks noChangeShapeType="1"/>
                          </wps:cNvCnPr>
                          <wps:spPr bwMode="auto">
                            <a:xfrm>
                              <a:off x="406" y="2576"/>
                              <a:ext cx="1" cy="17"/>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501" name="Line 282"/>
                          <wps:cNvCnPr>
                            <a:cxnSpLocks noChangeShapeType="1"/>
                          </wps:cNvCnPr>
                          <wps:spPr bwMode="auto">
                            <a:xfrm>
                              <a:off x="365" y="2576"/>
                              <a:ext cx="1" cy="17"/>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502" name="Line 283"/>
                          <wps:cNvCnPr>
                            <a:cxnSpLocks noChangeShapeType="1"/>
                          </wps:cNvCnPr>
                          <wps:spPr bwMode="auto">
                            <a:xfrm>
                              <a:off x="315" y="2576"/>
                              <a:ext cx="328" cy="1"/>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503" name="Freeform 284"/>
                          <wps:cNvSpPr>
                            <a:spLocks/>
                          </wps:cNvSpPr>
                          <wps:spPr bwMode="auto">
                            <a:xfrm>
                              <a:off x="305" y="2271"/>
                              <a:ext cx="392" cy="404"/>
                            </a:xfrm>
                            <a:custGeom>
                              <a:avLst/>
                              <a:gdLst>
                                <a:gd name="T0" fmla="*/ 0 w 392"/>
                                <a:gd name="T1" fmla="*/ 404 h 404"/>
                                <a:gd name="T2" fmla="*/ 0 w 392"/>
                                <a:gd name="T3" fmla="*/ 339 h 404"/>
                                <a:gd name="T4" fmla="*/ 16 w 392"/>
                                <a:gd name="T5" fmla="*/ 322 h 404"/>
                                <a:gd name="T6" fmla="*/ 10 w 392"/>
                                <a:gd name="T7" fmla="*/ 322 h 404"/>
                                <a:gd name="T8" fmla="*/ 10 w 392"/>
                                <a:gd name="T9" fmla="*/ 54 h 404"/>
                                <a:gd name="T10" fmla="*/ 65 w 392"/>
                                <a:gd name="T11" fmla="*/ 0 h 404"/>
                                <a:gd name="T12" fmla="*/ 392 w 392"/>
                                <a:gd name="T13" fmla="*/ 0 h 404"/>
                                <a:gd name="T14" fmla="*/ 392 w 392"/>
                                <a:gd name="T15" fmla="*/ 166 h 404"/>
                                <a:gd name="T16" fmla="*/ 379 w 392"/>
                                <a:gd name="T17" fmla="*/ 204 h 404"/>
                                <a:gd name="T18" fmla="*/ 379 w 392"/>
                                <a:gd name="T19" fmla="*/ 278 h 404"/>
                                <a:gd name="T20" fmla="*/ 365 w 392"/>
                                <a:gd name="T21" fmla="*/ 295 h 404"/>
                                <a:gd name="T22" fmla="*/ 392 w 392"/>
                                <a:gd name="T23" fmla="*/ 295 h 404"/>
                                <a:gd name="T24" fmla="*/ 392 w 392"/>
                                <a:gd name="T25" fmla="*/ 360 h 404"/>
                                <a:gd name="T26" fmla="*/ 350 w 392"/>
                                <a:gd name="T27" fmla="*/ 404 h 404"/>
                                <a:gd name="T28" fmla="*/ 0 w 392"/>
                                <a:gd name="T29" fmla="*/ 404 h 4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92" h="404">
                                  <a:moveTo>
                                    <a:pt x="0" y="404"/>
                                  </a:moveTo>
                                  <a:lnTo>
                                    <a:pt x="0" y="339"/>
                                  </a:lnTo>
                                  <a:lnTo>
                                    <a:pt x="16" y="322"/>
                                  </a:lnTo>
                                  <a:lnTo>
                                    <a:pt x="10" y="322"/>
                                  </a:lnTo>
                                  <a:lnTo>
                                    <a:pt x="10" y="54"/>
                                  </a:lnTo>
                                  <a:lnTo>
                                    <a:pt x="65" y="0"/>
                                  </a:lnTo>
                                  <a:lnTo>
                                    <a:pt x="392" y="0"/>
                                  </a:lnTo>
                                  <a:lnTo>
                                    <a:pt x="392" y="166"/>
                                  </a:lnTo>
                                  <a:lnTo>
                                    <a:pt x="379" y="204"/>
                                  </a:lnTo>
                                  <a:lnTo>
                                    <a:pt x="379" y="278"/>
                                  </a:lnTo>
                                  <a:lnTo>
                                    <a:pt x="365" y="295"/>
                                  </a:lnTo>
                                  <a:lnTo>
                                    <a:pt x="392" y="295"/>
                                  </a:lnTo>
                                  <a:lnTo>
                                    <a:pt x="392" y="360"/>
                                  </a:lnTo>
                                  <a:lnTo>
                                    <a:pt x="350" y="404"/>
                                  </a:lnTo>
                                  <a:lnTo>
                                    <a:pt x="0" y="404"/>
                                  </a:lnTo>
                                  <a:close/>
                                </a:path>
                              </a:pathLst>
                            </a:custGeom>
                            <a:noFill/>
                            <a:ln w="4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 name="Rectangle 285"/>
                          <wps:cNvSpPr>
                            <a:spLocks noChangeArrowheads="1"/>
                          </wps:cNvSpPr>
                          <wps:spPr bwMode="auto">
                            <a:xfrm>
                              <a:off x="164" y="2692"/>
                              <a:ext cx="883"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BE4D3" w14:textId="77777777" w:rsidR="00AC42CE" w:rsidRDefault="00AC42CE" w:rsidP="00A77D7B">
                                <w:r>
                                  <w:rPr>
                                    <w:rFonts w:cs="Arial"/>
                                    <w:color w:val="000000"/>
                                    <w:sz w:val="8"/>
                                    <w:szCs w:val="8"/>
                                  </w:rPr>
                                  <w:t>GMF GSW User</w:t>
                                </w:r>
                              </w:p>
                            </w:txbxContent>
                          </wps:txbx>
                          <wps:bodyPr rot="0" vert="horz" wrap="none" lIns="0" tIns="0" rIns="0" bIns="0" anchor="t" anchorCtr="0" upright="1">
                            <a:spAutoFit/>
                          </wps:bodyPr>
                        </wps:wsp>
                        <wps:wsp>
                          <wps:cNvPr id="505" name="Rectangle 286"/>
                          <wps:cNvSpPr>
                            <a:spLocks noChangeArrowheads="1"/>
                          </wps:cNvSpPr>
                          <wps:spPr bwMode="auto">
                            <a:xfrm>
                              <a:off x="280" y="2787"/>
                              <a:ext cx="633"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88013" w14:textId="77777777" w:rsidR="00AC42CE" w:rsidRDefault="00AC42CE" w:rsidP="00A77D7B">
                                <w:r>
                                  <w:rPr>
                                    <w:rFonts w:cs="Arial"/>
                                    <w:color w:val="000000"/>
                                    <w:sz w:val="8"/>
                                    <w:szCs w:val="8"/>
                                  </w:rPr>
                                  <w:t>Thick Client</w:t>
                                </w:r>
                              </w:p>
                            </w:txbxContent>
                          </wps:txbx>
                          <wps:bodyPr rot="0" vert="horz" wrap="none" lIns="0" tIns="0" rIns="0" bIns="0" anchor="t" anchorCtr="0" upright="1">
                            <a:spAutoFit/>
                          </wps:bodyPr>
                        </wps:wsp>
                        <wps:wsp>
                          <wps:cNvPr id="506" name="Rectangle 287"/>
                          <wps:cNvSpPr>
                            <a:spLocks noChangeArrowheads="1"/>
                          </wps:cNvSpPr>
                          <wps:spPr bwMode="auto">
                            <a:xfrm>
                              <a:off x="303" y="2874"/>
                              <a:ext cx="553"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35DD2" w14:textId="77777777" w:rsidR="00AC42CE" w:rsidRDefault="00AC42CE" w:rsidP="00A77D7B">
                                <w:r>
                                  <w:rPr>
                                    <w:rFonts w:cs="Arial"/>
                                    <w:color w:val="000000"/>
                                    <w:sz w:val="8"/>
                                    <w:szCs w:val="8"/>
                                  </w:rPr>
                                  <w:t>SmartIcon</w:t>
                                </w:r>
                              </w:p>
                            </w:txbxContent>
                          </wps:txbx>
                          <wps:bodyPr rot="0" vert="horz" wrap="none" lIns="0" tIns="0" rIns="0" bIns="0" anchor="t" anchorCtr="0" upright="1">
                            <a:spAutoFit/>
                          </wps:bodyPr>
                        </wps:wsp>
                        <wps:wsp>
                          <wps:cNvPr id="507" name="Freeform 288"/>
                          <wps:cNvSpPr>
                            <a:spLocks/>
                          </wps:cNvSpPr>
                          <wps:spPr bwMode="auto">
                            <a:xfrm>
                              <a:off x="616" y="4948"/>
                              <a:ext cx="44" cy="109"/>
                            </a:xfrm>
                            <a:custGeom>
                              <a:avLst/>
                              <a:gdLst>
                                <a:gd name="T0" fmla="*/ 0 w 44"/>
                                <a:gd name="T1" fmla="*/ 109 h 109"/>
                                <a:gd name="T2" fmla="*/ 44 w 44"/>
                                <a:gd name="T3" fmla="*/ 66 h 109"/>
                                <a:gd name="T4" fmla="*/ 44 w 44"/>
                                <a:gd name="T5" fmla="*/ 0 h 109"/>
                                <a:gd name="T6" fmla="*/ 0 w 44"/>
                                <a:gd name="T7" fmla="*/ 44 h 109"/>
                                <a:gd name="T8" fmla="*/ 0 w 44"/>
                                <a:gd name="T9" fmla="*/ 109 h 109"/>
                              </a:gdLst>
                              <a:ahLst/>
                              <a:cxnLst>
                                <a:cxn ang="0">
                                  <a:pos x="T0" y="T1"/>
                                </a:cxn>
                                <a:cxn ang="0">
                                  <a:pos x="T2" y="T3"/>
                                </a:cxn>
                                <a:cxn ang="0">
                                  <a:pos x="T4" y="T5"/>
                                </a:cxn>
                                <a:cxn ang="0">
                                  <a:pos x="T6" y="T7"/>
                                </a:cxn>
                                <a:cxn ang="0">
                                  <a:pos x="T8" y="T9"/>
                                </a:cxn>
                              </a:cxnLst>
                              <a:rect l="0" t="0" r="r" b="b"/>
                              <a:pathLst>
                                <a:path w="44" h="109">
                                  <a:moveTo>
                                    <a:pt x="0" y="109"/>
                                  </a:moveTo>
                                  <a:lnTo>
                                    <a:pt x="44" y="66"/>
                                  </a:lnTo>
                                  <a:lnTo>
                                    <a:pt x="44" y="0"/>
                                  </a:lnTo>
                                  <a:lnTo>
                                    <a:pt x="0" y="44"/>
                                  </a:lnTo>
                                  <a:lnTo>
                                    <a:pt x="0" y="109"/>
                                  </a:lnTo>
                                  <a:close/>
                                </a:path>
                              </a:pathLst>
                            </a:custGeom>
                            <a:solidFill>
                              <a:srgbClr val="9A9A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8" name="Freeform 289"/>
                          <wps:cNvSpPr>
                            <a:spLocks/>
                          </wps:cNvSpPr>
                          <wps:spPr bwMode="auto">
                            <a:xfrm>
                              <a:off x="595" y="4948"/>
                              <a:ext cx="65" cy="32"/>
                            </a:xfrm>
                            <a:custGeom>
                              <a:avLst/>
                              <a:gdLst>
                                <a:gd name="T0" fmla="*/ 33 w 65"/>
                                <a:gd name="T1" fmla="*/ 32 h 32"/>
                                <a:gd name="T2" fmla="*/ 65 w 65"/>
                                <a:gd name="T3" fmla="*/ 0 h 32"/>
                                <a:gd name="T4" fmla="*/ 0 w 65"/>
                                <a:gd name="T5" fmla="*/ 0 h 32"/>
                                <a:gd name="T6" fmla="*/ 33 w 65"/>
                                <a:gd name="T7" fmla="*/ 32 h 32"/>
                              </a:gdLst>
                              <a:ahLst/>
                              <a:cxnLst>
                                <a:cxn ang="0">
                                  <a:pos x="T0" y="T1"/>
                                </a:cxn>
                                <a:cxn ang="0">
                                  <a:pos x="T2" y="T3"/>
                                </a:cxn>
                                <a:cxn ang="0">
                                  <a:pos x="T4" y="T5"/>
                                </a:cxn>
                                <a:cxn ang="0">
                                  <a:pos x="T6" y="T7"/>
                                </a:cxn>
                              </a:cxnLst>
                              <a:rect l="0" t="0" r="r" b="b"/>
                              <a:pathLst>
                                <a:path w="65" h="32">
                                  <a:moveTo>
                                    <a:pt x="33" y="32"/>
                                  </a:moveTo>
                                  <a:lnTo>
                                    <a:pt x="65" y="0"/>
                                  </a:lnTo>
                                  <a:lnTo>
                                    <a:pt x="0" y="0"/>
                                  </a:lnTo>
                                  <a:lnTo>
                                    <a:pt x="33" y="32"/>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Freeform 290"/>
                          <wps:cNvSpPr>
                            <a:spLocks/>
                          </wps:cNvSpPr>
                          <wps:spPr bwMode="auto">
                            <a:xfrm>
                              <a:off x="267" y="4970"/>
                              <a:ext cx="88" cy="22"/>
                            </a:xfrm>
                            <a:custGeom>
                              <a:avLst/>
                              <a:gdLst>
                                <a:gd name="T0" fmla="*/ 88 w 88"/>
                                <a:gd name="T1" fmla="*/ 22 h 22"/>
                                <a:gd name="T2" fmla="*/ 23 w 88"/>
                                <a:gd name="T3" fmla="*/ 0 h 22"/>
                                <a:gd name="T4" fmla="*/ 0 w 88"/>
                                <a:gd name="T5" fmla="*/ 22 h 22"/>
                                <a:gd name="T6" fmla="*/ 88 w 88"/>
                                <a:gd name="T7" fmla="*/ 22 h 22"/>
                              </a:gdLst>
                              <a:ahLst/>
                              <a:cxnLst>
                                <a:cxn ang="0">
                                  <a:pos x="T0" y="T1"/>
                                </a:cxn>
                                <a:cxn ang="0">
                                  <a:pos x="T2" y="T3"/>
                                </a:cxn>
                                <a:cxn ang="0">
                                  <a:pos x="T4" y="T5"/>
                                </a:cxn>
                                <a:cxn ang="0">
                                  <a:pos x="T6" y="T7"/>
                                </a:cxn>
                              </a:cxnLst>
                              <a:rect l="0" t="0" r="r" b="b"/>
                              <a:pathLst>
                                <a:path w="88" h="22">
                                  <a:moveTo>
                                    <a:pt x="88" y="22"/>
                                  </a:moveTo>
                                  <a:lnTo>
                                    <a:pt x="23" y="0"/>
                                  </a:lnTo>
                                  <a:lnTo>
                                    <a:pt x="0" y="22"/>
                                  </a:lnTo>
                                  <a:lnTo>
                                    <a:pt x="88" y="22"/>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0" name="Freeform 291"/>
                          <wps:cNvSpPr>
                            <a:spLocks/>
                          </wps:cNvSpPr>
                          <wps:spPr bwMode="auto">
                            <a:xfrm>
                              <a:off x="290" y="4948"/>
                              <a:ext cx="359" cy="44"/>
                            </a:xfrm>
                            <a:custGeom>
                              <a:avLst/>
                              <a:gdLst>
                                <a:gd name="T0" fmla="*/ 359 w 359"/>
                                <a:gd name="T1" fmla="*/ 11 h 44"/>
                                <a:gd name="T2" fmla="*/ 338 w 359"/>
                                <a:gd name="T3" fmla="*/ 0 h 44"/>
                                <a:gd name="T4" fmla="*/ 21 w 359"/>
                                <a:gd name="T5" fmla="*/ 0 h 44"/>
                                <a:gd name="T6" fmla="*/ 0 w 359"/>
                                <a:gd name="T7" fmla="*/ 22 h 44"/>
                                <a:gd name="T8" fmla="*/ 65 w 359"/>
                                <a:gd name="T9" fmla="*/ 44 h 44"/>
                                <a:gd name="T10" fmla="*/ 326 w 359"/>
                                <a:gd name="T11" fmla="*/ 44 h 44"/>
                                <a:gd name="T12" fmla="*/ 359 w 359"/>
                                <a:gd name="T13" fmla="*/ 11 h 44"/>
                              </a:gdLst>
                              <a:ahLst/>
                              <a:cxnLst>
                                <a:cxn ang="0">
                                  <a:pos x="T0" y="T1"/>
                                </a:cxn>
                                <a:cxn ang="0">
                                  <a:pos x="T2" y="T3"/>
                                </a:cxn>
                                <a:cxn ang="0">
                                  <a:pos x="T4" y="T5"/>
                                </a:cxn>
                                <a:cxn ang="0">
                                  <a:pos x="T6" y="T7"/>
                                </a:cxn>
                                <a:cxn ang="0">
                                  <a:pos x="T8" y="T9"/>
                                </a:cxn>
                                <a:cxn ang="0">
                                  <a:pos x="T10" y="T11"/>
                                </a:cxn>
                                <a:cxn ang="0">
                                  <a:pos x="T12" y="T13"/>
                                </a:cxn>
                              </a:cxnLst>
                              <a:rect l="0" t="0" r="r" b="b"/>
                              <a:pathLst>
                                <a:path w="359" h="44">
                                  <a:moveTo>
                                    <a:pt x="359" y="11"/>
                                  </a:moveTo>
                                  <a:lnTo>
                                    <a:pt x="338" y="0"/>
                                  </a:lnTo>
                                  <a:lnTo>
                                    <a:pt x="21" y="0"/>
                                  </a:lnTo>
                                  <a:lnTo>
                                    <a:pt x="0" y="22"/>
                                  </a:lnTo>
                                  <a:lnTo>
                                    <a:pt x="65" y="44"/>
                                  </a:lnTo>
                                  <a:lnTo>
                                    <a:pt x="326" y="44"/>
                                  </a:lnTo>
                                  <a:lnTo>
                                    <a:pt x="359" y="11"/>
                                  </a:lnTo>
                                  <a:close/>
                                </a:path>
                              </a:pathLst>
                            </a:custGeom>
                            <a:solidFill>
                              <a:srgbClr val="9A9A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1" name="Freeform 292"/>
                          <wps:cNvSpPr>
                            <a:spLocks/>
                          </wps:cNvSpPr>
                          <wps:spPr bwMode="auto">
                            <a:xfrm>
                              <a:off x="345" y="4977"/>
                              <a:ext cx="247" cy="15"/>
                            </a:xfrm>
                            <a:custGeom>
                              <a:avLst/>
                              <a:gdLst>
                                <a:gd name="T0" fmla="*/ 0 w 247"/>
                                <a:gd name="T1" fmla="*/ 0 h 15"/>
                                <a:gd name="T2" fmla="*/ 1 w 247"/>
                                <a:gd name="T3" fmla="*/ 2 h 15"/>
                                <a:gd name="T4" fmla="*/ 3 w 247"/>
                                <a:gd name="T5" fmla="*/ 3 h 15"/>
                                <a:gd name="T6" fmla="*/ 6 w 247"/>
                                <a:gd name="T7" fmla="*/ 5 h 15"/>
                                <a:gd name="T8" fmla="*/ 10 w 247"/>
                                <a:gd name="T9" fmla="*/ 6 h 15"/>
                                <a:gd name="T10" fmla="*/ 14 w 247"/>
                                <a:gd name="T11" fmla="*/ 7 h 15"/>
                                <a:gd name="T12" fmla="*/ 20 w 247"/>
                                <a:gd name="T13" fmla="*/ 7 h 15"/>
                                <a:gd name="T14" fmla="*/ 27 w 247"/>
                                <a:gd name="T15" fmla="*/ 9 h 15"/>
                                <a:gd name="T16" fmla="*/ 35 w 247"/>
                                <a:gd name="T17" fmla="*/ 10 h 15"/>
                                <a:gd name="T18" fmla="*/ 44 w 247"/>
                                <a:gd name="T19" fmla="*/ 12 h 15"/>
                                <a:gd name="T20" fmla="*/ 54 w 247"/>
                                <a:gd name="T21" fmla="*/ 12 h 15"/>
                                <a:gd name="T22" fmla="*/ 64 w 247"/>
                                <a:gd name="T23" fmla="*/ 13 h 15"/>
                                <a:gd name="T24" fmla="*/ 74 w 247"/>
                                <a:gd name="T25" fmla="*/ 13 h 15"/>
                                <a:gd name="T26" fmla="*/ 86 w 247"/>
                                <a:gd name="T27" fmla="*/ 15 h 15"/>
                                <a:gd name="T28" fmla="*/ 98 w 247"/>
                                <a:gd name="T29" fmla="*/ 15 h 15"/>
                                <a:gd name="T30" fmla="*/ 110 w 247"/>
                                <a:gd name="T31" fmla="*/ 15 h 15"/>
                                <a:gd name="T32" fmla="*/ 124 w 247"/>
                                <a:gd name="T33" fmla="*/ 15 h 15"/>
                                <a:gd name="T34" fmla="*/ 148 w 247"/>
                                <a:gd name="T35" fmla="*/ 15 h 15"/>
                                <a:gd name="T36" fmla="*/ 160 w 247"/>
                                <a:gd name="T37" fmla="*/ 15 h 15"/>
                                <a:gd name="T38" fmla="*/ 171 w 247"/>
                                <a:gd name="T39" fmla="*/ 13 h 15"/>
                                <a:gd name="T40" fmla="*/ 182 w 247"/>
                                <a:gd name="T41" fmla="*/ 13 h 15"/>
                                <a:gd name="T42" fmla="*/ 192 w 247"/>
                                <a:gd name="T43" fmla="*/ 12 h 15"/>
                                <a:gd name="T44" fmla="*/ 202 w 247"/>
                                <a:gd name="T45" fmla="*/ 12 h 15"/>
                                <a:gd name="T46" fmla="*/ 211 w 247"/>
                                <a:gd name="T47" fmla="*/ 10 h 15"/>
                                <a:gd name="T48" fmla="*/ 219 w 247"/>
                                <a:gd name="T49" fmla="*/ 9 h 15"/>
                                <a:gd name="T50" fmla="*/ 226 w 247"/>
                                <a:gd name="T51" fmla="*/ 7 h 15"/>
                                <a:gd name="T52" fmla="*/ 232 w 247"/>
                                <a:gd name="T53" fmla="*/ 7 h 15"/>
                                <a:gd name="T54" fmla="*/ 238 w 247"/>
                                <a:gd name="T55" fmla="*/ 6 h 15"/>
                                <a:gd name="T56" fmla="*/ 242 w 247"/>
                                <a:gd name="T57" fmla="*/ 5 h 15"/>
                                <a:gd name="T58" fmla="*/ 245 w 247"/>
                                <a:gd name="T59" fmla="*/ 3 h 15"/>
                                <a:gd name="T60" fmla="*/ 247 w 247"/>
                                <a:gd name="T61" fmla="*/ 2 h 15"/>
                                <a:gd name="T62" fmla="*/ 247 w 247"/>
                                <a:gd name="T63" fmla="*/ 0 h 15"/>
                                <a:gd name="T64" fmla="*/ 247 w 247"/>
                                <a:gd name="T65" fmla="*/ 0 h 15"/>
                                <a:gd name="T66" fmla="*/ 0 w 247"/>
                                <a:gd name="T67" fmla="*/ 0 h 15"/>
                                <a:gd name="T68" fmla="*/ 0 w 247"/>
                                <a:gd name="T69" fmla="*/ 0 h 15"/>
                                <a:gd name="T70" fmla="*/ 0 w 247"/>
                                <a:gd name="T71"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47" h="15">
                                  <a:moveTo>
                                    <a:pt x="0" y="0"/>
                                  </a:moveTo>
                                  <a:lnTo>
                                    <a:pt x="1" y="2"/>
                                  </a:lnTo>
                                  <a:lnTo>
                                    <a:pt x="3" y="3"/>
                                  </a:lnTo>
                                  <a:lnTo>
                                    <a:pt x="6" y="5"/>
                                  </a:lnTo>
                                  <a:lnTo>
                                    <a:pt x="10" y="6"/>
                                  </a:lnTo>
                                  <a:lnTo>
                                    <a:pt x="14" y="7"/>
                                  </a:lnTo>
                                  <a:lnTo>
                                    <a:pt x="20" y="7"/>
                                  </a:lnTo>
                                  <a:lnTo>
                                    <a:pt x="27" y="9"/>
                                  </a:lnTo>
                                  <a:lnTo>
                                    <a:pt x="35" y="10"/>
                                  </a:lnTo>
                                  <a:lnTo>
                                    <a:pt x="44" y="12"/>
                                  </a:lnTo>
                                  <a:lnTo>
                                    <a:pt x="54" y="12"/>
                                  </a:lnTo>
                                  <a:lnTo>
                                    <a:pt x="64" y="13"/>
                                  </a:lnTo>
                                  <a:lnTo>
                                    <a:pt x="74" y="13"/>
                                  </a:lnTo>
                                  <a:lnTo>
                                    <a:pt x="86" y="15"/>
                                  </a:lnTo>
                                  <a:lnTo>
                                    <a:pt x="98" y="15"/>
                                  </a:lnTo>
                                  <a:lnTo>
                                    <a:pt x="110" y="15"/>
                                  </a:lnTo>
                                  <a:lnTo>
                                    <a:pt x="124" y="15"/>
                                  </a:lnTo>
                                  <a:lnTo>
                                    <a:pt x="148" y="15"/>
                                  </a:lnTo>
                                  <a:lnTo>
                                    <a:pt x="160" y="15"/>
                                  </a:lnTo>
                                  <a:lnTo>
                                    <a:pt x="171" y="13"/>
                                  </a:lnTo>
                                  <a:lnTo>
                                    <a:pt x="182" y="13"/>
                                  </a:lnTo>
                                  <a:lnTo>
                                    <a:pt x="192" y="12"/>
                                  </a:lnTo>
                                  <a:lnTo>
                                    <a:pt x="202" y="12"/>
                                  </a:lnTo>
                                  <a:lnTo>
                                    <a:pt x="211" y="10"/>
                                  </a:lnTo>
                                  <a:lnTo>
                                    <a:pt x="219" y="9"/>
                                  </a:lnTo>
                                  <a:lnTo>
                                    <a:pt x="226" y="7"/>
                                  </a:lnTo>
                                  <a:lnTo>
                                    <a:pt x="232" y="7"/>
                                  </a:lnTo>
                                  <a:lnTo>
                                    <a:pt x="238" y="6"/>
                                  </a:lnTo>
                                  <a:lnTo>
                                    <a:pt x="242" y="5"/>
                                  </a:lnTo>
                                  <a:lnTo>
                                    <a:pt x="245" y="3"/>
                                  </a:lnTo>
                                  <a:lnTo>
                                    <a:pt x="247" y="2"/>
                                  </a:lnTo>
                                  <a:lnTo>
                                    <a:pt x="247" y="0"/>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pic:pic xmlns:pic="http://schemas.openxmlformats.org/drawingml/2006/picture">
                          <pic:nvPicPr>
                            <pic:cNvPr id="512" name="Picture 29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31" y="4963"/>
                              <a:ext cx="261" cy="36"/>
                            </a:xfrm>
                            <a:prstGeom prst="rect">
                              <a:avLst/>
                            </a:prstGeom>
                            <a:noFill/>
                            <a:extLst>
                              <a:ext uri="{909E8E84-426E-40DD-AFC4-6F175D3DCCD1}">
                                <a14:hiddenFill xmlns:a14="http://schemas.microsoft.com/office/drawing/2010/main">
                                  <a:solidFill>
                                    <a:srgbClr val="FFFFFF"/>
                                  </a:solidFill>
                                </a14:hiddenFill>
                              </a:ext>
                            </a:extLst>
                          </pic:spPr>
                        </pic:pic>
                        <wps:wsp>
                          <wps:cNvPr id="513" name="Rectangle 294"/>
                          <wps:cNvSpPr>
                            <a:spLocks noChangeArrowheads="1"/>
                          </wps:cNvSpPr>
                          <wps:spPr bwMode="auto">
                            <a:xfrm>
                              <a:off x="259" y="4984"/>
                              <a:ext cx="7" cy="81"/>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 name="Rectangle 295"/>
                          <wps:cNvSpPr>
                            <a:spLocks noChangeArrowheads="1"/>
                          </wps:cNvSpPr>
                          <wps:spPr bwMode="auto">
                            <a:xfrm>
                              <a:off x="266" y="4984"/>
                              <a:ext cx="7" cy="81"/>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5" name="Rectangle 296"/>
                          <wps:cNvSpPr>
                            <a:spLocks noChangeArrowheads="1"/>
                          </wps:cNvSpPr>
                          <wps:spPr bwMode="auto">
                            <a:xfrm>
                              <a:off x="273" y="4984"/>
                              <a:ext cx="7" cy="81"/>
                            </a:xfrm>
                            <a:prstGeom prst="rect">
                              <a:avLst/>
                            </a:prstGeom>
                            <a:solidFill>
                              <a:srgbClr val="C1C1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6" name="Rectangle 297"/>
                          <wps:cNvSpPr>
                            <a:spLocks noChangeArrowheads="1"/>
                          </wps:cNvSpPr>
                          <wps:spPr bwMode="auto">
                            <a:xfrm>
                              <a:off x="280" y="4984"/>
                              <a:ext cx="7" cy="81"/>
                            </a:xfrm>
                            <a:prstGeom prst="rect">
                              <a:avLst/>
                            </a:prstGeom>
                            <a:solidFill>
                              <a:srgbClr val="C2C2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7" name="Rectangle 298"/>
                          <wps:cNvSpPr>
                            <a:spLocks noChangeArrowheads="1"/>
                          </wps:cNvSpPr>
                          <wps:spPr bwMode="auto">
                            <a:xfrm>
                              <a:off x="287" y="4984"/>
                              <a:ext cx="7" cy="81"/>
                            </a:xfrm>
                            <a:prstGeom prst="rect">
                              <a:avLst/>
                            </a:prstGeom>
                            <a:solidFill>
                              <a:srgbClr val="C3C3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8" name="Rectangle 299"/>
                          <wps:cNvSpPr>
                            <a:spLocks noChangeArrowheads="1"/>
                          </wps:cNvSpPr>
                          <wps:spPr bwMode="auto">
                            <a:xfrm>
                              <a:off x="294" y="4984"/>
                              <a:ext cx="16" cy="81"/>
                            </a:xfrm>
                            <a:prstGeom prst="rect">
                              <a:avLst/>
                            </a:prstGeom>
                            <a:solidFill>
                              <a:srgbClr val="C4C4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 name="Rectangle 300"/>
                          <wps:cNvSpPr>
                            <a:spLocks noChangeArrowheads="1"/>
                          </wps:cNvSpPr>
                          <wps:spPr bwMode="auto">
                            <a:xfrm>
                              <a:off x="310" y="4984"/>
                              <a:ext cx="7" cy="81"/>
                            </a:xfrm>
                            <a:prstGeom prst="rect">
                              <a:avLst/>
                            </a:prstGeom>
                            <a:solidFill>
                              <a:srgbClr val="C5C5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0" name="Rectangle 301"/>
                          <wps:cNvSpPr>
                            <a:spLocks noChangeArrowheads="1"/>
                          </wps:cNvSpPr>
                          <wps:spPr bwMode="auto">
                            <a:xfrm>
                              <a:off x="317" y="4984"/>
                              <a:ext cx="7" cy="81"/>
                            </a:xfrm>
                            <a:prstGeom prst="rect">
                              <a:avLst/>
                            </a:prstGeom>
                            <a:solidFill>
                              <a:srgbClr val="C6C6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1" name="Rectangle 302"/>
                          <wps:cNvSpPr>
                            <a:spLocks noChangeArrowheads="1"/>
                          </wps:cNvSpPr>
                          <wps:spPr bwMode="auto">
                            <a:xfrm>
                              <a:off x="324" y="4984"/>
                              <a:ext cx="14" cy="81"/>
                            </a:xfrm>
                            <a:prstGeom prst="rect">
                              <a:avLst/>
                            </a:prstGeom>
                            <a:solidFill>
                              <a:srgbClr val="C7C7C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2" name="Rectangle 303"/>
                          <wps:cNvSpPr>
                            <a:spLocks noChangeArrowheads="1"/>
                          </wps:cNvSpPr>
                          <wps:spPr bwMode="auto">
                            <a:xfrm>
                              <a:off x="338" y="4984"/>
                              <a:ext cx="7" cy="81"/>
                            </a:xfrm>
                            <a:prstGeom prst="rect">
                              <a:avLst/>
                            </a:prstGeom>
                            <a:solidFill>
                              <a:srgbClr val="C8C8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3" name="Rectangle 304"/>
                          <wps:cNvSpPr>
                            <a:spLocks noChangeArrowheads="1"/>
                          </wps:cNvSpPr>
                          <wps:spPr bwMode="auto">
                            <a:xfrm>
                              <a:off x="345" y="4984"/>
                              <a:ext cx="7" cy="81"/>
                            </a:xfrm>
                            <a:prstGeom prst="rect">
                              <a:avLst/>
                            </a:prstGeom>
                            <a:solidFill>
                              <a:srgbClr val="C9C9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4" name="Rectangle 305"/>
                          <wps:cNvSpPr>
                            <a:spLocks noChangeArrowheads="1"/>
                          </wps:cNvSpPr>
                          <wps:spPr bwMode="auto">
                            <a:xfrm>
                              <a:off x="352" y="4984"/>
                              <a:ext cx="9" cy="81"/>
                            </a:xfrm>
                            <a:prstGeom prst="rect">
                              <a:avLst/>
                            </a:prstGeom>
                            <a:solidFill>
                              <a:srgbClr val="CACAC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5" name="Rectangle 306"/>
                          <wps:cNvSpPr>
                            <a:spLocks noChangeArrowheads="1"/>
                          </wps:cNvSpPr>
                          <wps:spPr bwMode="auto">
                            <a:xfrm>
                              <a:off x="361" y="4984"/>
                              <a:ext cx="14" cy="81"/>
                            </a:xfrm>
                            <a:prstGeom prst="rect">
                              <a:avLst/>
                            </a:prstGeom>
                            <a:solidFill>
                              <a:srgbClr val="CBCBC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6" name="Rectangle 307"/>
                          <wps:cNvSpPr>
                            <a:spLocks noChangeArrowheads="1"/>
                          </wps:cNvSpPr>
                          <wps:spPr bwMode="auto">
                            <a:xfrm>
                              <a:off x="375" y="4984"/>
                              <a:ext cx="7" cy="81"/>
                            </a:xfrm>
                            <a:prstGeom prst="rect">
                              <a:avLst/>
                            </a:prstGeom>
                            <a:solidFill>
                              <a:srgbClr val="CCCC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7" name="Rectangle 308"/>
                          <wps:cNvSpPr>
                            <a:spLocks noChangeArrowheads="1"/>
                          </wps:cNvSpPr>
                          <wps:spPr bwMode="auto">
                            <a:xfrm>
                              <a:off x="382" y="4984"/>
                              <a:ext cx="14" cy="81"/>
                            </a:xfrm>
                            <a:prstGeom prst="rect">
                              <a:avLst/>
                            </a:prstGeom>
                            <a:solidFill>
                              <a:srgbClr val="CDCD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8" name="Rectangle 309"/>
                          <wps:cNvSpPr>
                            <a:spLocks noChangeArrowheads="1"/>
                          </wps:cNvSpPr>
                          <wps:spPr bwMode="auto">
                            <a:xfrm>
                              <a:off x="396" y="4984"/>
                              <a:ext cx="7" cy="81"/>
                            </a:xfrm>
                            <a:prstGeom prst="rect">
                              <a:avLst/>
                            </a:prstGeom>
                            <a:solidFill>
                              <a:srgbClr val="CECEC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9" name="Rectangle 310"/>
                          <wps:cNvSpPr>
                            <a:spLocks noChangeArrowheads="1"/>
                          </wps:cNvSpPr>
                          <wps:spPr bwMode="auto">
                            <a:xfrm>
                              <a:off x="403" y="4984"/>
                              <a:ext cx="8" cy="81"/>
                            </a:xfrm>
                            <a:prstGeom prst="rect">
                              <a:avLst/>
                            </a:prstGeom>
                            <a:solidFill>
                              <a:srgbClr val="CFCF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0" name="Rectangle 311"/>
                          <wps:cNvSpPr>
                            <a:spLocks noChangeArrowheads="1"/>
                          </wps:cNvSpPr>
                          <wps:spPr bwMode="auto">
                            <a:xfrm>
                              <a:off x="411" y="4984"/>
                              <a:ext cx="8" cy="81"/>
                            </a:xfrm>
                            <a:prstGeom prst="rect">
                              <a:avLst/>
                            </a:prstGeom>
                            <a:solidFill>
                              <a:srgbClr val="D0D0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1" name="Rectangle 312"/>
                          <wps:cNvSpPr>
                            <a:spLocks noChangeArrowheads="1"/>
                          </wps:cNvSpPr>
                          <wps:spPr bwMode="auto">
                            <a:xfrm>
                              <a:off x="419" y="4984"/>
                              <a:ext cx="7" cy="81"/>
                            </a:xfrm>
                            <a:prstGeom prst="rect">
                              <a:avLst/>
                            </a:prstGeom>
                            <a:solidFill>
                              <a:srgbClr val="D1D1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2" name="Rectangle 313"/>
                          <wps:cNvSpPr>
                            <a:spLocks noChangeArrowheads="1"/>
                          </wps:cNvSpPr>
                          <wps:spPr bwMode="auto">
                            <a:xfrm>
                              <a:off x="426" y="4984"/>
                              <a:ext cx="14" cy="81"/>
                            </a:xfrm>
                            <a:prstGeom prst="rect">
                              <a:avLst/>
                            </a:prstGeom>
                            <a:solidFill>
                              <a:srgbClr val="D2D2D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3" name="Rectangle 314"/>
                          <wps:cNvSpPr>
                            <a:spLocks noChangeArrowheads="1"/>
                          </wps:cNvSpPr>
                          <wps:spPr bwMode="auto">
                            <a:xfrm>
                              <a:off x="440" y="4984"/>
                              <a:ext cx="14" cy="81"/>
                            </a:xfrm>
                            <a:prstGeom prst="rect">
                              <a:avLst/>
                            </a:prstGeom>
                            <a:solidFill>
                              <a:srgbClr val="D3D3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4" name="Rectangle 315"/>
                          <wps:cNvSpPr>
                            <a:spLocks noChangeArrowheads="1"/>
                          </wps:cNvSpPr>
                          <wps:spPr bwMode="auto">
                            <a:xfrm>
                              <a:off x="454" y="4984"/>
                              <a:ext cx="8" cy="81"/>
                            </a:xfrm>
                            <a:prstGeom prst="rect">
                              <a:avLst/>
                            </a:prstGeom>
                            <a:solidFill>
                              <a:srgbClr val="D4D4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5" name="Rectangle 316"/>
                          <wps:cNvSpPr>
                            <a:spLocks noChangeArrowheads="1"/>
                          </wps:cNvSpPr>
                          <wps:spPr bwMode="auto">
                            <a:xfrm>
                              <a:off x="462" y="4984"/>
                              <a:ext cx="7" cy="81"/>
                            </a:xfrm>
                            <a:prstGeom prst="rect">
                              <a:avLst/>
                            </a:prstGeom>
                            <a:solidFill>
                              <a:srgbClr val="D5D5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6" name="Rectangle 317"/>
                          <wps:cNvSpPr>
                            <a:spLocks noChangeArrowheads="1"/>
                          </wps:cNvSpPr>
                          <wps:spPr bwMode="auto">
                            <a:xfrm>
                              <a:off x="469" y="4984"/>
                              <a:ext cx="8" cy="81"/>
                            </a:xfrm>
                            <a:prstGeom prst="rect">
                              <a:avLst/>
                            </a:prstGeom>
                            <a:solidFill>
                              <a:srgbClr val="D6D6D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7" name="Rectangle 318"/>
                          <wps:cNvSpPr>
                            <a:spLocks noChangeArrowheads="1"/>
                          </wps:cNvSpPr>
                          <wps:spPr bwMode="auto">
                            <a:xfrm>
                              <a:off x="477" y="4984"/>
                              <a:ext cx="14" cy="81"/>
                            </a:xfrm>
                            <a:prstGeom prst="rect">
                              <a:avLst/>
                            </a:prstGeom>
                            <a:solidFill>
                              <a:srgbClr val="D7D7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8" name="Rectangle 319"/>
                          <wps:cNvSpPr>
                            <a:spLocks noChangeArrowheads="1"/>
                          </wps:cNvSpPr>
                          <wps:spPr bwMode="auto">
                            <a:xfrm>
                              <a:off x="491" y="4984"/>
                              <a:ext cx="7" cy="81"/>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9" name="Rectangle 320"/>
                          <wps:cNvSpPr>
                            <a:spLocks noChangeArrowheads="1"/>
                          </wps:cNvSpPr>
                          <wps:spPr bwMode="auto">
                            <a:xfrm>
                              <a:off x="498" y="4984"/>
                              <a:ext cx="7" cy="81"/>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0" name="Rectangle 321"/>
                          <wps:cNvSpPr>
                            <a:spLocks noChangeArrowheads="1"/>
                          </wps:cNvSpPr>
                          <wps:spPr bwMode="auto">
                            <a:xfrm>
                              <a:off x="505" y="4984"/>
                              <a:ext cx="15" cy="81"/>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1" name="Rectangle 322"/>
                          <wps:cNvSpPr>
                            <a:spLocks noChangeArrowheads="1"/>
                          </wps:cNvSpPr>
                          <wps:spPr bwMode="auto">
                            <a:xfrm>
                              <a:off x="520" y="4984"/>
                              <a:ext cx="7" cy="81"/>
                            </a:xfrm>
                            <a:prstGeom prst="rect">
                              <a:avLst/>
                            </a:prstGeom>
                            <a:solidFill>
                              <a:srgbClr val="DBDB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2" name="Rectangle 323"/>
                          <wps:cNvSpPr>
                            <a:spLocks noChangeArrowheads="1"/>
                          </wps:cNvSpPr>
                          <wps:spPr bwMode="auto">
                            <a:xfrm>
                              <a:off x="527" y="4984"/>
                              <a:ext cx="7" cy="81"/>
                            </a:xfrm>
                            <a:prstGeom prst="rect">
                              <a:avLst/>
                            </a:prstGeom>
                            <a:solidFill>
                              <a:srgbClr val="DCDC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3" name="Rectangle 324"/>
                          <wps:cNvSpPr>
                            <a:spLocks noChangeArrowheads="1"/>
                          </wps:cNvSpPr>
                          <wps:spPr bwMode="auto">
                            <a:xfrm>
                              <a:off x="534" y="4984"/>
                              <a:ext cx="8" cy="81"/>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4" name="Rectangle 325"/>
                          <wps:cNvSpPr>
                            <a:spLocks noChangeArrowheads="1"/>
                          </wps:cNvSpPr>
                          <wps:spPr bwMode="auto">
                            <a:xfrm>
                              <a:off x="542" y="4984"/>
                              <a:ext cx="14" cy="81"/>
                            </a:xfrm>
                            <a:prstGeom prst="rect">
                              <a:avLst/>
                            </a:prstGeom>
                            <a:solidFill>
                              <a:srgbClr val="DEDE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5" name="Rectangle 326"/>
                          <wps:cNvSpPr>
                            <a:spLocks noChangeArrowheads="1"/>
                          </wps:cNvSpPr>
                          <wps:spPr bwMode="auto">
                            <a:xfrm>
                              <a:off x="556" y="4984"/>
                              <a:ext cx="8" cy="81"/>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6" name="Rectangle 327"/>
                          <wps:cNvSpPr>
                            <a:spLocks noChangeArrowheads="1"/>
                          </wps:cNvSpPr>
                          <wps:spPr bwMode="auto">
                            <a:xfrm>
                              <a:off x="564" y="4984"/>
                              <a:ext cx="14" cy="81"/>
                            </a:xfrm>
                            <a:prstGeom prst="rect">
                              <a:avLst/>
                            </a:prstGeom>
                            <a:solidFill>
                              <a:srgbClr val="E0E0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7" name="Rectangle 328"/>
                          <wps:cNvSpPr>
                            <a:spLocks noChangeArrowheads="1"/>
                          </wps:cNvSpPr>
                          <wps:spPr bwMode="auto">
                            <a:xfrm>
                              <a:off x="578" y="4984"/>
                              <a:ext cx="7" cy="81"/>
                            </a:xfrm>
                            <a:prstGeom prst="rect">
                              <a:avLst/>
                            </a:prstGeom>
                            <a:solidFill>
                              <a:srgbClr val="E1E1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8" name="Rectangle 329"/>
                          <wps:cNvSpPr>
                            <a:spLocks noChangeArrowheads="1"/>
                          </wps:cNvSpPr>
                          <wps:spPr bwMode="auto">
                            <a:xfrm>
                              <a:off x="585" y="4984"/>
                              <a:ext cx="7" cy="81"/>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9" name="Rectangle 330"/>
                          <wps:cNvSpPr>
                            <a:spLocks noChangeArrowheads="1"/>
                          </wps:cNvSpPr>
                          <wps:spPr bwMode="auto">
                            <a:xfrm>
                              <a:off x="592" y="4984"/>
                              <a:ext cx="8" cy="81"/>
                            </a:xfrm>
                            <a:prstGeom prst="rect">
                              <a:avLst/>
                            </a:prstGeom>
                            <a:solidFill>
                              <a:srgbClr val="E3E3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0" name="Rectangle 331"/>
                          <wps:cNvSpPr>
                            <a:spLocks noChangeArrowheads="1"/>
                          </wps:cNvSpPr>
                          <wps:spPr bwMode="auto">
                            <a:xfrm>
                              <a:off x="600" y="4984"/>
                              <a:ext cx="7" cy="81"/>
                            </a:xfrm>
                            <a:prstGeom prst="rect">
                              <a:avLst/>
                            </a:prstGeom>
                            <a:solidFill>
                              <a:srgbClr val="E4E4E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1" name="Rectangle 332"/>
                          <wps:cNvSpPr>
                            <a:spLocks noChangeArrowheads="1"/>
                          </wps:cNvSpPr>
                          <wps:spPr bwMode="auto">
                            <a:xfrm>
                              <a:off x="607" y="4984"/>
                              <a:ext cx="15" cy="81"/>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2" name="Rectangle 333"/>
                          <wps:cNvSpPr>
                            <a:spLocks noChangeArrowheads="1"/>
                          </wps:cNvSpPr>
                          <wps:spPr bwMode="auto">
                            <a:xfrm>
                              <a:off x="267" y="4992"/>
                              <a:ext cx="349" cy="65"/>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3" name="Rectangle 334"/>
                          <wps:cNvSpPr>
                            <a:spLocks noChangeArrowheads="1"/>
                          </wps:cNvSpPr>
                          <wps:spPr bwMode="auto">
                            <a:xfrm>
                              <a:off x="259" y="4999"/>
                              <a:ext cx="363" cy="7"/>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4" name="Rectangle 335"/>
                          <wps:cNvSpPr>
                            <a:spLocks noChangeArrowheads="1"/>
                          </wps:cNvSpPr>
                          <wps:spPr bwMode="auto">
                            <a:xfrm>
                              <a:off x="259" y="5006"/>
                              <a:ext cx="363" cy="8"/>
                            </a:xfrm>
                            <a:prstGeom prst="rect">
                              <a:avLst/>
                            </a:prstGeom>
                            <a:solidFill>
                              <a:srgbClr val="C3C3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5" name="Rectangle 336"/>
                          <wps:cNvSpPr>
                            <a:spLocks noChangeArrowheads="1"/>
                          </wps:cNvSpPr>
                          <wps:spPr bwMode="auto">
                            <a:xfrm>
                              <a:off x="259" y="5014"/>
                              <a:ext cx="363" cy="7"/>
                            </a:xfrm>
                            <a:prstGeom prst="rect">
                              <a:avLst/>
                            </a:prstGeom>
                            <a:solidFill>
                              <a:srgbClr val="DCDC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6" name="Rectangle 337"/>
                          <wps:cNvSpPr>
                            <a:spLocks noChangeArrowheads="1"/>
                          </wps:cNvSpPr>
                          <wps:spPr bwMode="auto">
                            <a:xfrm>
                              <a:off x="259" y="5021"/>
                              <a:ext cx="363" cy="7"/>
                            </a:xfrm>
                            <a:prstGeom prst="rect">
                              <a:avLst/>
                            </a:prstGeom>
                            <a:solidFill>
                              <a:srgbClr val="ADADA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7" name="Rectangle 338"/>
                          <wps:cNvSpPr>
                            <a:spLocks noChangeArrowheads="1"/>
                          </wps:cNvSpPr>
                          <wps:spPr bwMode="auto">
                            <a:xfrm>
                              <a:off x="271" y="5007"/>
                              <a:ext cx="343" cy="10"/>
                            </a:xfrm>
                            <a:prstGeom prst="rect">
                              <a:avLst/>
                            </a:prstGeom>
                            <a:noFill/>
                            <a:ln w="63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8" name="Rectangle 339"/>
                          <wps:cNvSpPr>
                            <a:spLocks noChangeArrowheads="1"/>
                          </wps:cNvSpPr>
                          <wps:spPr bwMode="auto">
                            <a:xfrm>
                              <a:off x="300" y="5007"/>
                              <a:ext cx="6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9" name="Rectangle 340"/>
                          <wps:cNvSpPr>
                            <a:spLocks noChangeArrowheads="1"/>
                          </wps:cNvSpPr>
                          <wps:spPr bwMode="auto">
                            <a:xfrm>
                              <a:off x="300" y="5007"/>
                              <a:ext cx="61" cy="10"/>
                            </a:xfrm>
                            <a:prstGeom prst="rect">
                              <a:avLst/>
                            </a:prstGeom>
                            <a:noFill/>
                            <a:ln w="63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0" name="Freeform 341"/>
                          <wps:cNvSpPr>
                            <a:spLocks/>
                          </wps:cNvSpPr>
                          <wps:spPr bwMode="auto">
                            <a:xfrm>
                              <a:off x="287" y="5028"/>
                              <a:ext cx="23" cy="22"/>
                            </a:xfrm>
                            <a:custGeom>
                              <a:avLst/>
                              <a:gdLst>
                                <a:gd name="T0" fmla="*/ 7 w 23"/>
                                <a:gd name="T1" fmla="*/ 22 h 22"/>
                                <a:gd name="T2" fmla="*/ 23 w 23"/>
                                <a:gd name="T3" fmla="*/ 15 h 22"/>
                                <a:gd name="T4" fmla="*/ 7 w 23"/>
                                <a:gd name="T5" fmla="*/ 0 h 22"/>
                                <a:gd name="T6" fmla="*/ 0 w 23"/>
                                <a:gd name="T7" fmla="*/ 15 h 22"/>
                                <a:gd name="T8" fmla="*/ 7 w 23"/>
                                <a:gd name="T9" fmla="*/ 22 h 22"/>
                                <a:gd name="T10" fmla="*/ 7 w 23"/>
                                <a:gd name="T11" fmla="*/ 22 h 22"/>
                              </a:gdLst>
                              <a:ahLst/>
                              <a:cxnLst>
                                <a:cxn ang="0">
                                  <a:pos x="T0" y="T1"/>
                                </a:cxn>
                                <a:cxn ang="0">
                                  <a:pos x="T2" y="T3"/>
                                </a:cxn>
                                <a:cxn ang="0">
                                  <a:pos x="T4" y="T5"/>
                                </a:cxn>
                                <a:cxn ang="0">
                                  <a:pos x="T6" y="T7"/>
                                </a:cxn>
                                <a:cxn ang="0">
                                  <a:pos x="T8" y="T9"/>
                                </a:cxn>
                                <a:cxn ang="0">
                                  <a:pos x="T10" y="T11"/>
                                </a:cxn>
                              </a:cxnLst>
                              <a:rect l="0" t="0" r="r" b="b"/>
                              <a:pathLst>
                                <a:path w="23" h="22">
                                  <a:moveTo>
                                    <a:pt x="7" y="22"/>
                                  </a:moveTo>
                                  <a:lnTo>
                                    <a:pt x="23" y="15"/>
                                  </a:lnTo>
                                  <a:lnTo>
                                    <a:pt x="7" y="0"/>
                                  </a:lnTo>
                                  <a:lnTo>
                                    <a:pt x="0" y="15"/>
                                  </a:lnTo>
                                  <a:lnTo>
                                    <a:pt x="7" y="22"/>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561" name="Freeform 342"/>
                          <wps:cNvSpPr>
                            <a:spLocks/>
                          </wps:cNvSpPr>
                          <wps:spPr bwMode="auto">
                            <a:xfrm>
                              <a:off x="273" y="5014"/>
                              <a:ext cx="44" cy="43"/>
                            </a:xfrm>
                            <a:custGeom>
                              <a:avLst/>
                              <a:gdLst>
                                <a:gd name="T0" fmla="*/ 21 w 44"/>
                                <a:gd name="T1" fmla="*/ 43 h 43"/>
                                <a:gd name="T2" fmla="*/ 44 w 44"/>
                                <a:gd name="T3" fmla="*/ 22 h 43"/>
                                <a:gd name="T4" fmla="*/ 21 w 44"/>
                                <a:gd name="T5" fmla="*/ 0 h 43"/>
                                <a:gd name="T6" fmla="*/ 0 w 44"/>
                                <a:gd name="T7" fmla="*/ 22 h 43"/>
                                <a:gd name="T8" fmla="*/ 21 w 44"/>
                                <a:gd name="T9" fmla="*/ 43 h 43"/>
                              </a:gdLst>
                              <a:ahLst/>
                              <a:cxnLst>
                                <a:cxn ang="0">
                                  <a:pos x="T0" y="T1"/>
                                </a:cxn>
                                <a:cxn ang="0">
                                  <a:pos x="T2" y="T3"/>
                                </a:cxn>
                                <a:cxn ang="0">
                                  <a:pos x="T4" y="T5"/>
                                </a:cxn>
                                <a:cxn ang="0">
                                  <a:pos x="T6" y="T7"/>
                                </a:cxn>
                                <a:cxn ang="0">
                                  <a:pos x="T8" y="T9"/>
                                </a:cxn>
                              </a:cxnLst>
                              <a:rect l="0" t="0" r="r" b="b"/>
                              <a:pathLst>
                                <a:path w="44" h="43">
                                  <a:moveTo>
                                    <a:pt x="21" y="43"/>
                                  </a:moveTo>
                                  <a:lnTo>
                                    <a:pt x="44" y="22"/>
                                  </a:lnTo>
                                  <a:lnTo>
                                    <a:pt x="21" y="0"/>
                                  </a:lnTo>
                                  <a:lnTo>
                                    <a:pt x="0" y="22"/>
                                  </a:lnTo>
                                  <a:lnTo>
                                    <a:pt x="21" y="43"/>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pic:pic xmlns:pic="http://schemas.openxmlformats.org/drawingml/2006/picture">
                          <pic:nvPicPr>
                            <pic:cNvPr id="562" name="Picture 34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266" y="5014"/>
                              <a:ext cx="51" cy="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3" name="Picture 34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66" y="5014"/>
                              <a:ext cx="51" cy="51"/>
                            </a:xfrm>
                            <a:prstGeom prst="rect">
                              <a:avLst/>
                            </a:prstGeom>
                            <a:noFill/>
                            <a:extLst>
                              <a:ext uri="{909E8E84-426E-40DD-AFC4-6F175D3DCCD1}">
                                <a14:hiddenFill xmlns:a14="http://schemas.microsoft.com/office/drawing/2010/main">
                                  <a:solidFill>
                                    <a:srgbClr val="FFFFFF"/>
                                  </a:solidFill>
                                </a14:hiddenFill>
                              </a:ext>
                            </a:extLst>
                          </pic:spPr>
                        </pic:pic>
                        <wps:wsp>
                          <wps:cNvPr id="564" name="Rectangle 345"/>
                          <wps:cNvSpPr>
                            <a:spLocks noChangeArrowheads="1"/>
                          </wps:cNvSpPr>
                          <wps:spPr bwMode="auto">
                            <a:xfrm>
                              <a:off x="310" y="5028"/>
                              <a:ext cx="7" cy="29"/>
                            </a:xfrm>
                            <a:prstGeom prst="rect">
                              <a:avLst/>
                            </a:prstGeom>
                            <a:solidFill>
                              <a:srgbClr val="CFC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5" name="Rectangle 346"/>
                          <wps:cNvSpPr>
                            <a:spLocks noChangeArrowheads="1"/>
                          </wps:cNvSpPr>
                          <wps:spPr bwMode="auto">
                            <a:xfrm>
                              <a:off x="317" y="5028"/>
                              <a:ext cx="7" cy="29"/>
                            </a:xfrm>
                            <a:prstGeom prst="rect">
                              <a:avLst/>
                            </a:prstGeom>
                            <a:solidFill>
                              <a:srgbClr val="D4D3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6" name="Rectangle 347"/>
                          <wps:cNvSpPr>
                            <a:spLocks noChangeArrowheads="1"/>
                          </wps:cNvSpPr>
                          <wps:spPr bwMode="auto">
                            <a:xfrm>
                              <a:off x="324" y="5028"/>
                              <a:ext cx="7" cy="29"/>
                            </a:xfrm>
                            <a:prstGeom prst="rect">
                              <a:avLst/>
                            </a:prstGeom>
                            <a:solidFill>
                              <a:srgbClr val="C1C0B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7" name="Rectangle 348"/>
                          <wps:cNvSpPr>
                            <a:spLocks noChangeArrowheads="1"/>
                          </wps:cNvSpPr>
                          <wps:spPr bwMode="auto">
                            <a:xfrm>
                              <a:off x="331" y="5028"/>
                              <a:ext cx="7" cy="29"/>
                            </a:xfrm>
                            <a:prstGeom prst="rect">
                              <a:avLst/>
                            </a:prstGeom>
                            <a:solidFill>
                              <a:srgbClr val="ACAC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8" name="Rectangle 349"/>
                          <wps:cNvSpPr>
                            <a:spLocks noChangeArrowheads="1"/>
                          </wps:cNvSpPr>
                          <wps:spPr bwMode="auto">
                            <a:xfrm>
                              <a:off x="338" y="5028"/>
                              <a:ext cx="7" cy="29"/>
                            </a:xfrm>
                            <a:prstGeom prst="rect">
                              <a:avLst/>
                            </a:prstGeom>
                            <a:solidFill>
                              <a:srgbClr val="9B9B9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9" name="Rectangle 350"/>
                          <wps:cNvSpPr>
                            <a:spLocks noChangeArrowheads="1"/>
                          </wps:cNvSpPr>
                          <wps:spPr bwMode="auto">
                            <a:xfrm>
                              <a:off x="345" y="5028"/>
                              <a:ext cx="7" cy="29"/>
                            </a:xfrm>
                            <a:prstGeom prst="rect">
                              <a:avLst/>
                            </a:prstGeom>
                            <a:solidFill>
                              <a:srgbClr val="AEAEA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0" name="Rectangle 351"/>
                          <wps:cNvSpPr>
                            <a:spLocks noChangeArrowheads="1"/>
                          </wps:cNvSpPr>
                          <wps:spPr bwMode="auto">
                            <a:xfrm>
                              <a:off x="352" y="5028"/>
                              <a:ext cx="9" cy="29"/>
                            </a:xfrm>
                            <a:prstGeom prst="rect">
                              <a:avLst/>
                            </a:prstGeom>
                            <a:solidFill>
                              <a:srgbClr val="C2C1B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1" name="Freeform 352"/>
                          <wps:cNvSpPr>
                            <a:spLocks/>
                          </wps:cNvSpPr>
                          <wps:spPr bwMode="auto">
                            <a:xfrm>
                              <a:off x="287" y="5036"/>
                              <a:ext cx="16" cy="14"/>
                            </a:xfrm>
                            <a:custGeom>
                              <a:avLst/>
                              <a:gdLst>
                                <a:gd name="T0" fmla="*/ 7 w 16"/>
                                <a:gd name="T1" fmla="*/ 14 h 14"/>
                                <a:gd name="T2" fmla="*/ 16 w 16"/>
                                <a:gd name="T3" fmla="*/ 7 h 14"/>
                                <a:gd name="T4" fmla="*/ 7 w 16"/>
                                <a:gd name="T5" fmla="*/ 0 h 14"/>
                                <a:gd name="T6" fmla="*/ 0 w 16"/>
                                <a:gd name="T7" fmla="*/ 7 h 14"/>
                                <a:gd name="T8" fmla="*/ 7 w 16"/>
                                <a:gd name="T9" fmla="*/ 14 h 14"/>
                                <a:gd name="T10" fmla="*/ 7 w 16"/>
                                <a:gd name="T11" fmla="*/ 14 h 14"/>
                              </a:gdLst>
                              <a:ahLst/>
                              <a:cxnLst>
                                <a:cxn ang="0">
                                  <a:pos x="T0" y="T1"/>
                                </a:cxn>
                                <a:cxn ang="0">
                                  <a:pos x="T2" y="T3"/>
                                </a:cxn>
                                <a:cxn ang="0">
                                  <a:pos x="T4" y="T5"/>
                                </a:cxn>
                                <a:cxn ang="0">
                                  <a:pos x="T6" y="T7"/>
                                </a:cxn>
                                <a:cxn ang="0">
                                  <a:pos x="T8" y="T9"/>
                                </a:cxn>
                                <a:cxn ang="0">
                                  <a:pos x="T10" y="T11"/>
                                </a:cxn>
                              </a:cxnLst>
                              <a:rect l="0" t="0" r="r" b="b"/>
                              <a:pathLst>
                                <a:path w="16" h="14">
                                  <a:moveTo>
                                    <a:pt x="7" y="14"/>
                                  </a:moveTo>
                                  <a:lnTo>
                                    <a:pt x="16" y="7"/>
                                  </a:lnTo>
                                  <a:lnTo>
                                    <a:pt x="7" y="0"/>
                                  </a:lnTo>
                                  <a:lnTo>
                                    <a:pt x="0" y="7"/>
                                  </a:lnTo>
                                  <a:lnTo>
                                    <a:pt x="7" y="14"/>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572" name="Freeform 353"/>
                          <wps:cNvSpPr>
                            <a:spLocks/>
                          </wps:cNvSpPr>
                          <wps:spPr bwMode="auto">
                            <a:xfrm>
                              <a:off x="273" y="5021"/>
                              <a:ext cx="37" cy="36"/>
                            </a:xfrm>
                            <a:custGeom>
                              <a:avLst/>
                              <a:gdLst>
                                <a:gd name="T0" fmla="*/ 21 w 37"/>
                                <a:gd name="T1" fmla="*/ 36 h 36"/>
                                <a:gd name="T2" fmla="*/ 37 w 37"/>
                                <a:gd name="T3" fmla="*/ 15 h 36"/>
                                <a:gd name="T4" fmla="*/ 21 w 37"/>
                                <a:gd name="T5" fmla="*/ 0 h 36"/>
                                <a:gd name="T6" fmla="*/ 0 w 37"/>
                                <a:gd name="T7" fmla="*/ 15 h 36"/>
                                <a:gd name="T8" fmla="*/ 21 w 37"/>
                                <a:gd name="T9" fmla="*/ 36 h 36"/>
                              </a:gdLst>
                              <a:ahLst/>
                              <a:cxnLst>
                                <a:cxn ang="0">
                                  <a:pos x="T0" y="T1"/>
                                </a:cxn>
                                <a:cxn ang="0">
                                  <a:pos x="T2" y="T3"/>
                                </a:cxn>
                                <a:cxn ang="0">
                                  <a:pos x="T4" y="T5"/>
                                </a:cxn>
                                <a:cxn ang="0">
                                  <a:pos x="T6" y="T7"/>
                                </a:cxn>
                                <a:cxn ang="0">
                                  <a:pos x="T8" y="T9"/>
                                </a:cxn>
                              </a:cxnLst>
                              <a:rect l="0" t="0" r="r" b="b"/>
                              <a:pathLst>
                                <a:path w="37" h="36">
                                  <a:moveTo>
                                    <a:pt x="21" y="36"/>
                                  </a:moveTo>
                                  <a:lnTo>
                                    <a:pt x="37" y="15"/>
                                  </a:lnTo>
                                  <a:lnTo>
                                    <a:pt x="21" y="0"/>
                                  </a:lnTo>
                                  <a:lnTo>
                                    <a:pt x="0" y="15"/>
                                  </a:lnTo>
                                  <a:lnTo>
                                    <a:pt x="21" y="36"/>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pic:pic xmlns:pic="http://schemas.openxmlformats.org/drawingml/2006/picture">
                          <pic:nvPicPr>
                            <pic:cNvPr id="573" name="Picture 3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73" y="5014"/>
                              <a:ext cx="44" cy="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4" name="Picture 3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273" y="5014"/>
                              <a:ext cx="44" cy="43"/>
                            </a:xfrm>
                            <a:prstGeom prst="rect">
                              <a:avLst/>
                            </a:prstGeom>
                            <a:noFill/>
                            <a:extLst>
                              <a:ext uri="{909E8E84-426E-40DD-AFC4-6F175D3DCCD1}">
                                <a14:hiddenFill xmlns:a14="http://schemas.microsoft.com/office/drawing/2010/main">
                                  <a:solidFill>
                                    <a:srgbClr val="FFFFFF"/>
                                  </a:solidFill>
                                </a14:hiddenFill>
                              </a:ext>
                            </a:extLst>
                          </pic:spPr>
                        </pic:pic>
                        <wps:wsp>
                          <wps:cNvPr id="575" name="Freeform 356"/>
                          <wps:cNvSpPr>
                            <a:spLocks/>
                          </wps:cNvSpPr>
                          <wps:spPr bwMode="auto">
                            <a:xfrm>
                              <a:off x="293" y="5036"/>
                              <a:ext cx="3" cy="2"/>
                            </a:xfrm>
                            <a:custGeom>
                              <a:avLst/>
                              <a:gdLst>
                                <a:gd name="T0" fmla="*/ 1 w 3"/>
                                <a:gd name="T1" fmla="*/ 2 h 2"/>
                                <a:gd name="T2" fmla="*/ 3 w 3"/>
                                <a:gd name="T3" fmla="*/ 1 h 2"/>
                                <a:gd name="T4" fmla="*/ 1 w 3"/>
                                <a:gd name="T5" fmla="*/ 0 h 2"/>
                                <a:gd name="T6" fmla="*/ 0 w 3"/>
                                <a:gd name="T7" fmla="*/ 1 h 2"/>
                                <a:gd name="T8" fmla="*/ 1 w 3"/>
                                <a:gd name="T9" fmla="*/ 2 h 2"/>
                              </a:gdLst>
                              <a:ahLst/>
                              <a:cxnLst>
                                <a:cxn ang="0">
                                  <a:pos x="T0" y="T1"/>
                                </a:cxn>
                                <a:cxn ang="0">
                                  <a:pos x="T2" y="T3"/>
                                </a:cxn>
                                <a:cxn ang="0">
                                  <a:pos x="T4" y="T5"/>
                                </a:cxn>
                                <a:cxn ang="0">
                                  <a:pos x="T6" y="T7"/>
                                </a:cxn>
                                <a:cxn ang="0">
                                  <a:pos x="T8" y="T9"/>
                                </a:cxn>
                              </a:cxnLst>
                              <a:rect l="0" t="0" r="r" b="b"/>
                              <a:pathLst>
                                <a:path w="3" h="2">
                                  <a:moveTo>
                                    <a:pt x="1" y="2"/>
                                  </a:moveTo>
                                  <a:lnTo>
                                    <a:pt x="3" y="1"/>
                                  </a:lnTo>
                                  <a:lnTo>
                                    <a:pt x="1" y="0"/>
                                  </a:lnTo>
                                  <a:lnTo>
                                    <a:pt x="0" y="1"/>
                                  </a:lnTo>
                                  <a:lnTo>
                                    <a:pt x="1" y="2"/>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 name="Freeform 357"/>
                          <wps:cNvSpPr>
                            <a:spLocks/>
                          </wps:cNvSpPr>
                          <wps:spPr bwMode="auto">
                            <a:xfrm>
                              <a:off x="293" y="5036"/>
                              <a:ext cx="3" cy="2"/>
                            </a:xfrm>
                            <a:custGeom>
                              <a:avLst/>
                              <a:gdLst>
                                <a:gd name="T0" fmla="*/ 1 w 3"/>
                                <a:gd name="T1" fmla="*/ 2 h 2"/>
                                <a:gd name="T2" fmla="*/ 3 w 3"/>
                                <a:gd name="T3" fmla="*/ 1 h 2"/>
                                <a:gd name="T4" fmla="*/ 1 w 3"/>
                                <a:gd name="T5" fmla="*/ 0 h 2"/>
                                <a:gd name="T6" fmla="*/ 0 w 3"/>
                                <a:gd name="T7" fmla="*/ 1 h 2"/>
                                <a:gd name="T8" fmla="*/ 1 w 3"/>
                                <a:gd name="T9" fmla="*/ 2 h 2"/>
                              </a:gdLst>
                              <a:ahLst/>
                              <a:cxnLst>
                                <a:cxn ang="0">
                                  <a:pos x="T0" y="T1"/>
                                </a:cxn>
                                <a:cxn ang="0">
                                  <a:pos x="T2" y="T3"/>
                                </a:cxn>
                                <a:cxn ang="0">
                                  <a:pos x="T4" y="T5"/>
                                </a:cxn>
                                <a:cxn ang="0">
                                  <a:pos x="T6" y="T7"/>
                                </a:cxn>
                                <a:cxn ang="0">
                                  <a:pos x="T8" y="T9"/>
                                </a:cxn>
                              </a:cxnLst>
                              <a:rect l="0" t="0" r="r" b="b"/>
                              <a:pathLst>
                                <a:path w="3" h="2">
                                  <a:moveTo>
                                    <a:pt x="1" y="2"/>
                                  </a:moveTo>
                                  <a:lnTo>
                                    <a:pt x="3" y="1"/>
                                  </a:lnTo>
                                  <a:lnTo>
                                    <a:pt x="1" y="0"/>
                                  </a:lnTo>
                                  <a:lnTo>
                                    <a:pt x="0" y="1"/>
                                  </a:lnTo>
                                  <a:lnTo>
                                    <a:pt x="1" y="2"/>
                                  </a:lnTo>
                                  <a:close/>
                                </a:path>
                              </a:pathLst>
                            </a:custGeom>
                            <a:noFill/>
                            <a:ln w="1905">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 name="Freeform 358"/>
                          <wps:cNvSpPr>
                            <a:spLocks/>
                          </wps:cNvSpPr>
                          <wps:spPr bwMode="auto">
                            <a:xfrm>
                              <a:off x="607" y="4652"/>
                              <a:ext cx="55" cy="322"/>
                            </a:xfrm>
                            <a:custGeom>
                              <a:avLst/>
                              <a:gdLst>
                                <a:gd name="T0" fmla="*/ 0 w 55"/>
                                <a:gd name="T1" fmla="*/ 322 h 322"/>
                                <a:gd name="T2" fmla="*/ 41 w 55"/>
                                <a:gd name="T3" fmla="*/ 281 h 322"/>
                                <a:gd name="T4" fmla="*/ 41 w 55"/>
                                <a:gd name="T5" fmla="*/ 206 h 322"/>
                                <a:gd name="T6" fmla="*/ 55 w 55"/>
                                <a:gd name="T7" fmla="*/ 165 h 322"/>
                                <a:gd name="T8" fmla="*/ 55 w 55"/>
                                <a:gd name="T9" fmla="*/ 0 h 322"/>
                                <a:gd name="T10" fmla="*/ 0 w 55"/>
                                <a:gd name="T11" fmla="*/ 56 h 322"/>
                                <a:gd name="T12" fmla="*/ 0 w 55"/>
                                <a:gd name="T13" fmla="*/ 322 h 322"/>
                              </a:gdLst>
                              <a:ahLst/>
                              <a:cxnLst>
                                <a:cxn ang="0">
                                  <a:pos x="T0" y="T1"/>
                                </a:cxn>
                                <a:cxn ang="0">
                                  <a:pos x="T2" y="T3"/>
                                </a:cxn>
                                <a:cxn ang="0">
                                  <a:pos x="T4" y="T5"/>
                                </a:cxn>
                                <a:cxn ang="0">
                                  <a:pos x="T6" y="T7"/>
                                </a:cxn>
                                <a:cxn ang="0">
                                  <a:pos x="T8" y="T9"/>
                                </a:cxn>
                                <a:cxn ang="0">
                                  <a:pos x="T10" y="T11"/>
                                </a:cxn>
                                <a:cxn ang="0">
                                  <a:pos x="T12" y="T13"/>
                                </a:cxn>
                              </a:cxnLst>
                              <a:rect l="0" t="0" r="r" b="b"/>
                              <a:pathLst>
                                <a:path w="55" h="322">
                                  <a:moveTo>
                                    <a:pt x="0" y="322"/>
                                  </a:moveTo>
                                  <a:lnTo>
                                    <a:pt x="41" y="281"/>
                                  </a:lnTo>
                                  <a:lnTo>
                                    <a:pt x="41" y="206"/>
                                  </a:lnTo>
                                  <a:lnTo>
                                    <a:pt x="55" y="165"/>
                                  </a:lnTo>
                                  <a:lnTo>
                                    <a:pt x="55" y="0"/>
                                  </a:lnTo>
                                  <a:lnTo>
                                    <a:pt x="0" y="56"/>
                                  </a:lnTo>
                                  <a:lnTo>
                                    <a:pt x="0" y="322"/>
                                  </a:lnTo>
                                  <a:close/>
                                </a:path>
                              </a:pathLst>
                            </a:custGeom>
                            <a:solidFill>
                              <a:srgbClr val="9A9A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8" name="Freeform 359"/>
                          <wps:cNvSpPr>
                            <a:spLocks/>
                          </wps:cNvSpPr>
                          <wps:spPr bwMode="auto">
                            <a:xfrm>
                              <a:off x="279" y="4652"/>
                              <a:ext cx="383" cy="56"/>
                            </a:xfrm>
                            <a:custGeom>
                              <a:avLst/>
                              <a:gdLst>
                                <a:gd name="T0" fmla="*/ 383 w 383"/>
                                <a:gd name="T1" fmla="*/ 0 h 56"/>
                                <a:gd name="T2" fmla="*/ 55 w 383"/>
                                <a:gd name="T3" fmla="*/ 0 h 56"/>
                                <a:gd name="T4" fmla="*/ 0 w 383"/>
                                <a:gd name="T5" fmla="*/ 56 h 56"/>
                                <a:gd name="T6" fmla="*/ 328 w 383"/>
                                <a:gd name="T7" fmla="*/ 56 h 56"/>
                                <a:gd name="T8" fmla="*/ 383 w 383"/>
                                <a:gd name="T9" fmla="*/ 0 h 56"/>
                              </a:gdLst>
                              <a:ahLst/>
                              <a:cxnLst>
                                <a:cxn ang="0">
                                  <a:pos x="T0" y="T1"/>
                                </a:cxn>
                                <a:cxn ang="0">
                                  <a:pos x="T2" y="T3"/>
                                </a:cxn>
                                <a:cxn ang="0">
                                  <a:pos x="T4" y="T5"/>
                                </a:cxn>
                                <a:cxn ang="0">
                                  <a:pos x="T6" y="T7"/>
                                </a:cxn>
                                <a:cxn ang="0">
                                  <a:pos x="T8" y="T9"/>
                                </a:cxn>
                              </a:cxnLst>
                              <a:rect l="0" t="0" r="r" b="b"/>
                              <a:pathLst>
                                <a:path w="383" h="56">
                                  <a:moveTo>
                                    <a:pt x="383" y="0"/>
                                  </a:moveTo>
                                  <a:lnTo>
                                    <a:pt x="55" y="0"/>
                                  </a:lnTo>
                                  <a:lnTo>
                                    <a:pt x="0" y="56"/>
                                  </a:lnTo>
                                  <a:lnTo>
                                    <a:pt x="328" y="56"/>
                                  </a:lnTo>
                                  <a:lnTo>
                                    <a:pt x="383" y="0"/>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Rectangle 360"/>
                          <wps:cNvSpPr>
                            <a:spLocks noChangeArrowheads="1"/>
                          </wps:cNvSpPr>
                          <wps:spPr bwMode="auto">
                            <a:xfrm>
                              <a:off x="279" y="4708"/>
                              <a:ext cx="328" cy="266"/>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0" name="Rectangle 361"/>
                          <wps:cNvSpPr>
                            <a:spLocks noChangeArrowheads="1"/>
                          </wps:cNvSpPr>
                          <wps:spPr bwMode="auto">
                            <a:xfrm>
                              <a:off x="279" y="4708"/>
                              <a:ext cx="328" cy="266"/>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1" name="Rectangle 362"/>
                          <wps:cNvSpPr>
                            <a:spLocks noChangeArrowheads="1"/>
                          </wps:cNvSpPr>
                          <wps:spPr bwMode="auto">
                            <a:xfrm>
                              <a:off x="574" y="4940"/>
                              <a:ext cx="17" cy="9"/>
                            </a:xfrm>
                            <a:prstGeom prst="rect">
                              <a:avLst/>
                            </a:prstGeom>
                            <a:solidFill>
                              <a:srgbClr val="00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82" name="Picture 36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310" y="4736"/>
                              <a:ext cx="254"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3" name="Picture 36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10" y="4736"/>
                              <a:ext cx="254" cy="183"/>
                            </a:xfrm>
                            <a:prstGeom prst="rect">
                              <a:avLst/>
                            </a:prstGeom>
                            <a:noFill/>
                            <a:extLst>
                              <a:ext uri="{909E8E84-426E-40DD-AFC4-6F175D3DCCD1}">
                                <a14:hiddenFill xmlns:a14="http://schemas.microsoft.com/office/drawing/2010/main">
                                  <a:solidFill>
                                    <a:srgbClr val="FFFFFF"/>
                                  </a:solidFill>
                                </a14:hiddenFill>
                              </a:ext>
                            </a:extLst>
                          </pic:spPr>
                        </pic:pic>
                        <wps:wsp>
                          <wps:cNvPr id="584" name="Freeform 365"/>
                          <wps:cNvSpPr>
                            <a:spLocks/>
                          </wps:cNvSpPr>
                          <wps:spPr bwMode="auto">
                            <a:xfrm>
                              <a:off x="508" y="5021"/>
                              <a:ext cx="7" cy="10"/>
                            </a:xfrm>
                            <a:custGeom>
                              <a:avLst/>
                              <a:gdLst>
                                <a:gd name="T0" fmla="*/ 7 w 7"/>
                                <a:gd name="T1" fmla="*/ 0 h 10"/>
                                <a:gd name="T2" fmla="*/ 0 w 7"/>
                                <a:gd name="T3" fmla="*/ 6 h 10"/>
                                <a:gd name="T4" fmla="*/ 7 w 7"/>
                                <a:gd name="T5" fmla="*/ 10 h 10"/>
                              </a:gdLst>
                              <a:ahLst/>
                              <a:cxnLst>
                                <a:cxn ang="0">
                                  <a:pos x="T0" y="T1"/>
                                </a:cxn>
                                <a:cxn ang="0">
                                  <a:pos x="T2" y="T3"/>
                                </a:cxn>
                                <a:cxn ang="0">
                                  <a:pos x="T4" y="T5"/>
                                </a:cxn>
                              </a:cxnLst>
                              <a:rect l="0" t="0" r="r" b="b"/>
                              <a:pathLst>
                                <a:path w="7" h="10">
                                  <a:moveTo>
                                    <a:pt x="7" y="0"/>
                                  </a:moveTo>
                                  <a:lnTo>
                                    <a:pt x="0" y="6"/>
                                  </a:lnTo>
                                  <a:lnTo>
                                    <a:pt x="7"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5" name="Freeform 366"/>
                          <wps:cNvSpPr>
                            <a:spLocks/>
                          </wps:cNvSpPr>
                          <wps:spPr bwMode="auto">
                            <a:xfrm>
                              <a:off x="533" y="5021"/>
                              <a:ext cx="6" cy="10"/>
                            </a:xfrm>
                            <a:custGeom>
                              <a:avLst/>
                              <a:gdLst>
                                <a:gd name="T0" fmla="*/ 6 w 6"/>
                                <a:gd name="T1" fmla="*/ 0 h 10"/>
                                <a:gd name="T2" fmla="*/ 0 w 6"/>
                                <a:gd name="T3" fmla="*/ 6 h 10"/>
                                <a:gd name="T4" fmla="*/ 6 w 6"/>
                                <a:gd name="T5" fmla="*/ 10 h 10"/>
                              </a:gdLst>
                              <a:ahLst/>
                              <a:cxnLst>
                                <a:cxn ang="0">
                                  <a:pos x="T0" y="T1"/>
                                </a:cxn>
                                <a:cxn ang="0">
                                  <a:pos x="T2" y="T3"/>
                                </a:cxn>
                                <a:cxn ang="0">
                                  <a:pos x="T4" y="T5"/>
                                </a:cxn>
                              </a:cxnLst>
                              <a:rect l="0" t="0" r="r" b="b"/>
                              <a:pathLst>
                                <a:path w="6" h="10">
                                  <a:moveTo>
                                    <a:pt x="6" y="0"/>
                                  </a:moveTo>
                                  <a:lnTo>
                                    <a:pt x="0" y="6"/>
                                  </a:lnTo>
                                  <a:lnTo>
                                    <a:pt x="6"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6" name="Freeform 367"/>
                          <wps:cNvSpPr>
                            <a:spLocks/>
                          </wps:cNvSpPr>
                          <wps:spPr bwMode="auto">
                            <a:xfrm>
                              <a:off x="557" y="5021"/>
                              <a:ext cx="7" cy="10"/>
                            </a:xfrm>
                            <a:custGeom>
                              <a:avLst/>
                              <a:gdLst>
                                <a:gd name="T0" fmla="*/ 7 w 7"/>
                                <a:gd name="T1" fmla="*/ 0 h 10"/>
                                <a:gd name="T2" fmla="*/ 0 w 7"/>
                                <a:gd name="T3" fmla="*/ 6 h 10"/>
                                <a:gd name="T4" fmla="*/ 7 w 7"/>
                                <a:gd name="T5" fmla="*/ 10 h 10"/>
                              </a:gdLst>
                              <a:ahLst/>
                              <a:cxnLst>
                                <a:cxn ang="0">
                                  <a:pos x="T0" y="T1"/>
                                </a:cxn>
                                <a:cxn ang="0">
                                  <a:pos x="T2" y="T3"/>
                                </a:cxn>
                                <a:cxn ang="0">
                                  <a:pos x="T4" y="T5"/>
                                </a:cxn>
                              </a:cxnLst>
                              <a:rect l="0" t="0" r="r" b="b"/>
                              <a:pathLst>
                                <a:path w="7" h="10">
                                  <a:moveTo>
                                    <a:pt x="7" y="0"/>
                                  </a:moveTo>
                                  <a:lnTo>
                                    <a:pt x="0" y="6"/>
                                  </a:lnTo>
                                  <a:lnTo>
                                    <a:pt x="7"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7" name="Freeform 368"/>
                          <wps:cNvSpPr>
                            <a:spLocks/>
                          </wps:cNvSpPr>
                          <wps:spPr bwMode="auto">
                            <a:xfrm>
                              <a:off x="583" y="5021"/>
                              <a:ext cx="7" cy="10"/>
                            </a:xfrm>
                            <a:custGeom>
                              <a:avLst/>
                              <a:gdLst>
                                <a:gd name="T0" fmla="*/ 7 w 7"/>
                                <a:gd name="T1" fmla="*/ 0 h 10"/>
                                <a:gd name="T2" fmla="*/ 0 w 7"/>
                                <a:gd name="T3" fmla="*/ 6 h 10"/>
                                <a:gd name="T4" fmla="*/ 7 w 7"/>
                                <a:gd name="T5" fmla="*/ 10 h 10"/>
                              </a:gdLst>
                              <a:ahLst/>
                              <a:cxnLst>
                                <a:cxn ang="0">
                                  <a:pos x="T0" y="T1"/>
                                </a:cxn>
                                <a:cxn ang="0">
                                  <a:pos x="T2" y="T3"/>
                                </a:cxn>
                                <a:cxn ang="0">
                                  <a:pos x="T4" y="T5"/>
                                </a:cxn>
                              </a:cxnLst>
                              <a:rect l="0" t="0" r="r" b="b"/>
                              <a:pathLst>
                                <a:path w="7" h="10">
                                  <a:moveTo>
                                    <a:pt x="7" y="0"/>
                                  </a:moveTo>
                                  <a:lnTo>
                                    <a:pt x="0" y="6"/>
                                  </a:lnTo>
                                  <a:lnTo>
                                    <a:pt x="7"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8" name="Freeform 369"/>
                          <wps:cNvSpPr>
                            <a:spLocks/>
                          </wps:cNvSpPr>
                          <wps:spPr bwMode="auto">
                            <a:xfrm>
                              <a:off x="484" y="5021"/>
                              <a:ext cx="5" cy="10"/>
                            </a:xfrm>
                            <a:custGeom>
                              <a:avLst/>
                              <a:gdLst>
                                <a:gd name="T0" fmla="*/ 5 w 5"/>
                                <a:gd name="T1" fmla="*/ 0 h 10"/>
                                <a:gd name="T2" fmla="*/ 0 w 5"/>
                                <a:gd name="T3" fmla="*/ 6 h 10"/>
                                <a:gd name="T4" fmla="*/ 5 w 5"/>
                                <a:gd name="T5" fmla="*/ 10 h 10"/>
                              </a:gdLst>
                              <a:ahLst/>
                              <a:cxnLst>
                                <a:cxn ang="0">
                                  <a:pos x="T0" y="T1"/>
                                </a:cxn>
                                <a:cxn ang="0">
                                  <a:pos x="T2" y="T3"/>
                                </a:cxn>
                                <a:cxn ang="0">
                                  <a:pos x="T4" y="T5"/>
                                </a:cxn>
                              </a:cxnLst>
                              <a:rect l="0" t="0" r="r" b="b"/>
                              <a:pathLst>
                                <a:path w="5" h="10">
                                  <a:moveTo>
                                    <a:pt x="5" y="0"/>
                                  </a:moveTo>
                                  <a:lnTo>
                                    <a:pt x="0" y="6"/>
                                  </a:lnTo>
                                  <a:lnTo>
                                    <a:pt x="5"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9" name="Freeform 370"/>
                          <wps:cNvSpPr>
                            <a:spLocks/>
                          </wps:cNvSpPr>
                          <wps:spPr bwMode="auto">
                            <a:xfrm>
                              <a:off x="433" y="5021"/>
                              <a:ext cx="7" cy="10"/>
                            </a:xfrm>
                            <a:custGeom>
                              <a:avLst/>
                              <a:gdLst>
                                <a:gd name="T0" fmla="*/ 7 w 7"/>
                                <a:gd name="T1" fmla="*/ 0 h 10"/>
                                <a:gd name="T2" fmla="*/ 0 w 7"/>
                                <a:gd name="T3" fmla="*/ 6 h 10"/>
                                <a:gd name="T4" fmla="*/ 7 w 7"/>
                                <a:gd name="T5" fmla="*/ 10 h 10"/>
                              </a:gdLst>
                              <a:ahLst/>
                              <a:cxnLst>
                                <a:cxn ang="0">
                                  <a:pos x="T0" y="T1"/>
                                </a:cxn>
                                <a:cxn ang="0">
                                  <a:pos x="T2" y="T3"/>
                                </a:cxn>
                                <a:cxn ang="0">
                                  <a:pos x="T4" y="T5"/>
                                </a:cxn>
                              </a:cxnLst>
                              <a:rect l="0" t="0" r="r" b="b"/>
                              <a:pathLst>
                                <a:path w="7" h="10">
                                  <a:moveTo>
                                    <a:pt x="7" y="0"/>
                                  </a:moveTo>
                                  <a:lnTo>
                                    <a:pt x="0" y="6"/>
                                  </a:lnTo>
                                  <a:lnTo>
                                    <a:pt x="7"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0" name="Freeform 371"/>
                          <wps:cNvSpPr>
                            <a:spLocks/>
                          </wps:cNvSpPr>
                          <wps:spPr bwMode="auto">
                            <a:xfrm>
                              <a:off x="458" y="5021"/>
                              <a:ext cx="6" cy="10"/>
                            </a:xfrm>
                            <a:custGeom>
                              <a:avLst/>
                              <a:gdLst>
                                <a:gd name="T0" fmla="*/ 6 w 6"/>
                                <a:gd name="T1" fmla="*/ 0 h 10"/>
                                <a:gd name="T2" fmla="*/ 0 w 6"/>
                                <a:gd name="T3" fmla="*/ 6 h 10"/>
                                <a:gd name="T4" fmla="*/ 6 w 6"/>
                                <a:gd name="T5" fmla="*/ 10 h 10"/>
                              </a:gdLst>
                              <a:ahLst/>
                              <a:cxnLst>
                                <a:cxn ang="0">
                                  <a:pos x="T0" y="T1"/>
                                </a:cxn>
                                <a:cxn ang="0">
                                  <a:pos x="T2" y="T3"/>
                                </a:cxn>
                                <a:cxn ang="0">
                                  <a:pos x="T4" y="T5"/>
                                </a:cxn>
                              </a:cxnLst>
                              <a:rect l="0" t="0" r="r" b="b"/>
                              <a:pathLst>
                                <a:path w="6" h="10">
                                  <a:moveTo>
                                    <a:pt x="6" y="0"/>
                                  </a:moveTo>
                                  <a:lnTo>
                                    <a:pt x="0" y="6"/>
                                  </a:lnTo>
                                  <a:lnTo>
                                    <a:pt x="6"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591" name="Freeform 373"/>
                        <wps:cNvSpPr>
                          <a:spLocks/>
                        </wps:cNvSpPr>
                        <wps:spPr bwMode="auto">
                          <a:xfrm>
                            <a:off x="150033" y="2104004"/>
                            <a:ext cx="2934" cy="4190"/>
                          </a:xfrm>
                          <a:custGeom>
                            <a:avLst/>
                            <a:gdLst>
                              <a:gd name="T0" fmla="*/ 7 w 7"/>
                              <a:gd name="T1" fmla="*/ 0 h 10"/>
                              <a:gd name="T2" fmla="*/ 0 w 7"/>
                              <a:gd name="T3" fmla="*/ 6 h 10"/>
                              <a:gd name="T4" fmla="*/ 7 w 7"/>
                              <a:gd name="T5" fmla="*/ 10 h 10"/>
                            </a:gdLst>
                            <a:ahLst/>
                            <a:cxnLst>
                              <a:cxn ang="0">
                                <a:pos x="T0" y="T1"/>
                              </a:cxn>
                              <a:cxn ang="0">
                                <a:pos x="T2" y="T3"/>
                              </a:cxn>
                              <a:cxn ang="0">
                                <a:pos x="T4" y="T5"/>
                              </a:cxn>
                            </a:cxnLst>
                            <a:rect l="0" t="0" r="r" b="b"/>
                            <a:pathLst>
                              <a:path w="7" h="10">
                                <a:moveTo>
                                  <a:pt x="7" y="0"/>
                                </a:moveTo>
                                <a:lnTo>
                                  <a:pt x="0" y="6"/>
                                </a:lnTo>
                                <a:lnTo>
                                  <a:pt x="7"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2" name="Freeform 374"/>
                        <wps:cNvSpPr>
                          <a:spLocks/>
                        </wps:cNvSpPr>
                        <wps:spPr bwMode="auto">
                          <a:xfrm>
                            <a:off x="160510" y="2104004"/>
                            <a:ext cx="2934" cy="4190"/>
                          </a:xfrm>
                          <a:custGeom>
                            <a:avLst/>
                            <a:gdLst>
                              <a:gd name="T0" fmla="*/ 7 w 7"/>
                              <a:gd name="T1" fmla="*/ 0 h 10"/>
                              <a:gd name="T2" fmla="*/ 0 w 7"/>
                              <a:gd name="T3" fmla="*/ 6 h 10"/>
                              <a:gd name="T4" fmla="*/ 7 w 7"/>
                              <a:gd name="T5" fmla="*/ 10 h 10"/>
                            </a:gdLst>
                            <a:ahLst/>
                            <a:cxnLst>
                              <a:cxn ang="0">
                                <a:pos x="T0" y="T1"/>
                              </a:cxn>
                              <a:cxn ang="0">
                                <a:pos x="T2" y="T3"/>
                              </a:cxn>
                              <a:cxn ang="0">
                                <a:pos x="T4" y="T5"/>
                              </a:cxn>
                            </a:cxnLst>
                            <a:rect l="0" t="0" r="r" b="b"/>
                            <a:pathLst>
                              <a:path w="7" h="10">
                                <a:moveTo>
                                  <a:pt x="7" y="0"/>
                                </a:moveTo>
                                <a:lnTo>
                                  <a:pt x="0" y="6"/>
                                </a:lnTo>
                                <a:lnTo>
                                  <a:pt x="7"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3" name="Freeform 375"/>
                        <wps:cNvSpPr>
                          <a:spLocks/>
                        </wps:cNvSpPr>
                        <wps:spPr bwMode="auto">
                          <a:xfrm>
                            <a:off x="171407" y="2104004"/>
                            <a:ext cx="2095" cy="4190"/>
                          </a:xfrm>
                          <a:custGeom>
                            <a:avLst/>
                            <a:gdLst>
                              <a:gd name="T0" fmla="*/ 5 w 5"/>
                              <a:gd name="T1" fmla="*/ 0 h 10"/>
                              <a:gd name="T2" fmla="*/ 0 w 5"/>
                              <a:gd name="T3" fmla="*/ 6 h 10"/>
                              <a:gd name="T4" fmla="*/ 5 w 5"/>
                              <a:gd name="T5" fmla="*/ 10 h 10"/>
                            </a:gdLst>
                            <a:ahLst/>
                            <a:cxnLst>
                              <a:cxn ang="0">
                                <a:pos x="T0" y="T1"/>
                              </a:cxn>
                              <a:cxn ang="0">
                                <a:pos x="T2" y="T3"/>
                              </a:cxn>
                              <a:cxn ang="0">
                                <a:pos x="T4" y="T5"/>
                              </a:cxn>
                            </a:cxnLst>
                            <a:rect l="0" t="0" r="r" b="b"/>
                            <a:pathLst>
                              <a:path w="5" h="10">
                                <a:moveTo>
                                  <a:pt x="5" y="0"/>
                                </a:moveTo>
                                <a:lnTo>
                                  <a:pt x="0" y="6"/>
                                </a:lnTo>
                                <a:lnTo>
                                  <a:pt x="5"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4" name="Freeform 376"/>
                        <wps:cNvSpPr>
                          <a:spLocks/>
                        </wps:cNvSpPr>
                        <wps:spPr bwMode="auto">
                          <a:xfrm>
                            <a:off x="158415" y="2111965"/>
                            <a:ext cx="2095" cy="4190"/>
                          </a:xfrm>
                          <a:custGeom>
                            <a:avLst/>
                            <a:gdLst>
                              <a:gd name="T0" fmla="*/ 5 w 5"/>
                              <a:gd name="T1" fmla="*/ 0 h 10"/>
                              <a:gd name="T2" fmla="*/ 0 w 5"/>
                              <a:gd name="T3" fmla="*/ 5 h 10"/>
                              <a:gd name="T4" fmla="*/ 5 w 5"/>
                              <a:gd name="T5" fmla="*/ 10 h 10"/>
                            </a:gdLst>
                            <a:ahLst/>
                            <a:cxnLst>
                              <a:cxn ang="0">
                                <a:pos x="T0" y="T1"/>
                              </a:cxn>
                              <a:cxn ang="0">
                                <a:pos x="T2" y="T3"/>
                              </a:cxn>
                              <a:cxn ang="0">
                                <a:pos x="T4" y="T5"/>
                              </a:cxn>
                            </a:cxnLst>
                            <a:rect l="0" t="0" r="r" b="b"/>
                            <a:pathLst>
                              <a:path w="5" h="10">
                                <a:moveTo>
                                  <a:pt x="5" y="0"/>
                                </a:moveTo>
                                <a:lnTo>
                                  <a:pt x="0" y="5"/>
                                </a:lnTo>
                                <a:lnTo>
                                  <a:pt x="5"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5" name="Freeform 377"/>
                        <wps:cNvSpPr>
                          <a:spLocks/>
                        </wps:cNvSpPr>
                        <wps:spPr bwMode="auto">
                          <a:xfrm>
                            <a:off x="238880" y="2111965"/>
                            <a:ext cx="2934" cy="4190"/>
                          </a:xfrm>
                          <a:custGeom>
                            <a:avLst/>
                            <a:gdLst>
                              <a:gd name="T0" fmla="*/ 7 w 7"/>
                              <a:gd name="T1" fmla="*/ 0 h 10"/>
                              <a:gd name="T2" fmla="*/ 0 w 7"/>
                              <a:gd name="T3" fmla="*/ 5 h 10"/>
                              <a:gd name="T4" fmla="*/ 7 w 7"/>
                              <a:gd name="T5" fmla="*/ 10 h 10"/>
                            </a:gdLst>
                            <a:ahLst/>
                            <a:cxnLst>
                              <a:cxn ang="0">
                                <a:pos x="T0" y="T1"/>
                              </a:cxn>
                              <a:cxn ang="0">
                                <a:pos x="T2" y="T3"/>
                              </a:cxn>
                              <a:cxn ang="0">
                                <a:pos x="T4" y="T5"/>
                              </a:cxn>
                            </a:cxnLst>
                            <a:rect l="0" t="0" r="r" b="b"/>
                            <a:pathLst>
                              <a:path w="7" h="10">
                                <a:moveTo>
                                  <a:pt x="7" y="0"/>
                                </a:moveTo>
                                <a:lnTo>
                                  <a:pt x="0" y="5"/>
                                </a:lnTo>
                                <a:lnTo>
                                  <a:pt x="7"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6" name="Freeform 378"/>
                        <wps:cNvSpPr>
                          <a:spLocks/>
                        </wps:cNvSpPr>
                        <wps:spPr bwMode="auto">
                          <a:xfrm>
                            <a:off x="249357" y="2111965"/>
                            <a:ext cx="2515" cy="4190"/>
                          </a:xfrm>
                          <a:custGeom>
                            <a:avLst/>
                            <a:gdLst>
                              <a:gd name="T0" fmla="*/ 6 w 6"/>
                              <a:gd name="T1" fmla="*/ 0 h 10"/>
                              <a:gd name="T2" fmla="*/ 0 w 6"/>
                              <a:gd name="T3" fmla="*/ 5 h 10"/>
                              <a:gd name="T4" fmla="*/ 6 w 6"/>
                              <a:gd name="T5" fmla="*/ 10 h 10"/>
                            </a:gdLst>
                            <a:ahLst/>
                            <a:cxnLst>
                              <a:cxn ang="0">
                                <a:pos x="T0" y="T1"/>
                              </a:cxn>
                              <a:cxn ang="0">
                                <a:pos x="T2" y="T3"/>
                              </a:cxn>
                              <a:cxn ang="0">
                                <a:pos x="T4" y="T5"/>
                              </a:cxn>
                            </a:cxnLst>
                            <a:rect l="0" t="0" r="r" b="b"/>
                            <a:pathLst>
                              <a:path w="6" h="10">
                                <a:moveTo>
                                  <a:pt x="6" y="0"/>
                                </a:moveTo>
                                <a:lnTo>
                                  <a:pt x="0" y="5"/>
                                </a:lnTo>
                                <a:lnTo>
                                  <a:pt x="6"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7" name="Freeform 379"/>
                        <wps:cNvSpPr>
                          <a:spLocks/>
                        </wps:cNvSpPr>
                        <wps:spPr bwMode="auto">
                          <a:xfrm>
                            <a:off x="219183" y="2111965"/>
                            <a:ext cx="2515" cy="4190"/>
                          </a:xfrm>
                          <a:custGeom>
                            <a:avLst/>
                            <a:gdLst>
                              <a:gd name="T0" fmla="*/ 6 w 6"/>
                              <a:gd name="T1" fmla="*/ 0 h 10"/>
                              <a:gd name="T2" fmla="*/ 0 w 6"/>
                              <a:gd name="T3" fmla="*/ 5 h 10"/>
                              <a:gd name="T4" fmla="*/ 6 w 6"/>
                              <a:gd name="T5" fmla="*/ 10 h 10"/>
                            </a:gdLst>
                            <a:ahLst/>
                            <a:cxnLst>
                              <a:cxn ang="0">
                                <a:pos x="T0" y="T1"/>
                              </a:cxn>
                              <a:cxn ang="0">
                                <a:pos x="T2" y="T3"/>
                              </a:cxn>
                              <a:cxn ang="0">
                                <a:pos x="T4" y="T5"/>
                              </a:cxn>
                            </a:cxnLst>
                            <a:rect l="0" t="0" r="r" b="b"/>
                            <a:pathLst>
                              <a:path w="6" h="10">
                                <a:moveTo>
                                  <a:pt x="6" y="0"/>
                                </a:moveTo>
                                <a:lnTo>
                                  <a:pt x="0" y="5"/>
                                </a:lnTo>
                                <a:lnTo>
                                  <a:pt x="6"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8" name="Freeform 380"/>
                        <wps:cNvSpPr>
                          <a:spLocks/>
                        </wps:cNvSpPr>
                        <wps:spPr bwMode="auto">
                          <a:xfrm>
                            <a:off x="230079" y="2111965"/>
                            <a:ext cx="2095" cy="4190"/>
                          </a:xfrm>
                          <a:custGeom>
                            <a:avLst/>
                            <a:gdLst>
                              <a:gd name="T0" fmla="*/ 5 w 5"/>
                              <a:gd name="T1" fmla="*/ 0 h 10"/>
                              <a:gd name="T2" fmla="*/ 0 w 5"/>
                              <a:gd name="T3" fmla="*/ 5 h 10"/>
                              <a:gd name="T4" fmla="*/ 5 w 5"/>
                              <a:gd name="T5" fmla="*/ 10 h 10"/>
                            </a:gdLst>
                            <a:ahLst/>
                            <a:cxnLst>
                              <a:cxn ang="0">
                                <a:pos x="T0" y="T1"/>
                              </a:cxn>
                              <a:cxn ang="0">
                                <a:pos x="T2" y="T3"/>
                              </a:cxn>
                              <a:cxn ang="0">
                                <a:pos x="T4" y="T5"/>
                              </a:cxn>
                            </a:cxnLst>
                            <a:rect l="0" t="0" r="r" b="b"/>
                            <a:pathLst>
                              <a:path w="5" h="10">
                                <a:moveTo>
                                  <a:pt x="5" y="0"/>
                                </a:moveTo>
                                <a:lnTo>
                                  <a:pt x="0" y="5"/>
                                </a:lnTo>
                                <a:lnTo>
                                  <a:pt x="5"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9" name="Freeform 381"/>
                        <wps:cNvSpPr>
                          <a:spLocks/>
                        </wps:cNvSpPr>
                        <wps:spPr bwMode="auto">
                          <a:xfrm>
                            <a:off x="177693" y="2111965"/>
                            <a:ext cx="2515" cy="4190"/>
                          </a:xfrm>
                          <a:custGeom>
                            <a:avLst/>
                            <a:gdLst>
                              <a:gd name="T0" fmla="*/ 6 w 6"/>
                              <a:gd name="T1" fmla="*/ 0 h 10"/>
                              <a:gd name="T2" fmla="*/ 0 w 6"/>
                              <a:gd name="T3" fmla="*/ 5 h 10"/>
                              <a:gd name="T4" fmla="*/ 6 w 6"/>
                              <a:gd name="T5" fmla="*/ 10 h 10"/>
                            </a:gdLst>
                            <a:ahLst/>
                            <a:cxnLst>
                              <a:cxn ang="0">
                                <a:pos x="T0" y="T1"/>
                              </a:cxn>
                              <a:cxn ang="0">
                                <a:pos x="T2" y="T3"/>
                              </a:cxn>
                              <a:cxn ang="0">
                                <a:pos x="T4" y="T5"/>
                              </a:cxn>
                            </a:cxnLst>
                            <a:rect l="0" t="0" r="r" b="b"/>
                            <a:pathLst>
                              <a:path w="6" h="10">
                                <a:moveTo>
                                  <a:pt x="6" y="0"/>
                                </a:moveTo>
                                <a:lnTo>
                                  <a:pt x="0" y="5"/>
                                </a:lnTo>
                                <a:lnTo>
                                  <a:pt x="6"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 name="Freeform 382"/>
                        <wps:cNvSpPr>
                          <a:spLocks/>
                        </wps:cNvSpPr>
                        <wps:spPr bwMode="auto">
                          <a:xfrm>
                            <a:off x="187751" y="2111965"/>
                            <a:ext cx="2934" cy="4190"/>
                          </a:xfrm>
                          <a:custGeom>
                            <a:avLst/>
                            <a:gdLst>
                              <a:gd name="T0" fmla="*/ 7 w 7"/>
                              <a:gd name="T1" fmla="*/ 0 h 10"/>
                              <a:gd name="T2" fmla="*/ 0 w 7"/>
                              <a:gd name="T3" fmla="*/ 5 h 10"/>
                              <a:gd name="T4" fmla="*/ 7 w 7"/>
                              <a:gd name="T5" fmla="*/ 10 h 10"/>
                            </a:gdLst>
                            <a:ahLst/>
                            <a:cxnLst>
                              <a:cxn ang="0">
                                <a:pos x="T0" y="T1"/>
                              </a:cxn>
                              <a:cxn ang="0">
                                <a:pos x="T2" y="T3"/>
                              </a:cxn>
                              <a:cxn ang="0">
                                <a:pos x="T4" y="T5"/>
                              </a:cxn>
                            </a:cxnLst>
                            <a:rect l="0" t="0" r="r" b="b"/>
                            <a:pathLst>
                              <a:path w="7" h="10">
                                <a:moveTo>
                                  <a:pt x="7" y="0"/>
                                </a:moveTo>
                                <a:lnTo>
                                  <a:pt x="0" y="5"/>
                                </a:lnTo>
                                <a:lnTo>
                                  <a:pt x="7"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1" name="Freeform 383"/>
                        <wps:cNvSpPr>
                          <a:spLocks/>
                        </wps:cNvSpPr>
                        <wps:spPr bwMode="auto">
                          <a:xfrm>
                            <a:off x="198647" y="2111965"/>
                            <a:ext cx="2095" cy="4190"/>
                          </a:xfrm>
                          <a:custGeom>
                            <a:avLst/>
                            <a:gdLst>
                              <a:gd name="T0" fmla="*/ 5 w 5"/>
                              <a:gd name="T1" fmla="*/ 0 h 10"/>
                              <a:gd name="T2" fmla="*/ 0 w 5"/>
                              <a:gd name="T3" fmla="*/ 5 h 10"/>
                              <a:gd name="T4" fmla="*/ 5 w 5"/>
                              <a:gd name="T5" fmla="*/ 10 h 10"/>
                            </a:gdLst>
                            <a:ahLst/>
                            <a:cxnLst>
                              <a:cxn ang="0">
                                <a:pos x="T0" y="T1"/>
                              </a:cxn>
                              <a:cxn ang="0">
                                <a:pos x="T2" y="T3"/>
                              </a:cxn>
                              <a:cxn ang="0">
                                <a:pos x="T4" y="T5"/>
                              </a:cxn>
                            </a:cxnLst>
                            <a:rect l="0" t="0" r="r" b="b"/>
                            <a:pathLst>
                              <a:path w="5" h="10">
                                <a:moveTo>
                                  <a:pt x="5" y="0"/>
                                </a:moveTo>
                                <a:lnTo>
                                  <a:pt x="0" y="5"/>
                                </a:lnTo>
                                <a:lnTo>
                                  <a:pt x="5"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2" name="Freeform 384"/>
                        <wps:cNvSpPr>
                          <a:spLocks/>
                        </wps:cNvSpPr>
                        <wps:spPr bwMode="auto">
                          <a:xfrm>
                            <a:off x="209124" y="2111965"/>
                            <a:ext cx="2515" cy="4190"/>
                          </a:xfrm>
                          <a:custGeom>
                            <a:avLst/>
                            <a:gdLst>
                              <a:gd name="T0" fmla="*/ 6 w 6"/>
                              <a:gd name="T1" fmla="*/ 0 h 10"/>
                              <a:gd name="T2" fmla="*/ 0 w 6"/>
                              <a:gd name="T3" fmla="*/ 5 h 10"/>
                              <a:gd name="T4" fmla="*/ 6 w 6"/>
                              <a:gd name="T5" fmla="*/ 10 h 10"/>
                            </a:gdLst>
                            <a:ahLst/>
                            <a:cxnLst>
                              <a:cxn ang="0">
                                <a:pos x="T0" y="T1"/>
                              </a:cxn>
                              <a:cxn ang="0">
                                <a:pos x="T2" y="T3"/>
                              </a:cxn>
                              <a:cxn ang="0">
                                <a:pos x="T4" y="T5"/>
                              </a:cxn>
                            </a:cxnLst>
                            <a:rect l="0" t="0" r="r" b="b"/>
                            <a:pathLst>
                              <a:path w="6" h="10">
                                <a:moveTo>
                                  <a:pt x="6" y="0"/>
                                </a:moveTo>
                                <a:lnTo>
                                  <a:pt x="0" y="5"/>
                                </a:lnTo>
                                <a:lnTo>
                                  <a:pt x="6"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3" name="Freeform 385"/>
                        <wps:cNvSpPr>
                          <a:spLocks/>
                        </wps:cNvSpPr>
                        <wps:spPr bwMode="auto">
                          <a:xfrm>
                            <a:off x="167216" y="2111965"/>
                            <a:ext cx="2095" cy="4190"/>
                          </a:xfrm>
                          <a:custGeom>
                            <a:avLst/>
                            <a:gdLst>
                              <a:gd name="T0" fmla="*/ 5 w 5"/>
                              <a:gd name="T1" fmla="*/ 0 h 10"/>
                              <a:gd name="T2" fmla="*/ 0 w 5"/>
                              <a:gd name="T3" fmla="*/ 5 h 10"/>
                              <a:gd name="T4" fmla="*/ 5 w 5"/>
                              <a:gd name="T5" fmla="*/ 10 h 10"/>
                            </a:gdLst>
                            <a:ahLst/>
                            <a:cxnLst>
                              <a:cxn ang="0">
                                <a:pos x="T0" y="T1"/>
                              </a:cxn>
                              <a:cxn ang="0">
                                <a:pos x="T2" y="T3"/>
                              </a:cxn>
                              <a:cxn ang="0">
                                <a:pos x="T4" y="T5"/>
                              </a:cxn>
                            </a:cxnLst>
                            <a:rect l="0" t="0" r="r" b="b"/>
                            <a:pathLst>
                              <a:path w="5" h="10">
                                <a:moveTo>
                                  <a:pt x="5" y="0"/>
                                </a:moveTo>
                                <a:lnTo>
                                  <a:pt x="0" y="5"/>
                                </a:lnTo>
                                <a:lnTo>
                                  <a:pt x="5"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4" name="Freeform 386"/>
                        <wps:cNvSpPr>
                          <a:spLocks/>
                        </wps:cNvSpPr>
                        <wps:spPr bwMode="auto">
                          <a:xfrm>
                            <a:off x="139975" y="2104004"/>
                            <a:ext cx="2095" cy="4190"/>
                          </a:xfrm>
                          <a:custGeom>
                            <a:avLst/>
                            <a:gdLst>
                              <a:gd name="T0" fmla="*/ 5 w 5"/>
                              <a:gd name="T1" fmla="*/ 0 h 10"/>
                              <a:gd name="T2" fmla="*/ 0 w 5"/>
                              <a:gd name="T3" fmla="*/ 6 h 10"/>
                              <a:gd name="T4" fmla="*/ 5 w 5"/>
                              <a:gd name="T5" fmla="*/ 10 h 10"/>
                            </a:gdLst>
                            <a:ahLst/>
                            <a:cxnLst>
                              <a:cxn ang="0">
                                <a:pos x="T0" y="T1"/>
                              </a:cxn>
                              <a:cxn ang="0">
                                <a:pos x="T2" y="T3"/>
                              </a:cxn>
                              <a:cxn ang="0">
                                <a:pos x="T4" y="T5"/>
                              </a:cxn>
                            </a:cxnLst>
                            <a:rect l="0" t="0" r="r" b="b"/>
                            <a:pathLst>
                              <a:path w="5" h="10">
                                <a:moveTo>
                                  <a:pt x="5" y="0"/>
                                </a:moveTo>
                                <a:lnTo>
                                  <a:pt x="0" y="6"/>
                                </a:lnTo>
                                <a:lnTo>
                                  <a:pt x="5"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 name="Freeform 387"/>
                        <wps:cNvSpPr>
                          <a:spLocks/>
                        </wps:cNvSpPr>
                        <wps:spPr bwMode="auto">
                          <a:xfrm>
                            <a:off x="129079" y="2104004"/>
                            <a:ext cx="2934" cy="4190"/>
                          </a:xfrm>
                          <a:custGeom>
                            <a:avLst/>
                            <a:gdLst>
                              <a:gd name="T0" fmla="*/ 7 w 7"/>
                              <a:gd name="T1" fmla="*/ 0 h 10"/>
                              <a:gd name="T2" fmla="*/ 0 w 7"/>
                              <a:gd name="T3" fmla="*/ 6 h 10"/>
                              <a:gd name="T4" fmla="*/ 7 w 7"/>
                              <a:gd name="T5" fmla="*/ 10 h 10"/>
                            </a:gdLst>
                            <a:ahLst/>
                            <a:cxnLst>
                              <a:cxn ang="0">
                                <a:pos x="T0" y="T1"/>
                              </a:cxn>
                              <a:cxn ang="0">
                                <a:pos x="T2" y="T3"/>
                              </a:cxn>
                              <a:cxn ang="0">
                                <a:pos x="T4" y="T5"/>
                              </a:cxn>
                            </a:cxnLst>
                            <a:rect l="0" t="0" r="r" b="b"/>
                            <a:pathLst>
                              <a:path w="7" h="10">
                                <a:moveTo>
                                  <a:pt x="7" y="0"/>
                                </a:moveTo>
                                <a:lnTo>
                                  <a:pt x="0" y="6"/>
                                </a:lnTo>
                                <a:lnTo>
                                  <a:pt x="7" y="10"/>
                                </a:lnTo>
                              </a:path>
                            </a:pathLst>
                          </a:custGeom>
                          <a:noFill/>
                          <a:ln w="1905">
                            <a:solidFill>
                              <a:srgbClr val="B3B3B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6" name="Freeform 388"/>
                        <wps:cNvSpPr>
                          <a:spLocks/>
                        </wps:cNvSpPr>
                        <wps:spPr bwMode="auto">
                          <a:xfrm>
                            <a:off x="138718" y="1994215"/>
                            <a:ext cx="94295" cy="64113"/>
                          </a:xfrm>
                          <a:custGeom>
                            <a:avLst/>
                            <a:gdLst>
                              <a:gd name="T0" fmla="*/ 0 w 225"/>
                              <a:gd name="T1" fmla="*/ 153 h 153"/>
                              <a:gd name="T2" fmla="*/ 0 w 225"/>
                              <a:gd name="T3" fmla="*/ 0 h 153"/>
                              <a:gd name="T4" fmla="*/ 225 w 225"/>
                              <a:gd name="T5" fmla="*/ 0 h 153"/>
                              <a:gd name="T6" fmla="*/ 225 w 225"/>
                              <a:gd name="T7" fmla="*/ 153 h 153"/>
                              <a:gd name="T8" fmla="*/ 0 w 225"/>
                              <a:gd name="T9" fmla="*/ 153 h 153"/>
                              <a:gd name="T10" fmla="*/ 0 w 225"/>
                              <a:gd name="T11" fmla="*/ 153 h 153"/>
                            </a:gdLst>
                            <a:ahLst/>
                            <a:cxnLst>
                              <a:cxn ang="0">
                                <a:pos x="T0" y="T1"/>
                              </a:cxn>
                              <a:cxn ang="0">
                                <a:pos x="T2" y="T3"/>
                              </a:cxn>
                              <a:cxn ang="0">
                                <a:pos x="T4" y="T5"/>
                              </a:cxn>
                              <a:cxn ang="0">
                                <a:pos x="T6" y="T7"/>
                              </a:cxn>
                              <a:cxn ang="0">
                                <a:pos x="T8" y="T9"/>
                              </a:cxn>
                              <a:cxn ang="0">
                                <a:pos x="T10" y="T11"/>
                              </a:cxn>
                            </a:cxnLst>
                            <a:rect l="0" t="0" r="r" b="b"/>
                            <a:pathLst>
                              <a:path w="225" h="153">
                                <a:moveTo>
                                  <a:pt x="0" y="153"/>
                                </a:moveTo>
                                <a:lnTo>
                                  <a:pt x="0" y="0"/>
                                </a:lnTo>
                                <a:lnTo>
                                  <a:pt x="225" y="0"/>
                                </a:lnTo>
                                <a:lnTo>
                                  <a:pt x="225" y="153"/>
                                </a:lnTo>
                                <a:lnTo>
                                  <a:pt x="0" y="153"/>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607" name="Freeform 389"/>
                        <wps:cNvSpPr>
                          <a:spLocks/>
                        </wps:cNvSpPr>
                        <wps:spPr bwMode="auto">
                          <a:xfrm>
                            <a:off x="132851" y="1984577"/>
                            <a:ext cx="109382" cy="82551"/>
                          </a:xfrm>
                          <a:custGeom>
                            <a:avLst/>
                            <a:gdLst>
                              <a:gd name="T0" fmla="*/ 7 w 261"/>
                              <a:gd name="T1" fmla="*/ 190 h 197"/>
                              <a:gd name="T2" fmla="*/ 254 w 261"/>
                              <a:gd name="T3" fmla="*/ 190 h 197"/>
                              <a:gd name="T4" fmla="*/ 254 w 261"/>
                              <a:gd name="T5" fmla="*/ 7 h 197"/>
                              <a:gd name="T6" fmla="*/ 261 w 261"/>
                              <a:gd name="T7" fmla="*/ 7 h 197"/>
                              <a:gd name="T8" fmla="*/ 261 w 261"/>
                              <a:gd name="T9" fmla="*/ 0 h 197"/>
                              <a:gd name="T10" fmla="*/ 0 w 261"/>
                              <a:gd name="T11" fmla="*/ 0 h 197"/>
                              <a:gd name="T12" fmla="*/ 0 w 261"/>
                              <a:gd name="T13" fmla="*/ 197 h 197"/>
                              <a:gd name="T14" fmla="*/ 7 w 261"/>
                              <a:gd name="T15" fmla="*/ 197 h 197"/>
                              <a:gd name="T16" fmla="*/ 7 w 261"/>
                              <a:gd name="T17" fmla="*/ 190 h 197"/>
                              <a:gd name="T18" fmla="*/ 7 w 261"/>
                              <a:gd name="T19" fmla="*/ 190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1" h="197">
                                <a:moveTo>
                                  <a:pt x="7" y="190"/>
                                </a:moveTo>
                                <a:lnTo>
                                  <a:pt x="254" y="190"/>
                                </a:lnTo>
                                <a:lnTo>
                                  <a:pt x="254" y="7"/>
                                </a:lnTo>
                                <a:lnTo>
                                  <a:pt x="261" y="7"/>
                                </a:lnTo>
                                <a:lnTo>
                                  <a:pt x="261" y="0"/>
                                </a:lnTo>
                                <a:lnTo>
                                  <a:pt x="0" y="0"/>
                                </a:lnTo>
                                <a:lnTo>
                                  <a:pt x="0" y="197"/>
                                </a:lnTo>
                                <a:lnTo>
                                  <a:pt x="7" y="197"/>
                                </a:lnTo>
                                <a:lnTo>
                                  <a:pt x="7" y="19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pic:pic xmlns:pic="http://schemas.openxmlformats.org/drawingml/2006/picture">
                        <pic:nvPicPr>
                          <pic:cNvPr id="608" name="Picture 39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26983" y="1978710"/>
                            <a:ext cx="118183" cy="913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9" name="Picture 39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126983" y="1978710"/>
                            <a:ext cx="118183" cy="91351"/>
                          </a:xfrm>
                          <a:prstGeom prst="rect">
                            <a:avLst/>
                          </a:prstGeom>
                          <a:noFill/>
                          <a:extLst>
                            <a:ext uri="{909E8E84-426E-40DD-AFC4-6F175D3DCCD1}">
                              <a14:hiddenFill xmlns:a14="http://schemas.microsoft.com/office/drawing/2010/main">
                                <a:solidFill>
                                  <a:srgbClr val="FFFFFF"/>
                                </a:solidFill>
                              </a14:hiddenFill>
                            </a:ext>
                          </a:extLst>
                        </pic:spPr>
                      </pic:pic>
                      <wps:wsp>
                        <wps:cNvPr id="610" name="Line 392"/>
                        <wps:cNvCnPr>
                          <a:cxnSpLocks noChangeShapeType="1"/>
                        </wps:cNvCnPr>
                        <wps:spPr bwMode="auto">
                          <a:xfrm>
                            <a:off x="154643" y="2077185"/>
                            <a:ext cx="419" cy="7124"/>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611" name="Line 393"/>
                        <wps:cNvCnPr>
                          <a:cxnSpLocks noChangeShapeType="1"/>
                        </wps:cNvCnPr>
                        <wps:spPr bwMode="auto">
                          <a:xfrm>
                            <a:off x="137461" y="2077185"/>
                            <a:ext cx="419" cy="7124"/>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612" name="Line 394"/>
                        <wps:cNvCnPr>
                          <a:cxnSpLocks noChangeShapeType="1"/>
                        </wps:cNvCnPr>
                        <wps:spPr bwMode="auto">
                          <a:xfrm>
                            <a:off x="116925" y="2077185"/>
                            <a:ext cx="137461" cy="419"/>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613" name="Freeform 395"/>
                        <wps:cNvSpPr>
                          <a:spLocks/>
                        </wps:cNvSpPr>
                        <wps:spPr bwMode="auto">
                          <a:xfrm>
                            <a:off x="111896" y="1949378"/>
                            <a:ext cx="164701" cy="169711"/>
                          </a:xfrm>
                          <a:custGeom>
                            <a:avLst/>
                            <a:gdLst>
                              <a:gd name="T0" fmla="*/ 0 w 393"/>
                              <a:gd name="T1" fmla="*/ 405 h 405"/>
                              <a:gd name="T2" fmla="*/ 0 w 393"/>
                              <a:gd name="T3" fmla="*/ 340 h 405"/>
                              <a:gd name="T4" fmla="*/ 17 w 393"/>
                              <a:gd name="T5" fmla="*/ 324 h 405"/>
                              <a:gd name="T6" fmla="*/ 12 w 393"/>
                              <a:gd name="T7" fmla="*/ 324 h 405"/>
                              <a:gd name="T8" fmla="*/ 12 w 393"/>
                              <a:gd name="T9" fmla="*/ 56 h 405"/>
                              <a:gd name="T10" fmla="*/ 67 w 393"/>
                              <a:gd name="T11" fmla="*/ 0 h 405"/>
                              <a:gd name="T12" fmla="*/ 393 w 393"/>
                              <a:gd name="T13" fmla="*/ 0 h 405"/>
                              <a:gd name="T14" fmla="*/ 393 w 393"/>
                              <a:gd name="T15" fmla="*/ 168 h 405"/>
                              <a:gd name="T16" fmla="*/ 379 w 393"/>
                              <a:gd name="T17" fmla="*/ 206 h 405"/>
                              <a:gd name="T18" fmla="*/ 379 w 393"/>
                              <a:gd name="T19" fmla="*/ 280 h 405"/>
                              <a:gd name="T20" fmla="*/ 366 w 393"/>
                              <a:gd name="T21" fmla="*/ 296 h 405"/>
                              <a:gd name="T22" fmla="*/ 393 w 393"/>
                              <a:gd name="T23" fmla="*/ 296 h 405"/>
                              <a:gd name="T24" fmla="*/ 393 w 393"/>
                              <a:gd name="T25" fmla="*/ 362 h 405"/>
                              <a:gd name="T26" fmla="*/ 349 w 393"/>
                              <a:gd name="T27" fmla="*/ 405 h 405"/>
                              <a:gd name="T28" fmla="*/ 0 w 393"/>
                              <a:gd name="T29" fmla="*/ 405 h 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93" h="405">
                                <a:moveTo>
                                  <a:pt x="0" y="405"/>
                                </a:moveTo>
                                <a:lnTo>
                                  <a:pt x="0" y="340"/>
                                </a:lnTo>
                                <a:lnTo>
                                  <a:pt x="17" y="324"/>
                                </a:lnTo>
                                <a:lnTo>
                                  <a:pt x="12" y="324"/>
                                </a:lnTo>
                                <a:lnTo>
                                  <a:pt x="12" y="56"/>
                                </a:lnTo>
                                <a:lnTo>
                                  <a:pt x="67" y="0"/>
                                </a:lnTo>
                                <a:lnTo>
                                  <a:pt x="393" y="0"/>
                                </a:lnTo>
                                <a:lnTo>
                                  <a:pt x="393" y="168"/>
                                </a:lnTo>
                                <a:lnTo>
                                  <a:pt x="379" y="206"/>
                                </a:lnTo>
                                <a:lnTo>
                                  <a:pt x="379" y="280"/>
                                </a:lnTo>
                                <a:lnTo>
                                  <a:pt x="366" y="296"/>
                                </a:lnTo>
                                <a:lnTo>
                                  <a:pt x="393" y="296"/>
                                </a:lnTo>
                                <a:lnTo>
                                  <a:pt x="393" y="362"/>
                                </a:lnTo>
                                <a:lnTo>
                                  <a:pt x="349" y="405"/>
                                </a:lnTo>
                                <a:lnTo>
                                  <a:pt x="0" y="405"/>
                                </a:lnTo>
                                <a:close/>
                              </a:path>
                            </a:pathLst>
                          </a:custGeom>
                          <a:noFill/>
                          <a:ln w="4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4" name="Rectangle 396"/>
                        <wps:cNvSpPr>
                          <a:spLocks noChangeArrowheads="1"/>
                        </wps:cNvSpPr>
                        <wps:spPr bwMode="auto">
                          <a:xfrm>
                            <a:off x="25983" y="2124956"/>
                            <a:ext cx="49720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F08D4" w14:textId="77777777" w:rsidR="00AC42CE" w:rsidRDefault="00AC42CE" w:rsidP="00A77D7B">
                              <w:r>
                                <w:rPr>
                                  <w:rFonts w:cs="Arial"/>
                                  <w:color w:val="000000"/>
                                  <w:sz w:val="8"/>
                                  <w:szCs w:val="8"/>
                                </w:rPr>
                                <w:t>GM Dealer WOL User</w:t>
                              </w:r>
                            </w:p>
                          </w:txbxContent>
                        </wps:txbx>
                        <wps:bodyPr rot="0" vert="horz" wrap="none" lIns="0" tIns="0" rIns="0" bIns="0" anchor="t" anchorCtr="0" upright="1">
                          <a:spAutoFit/>
                        </wps:bodyPr>
                      </wps:wsp>
                      <wps:wsp>
                        <wps:cNvPr id="615" name="Rectangle 397"/>
                        <wps:cNvSpPr>
                          <a:spLocks noChangeArrowheads="1"/>
                        </wps:cNvSpPr>
                        <wps:spPr bwMode="auto">
                          <a:xfrm>
                            <a:off x="95971" y="2164764"/>
                            <a:ext cx="28257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95AA8" w14:textId="77777777" w:rsidR="00AC42CE" w:rsidRDefault="00AC42CE" w:rsidP="00A77D7B">
                              <w:r>
                                <w:rPr>
                                  <w:rFonts w:cs="Arial"/>
                                  <w:color w:val="000000"/>
                                  <w:sz w:val="8"/>
                                  <w:szCs w:val="8"/>
                                </w:rPr>
                                <w:t>HTML Client</w:t>
                              </w:r>
                            </w:p>
                          </w:txbxContent>
                        </wps:txbx>
                        <wps:bodyPr rot="0" vert="horz" wrap="none" lIns="0" tIns="0" rIns="0" bIns="0" anchor="t" anchorCtr="0" upright="1">
                          <a:spAutoFit/>
                        </wps:bodyPr>
                      </wps:wsp>
                      <wps:wsp>
                        <wps:cNvPr id="616" name="Rectangle 398"/>
                        <wps:cNvSpPr>
                          <a:spLocks noChangeArrowheads="1"/>
                        </wps:cNvSpPr>
                        <wps:spPr bwMode="auto">
                          <a:xfrm>
                            <a:off x="698199" y="727455"/>
                            <a:ext cx="308448" cy="1466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7" name="Rectangle 399"/>
                        <wps:cNvSpPr>
                          <a:spLocks noChangeArrowheads="1"/>
                        </wps:cNvSpPr>
                        <wps:spPr bwMode="auto">
                          <a:xfrm>
                            <a:off x="698199" y="727455"/>
                            <a:ext cx="308448" cy="146664"/>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8" name="Rectangle 400"/>
                        <wps:cNvSpPr>
                          <a:spLocks noChangeArrowheads="1"/>
                        </wps:cNvSpPr>
                        <wps:spPr bwMode="auto">
                          <a:xfrm>
                            <a:off x="647071" y="745893"/>
                            <a:ext cx="102676" cy="368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9" name="Rectangle 401"/>
                        <wps:cNvSpPr>
                          <a:spLocks noChangeArrowheads="1"/>
                        </wps:cNvSpPr>
                        <wps:spPr bwMode="auto">
                          <a:xfrm>
                            <a:off x="647071" y="745893"/>
                            <a:ext cx="102676" cy="36876"/>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0" name="Rectangle 402"/>
                        <wps:cNvSpPr>
                          <a:spLocks noChangeArrowheads="1"/>
                        </wps:cNvSpPr>
                        <wps:spPr bwMode="auto">
                          <a:xfrm>
                            <a:off x="647071" y="819644"/>
                            <a:ext cx="102676" cy="360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1" name="Rectangle 403"/>
                        <wps:cNvSpPr>
                          <a:spLocks noChangeArrowheads="1"/>
                        </wps:cNvSpPr>
                        <wps:spPr bwMode="auto">
                          <a:xfrm>
                            <a:off x="647071" y="819644"/>
                            <a:ext cx="102676" cy="36038"/>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2" name="Rectangle 404"/>
                        <wps:cNvSpPr>
                          <a:spLocks noChangeArrowheads="1"/>
                        </wps:cNvSpPr>
                        <wps:spPr bwMode="auto">
                          <a:xfrm>
                            <a:off x="771959" y="779416"/>
                            <a:ext cx="7366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22B72" w14:textId="77777777" w:rsidR="00AC42CE" w:rsidRDefault="00AC42CE" w:rsidP="00A77D7B">
                              <w:r>
                                <w:rPr>
                                  <w:rFonts w:cs="Arial"/>
                                  <w:color w:val="000000"/>
                                  <w:sz w:val="8"/>
                                  <w:szCs w:val="8"/>
                                </w:rPr>
                                <w:t>GS</w:t>
                              </w:r>
                            </w:p>
                          </w:txbxContent>
                        </wps:txbx>
                        <wps:bodyPr rot="0" vert="horz" wrap="none" lIns="0" tIns="0" rIns="0" bIns="0" anchor="t" anchorCtr="0" upright="1">
                          <a:spAutoFit/>
                        </wps:bodyPr>
                      </wps:wsp>
                      <wps:wsp>
                        <wps:cNvPr id="623" name="Rectangle 405"/>
                        <wps:cNvSpPr>
                          <a:spLocks noChangeArrowheads="1"/>
                        </wps:cNvSpPr>
                        <wps:spPr bwMode="auto">
                          <a:xfrm>
                            <a:off x="818477" y="779416"/>
                            <a:ext cx="2857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DAC02" w14:textId="77777777" w:rsidR="00AC42CE" w:rsidRDefault="00AC42CE" w:rsidP="00A77D7B">
                              <w:r>
                                <w:rPr>
                                  <w:rFonts w:cs="Arial"/>
                                  <w:color w:val="000000"/>
                                  <w:sz w:val="8"/>
                                  <w:szCs w:val="8"/>
                                </w:rPr>
                                <w:t>_</w:t>
                              </w:r>
                            </w:p>
                          </w:txbxContent>
                        </wps:txbx>
                        <wps:bodyPr rot="0" vert="horz" wrap="none" lIns="0" tIns="0" rIns="0" bIns="0" anchor="t" anchorCtr="0" upright="1">
                          <a:spAutoFit/>
                        </wps:bodyPr>
                      </wps:wsp>
                      <wps:wsp>
                        <wps:cNvPr id="624" name="Rectangle 406"/>
                        <wps:cNvSpPr>
                          <a:spLocks noChangeArrowheads="1"/>
                        </wps:cNvSpPr>
                        <wps:spPr bwMode="auto">
                          <a:xfrm>
                            <a:off x="836079" y="779416"/>
                            <a:ext cx="23177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84011" w14:textId="77777777" w:rsidR="00AC42CE" w:rsidRDefault="00AC42CE" w:rsidP="00A77D7B">
                              <w:r>
                                <w:rPr>
                                  <w:rFonts w:cs="Arial"/>
                                  <w:color w:val="000000"/>
                                  <w:sz w:val="8"/>
                                  <w:szCs w:val="8"/>
                                </w:rPr>
                                <w:t>SmartIcon</w:t>
                              </w:r>
                            </w:p>
                          </w:txbxContent>
                        </wps:txbx>
                        <wps:bodyPr rot="0" vert="horz" wrap="none" lIns="0" tIns="0" rIns="0" bIns="0" anchor="t" anchorCtr="0" upright="1">
                          <a:spAutoFit/>
                        </wps:bodyPr>
                      </wps:wsp>
                      <wps:wsp>
                        <wps:cNvPr id="625" name="Rectangle 407"/>
                        <wps:cNvSpPr>
                          <a:spLocks noChangeArrowheads="1"/>
                        </wps:cNvSpPr>
                        <wps:spPr bwMode="auto">
                          <a:xfrm>
                            <a:off x="1173444" y="1421386"/>
                            <a:ext cx="349938" cy="1470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 name="Rectangle 408"/>
                        <wps:cNvSpPr>
                          <a:spLocks noChangeArrowheads="1"/>
                        </wps:cNvSpPr>
                        <wps:spPr bwMode="auto">
                          <a:xfrm>
                            <a:off x="1173444" y="1421386"/>
                            <a:ext cx="349938" cy="147083"/>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7" name="Rectangle 409"/>
                        <wps:cNvSpPr>
                          <a:spLocks noChangeArrowheads="1"/>
                        </wps:cNvSpPr>
                        <wps:spPr bwMode="auto">
                          <a:xfrm>
                            <a:off x="1122315" y="1439824"/>
                            <a:ext cx="101838" cy="364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8" name="Rectangle 410"/>
                        <wps:cNvSpPr>
                          <a:spLocks noChangeArrowheads="1"/>
                        </wps:cNvSpPr>
                        <wps:spPr bwMode="auto">
                          <a:xfrm>
                            <a:off x="1122315" y="1439824"/>
                            <a:ext cx="101838" cy="36457"/>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9" name="Rectangle 411"/>
                        <wps:cNvSpPr>
                          <a:spLocks noChangeArrowheads="1"/>
                        </wps:cNvSpPr>
                        <wps:spPr bwMode="auto">
                          <a:xfrm>
                            <a:off x="1122315" y="1513156"/>
                            <a:ext cx="101838" cy="368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0" name="Rectangle 412"/>
                        <wps:cNvSpPr>
                          <a:spLocks noChangeArrowheads="1"/>
                        </wps:cNvSpPr>
                        <wps:spPr bwMode="auto">
                          <a:xfrm>
                            <a:off x="1122315" y="1513156"/>
                            <a:ext cx="101838" cy="36876"/>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1" name="Rectangle 413"/>
                        <wps:cNvSpPr>
                          <a:spLocks noChangeArrowheads="1"/>
                        </wps:cNvSpPr>
                        <wps:spPr bwMode="auto">
                          <a:xfrm>
                            <a:off x="1247203" y="1473766"/>
                            <a:ext cx="39814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6D6C73" w14:textId="77777777" w:rsidR="00AC42CE" w:rsidRDefault="00AC42CE" w:rsidP="00A77D7B">
                              <w:r>
                                <w:rPr>
                                  <w:rFonts w:cs="Arial"/>
                                  <w:color w:val="000000"/>
                                  <w:sz w:val="8"/>
                                  <w:szCs w:val="8"/>
                                </w:rPr>
                                <w:t>Wholesale Online</w:t>
                              </w:r>
                            </w:p>
                          </w:txbxContent>
                        </wps:txbx>
                        <wps:bodyPr rot="0" vert="horz" wrap="none" lIns="0" tIns="0" rIns="0" bIns="0" anchor="t" anchorCtr="0" upright="1">
                          <a:spAutoFit/>
                        </wps:bodyPr>
                      </wps:wsp>
                      <wps:wsp>
                        <wps:cNvPr id="632" name="Rectangle 414"/>
                        <wps:cNvSpPr>
                          <a:spLocks noChangeArrowheads="1"/>
                        </wps:cNvSpPr>
                        <wps:spPr bwMode="auto">
                          <a:xfrm>
                            <a:off x="925764" y="1032516"/>
                            <a:ext cx="328564" cy="1466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3" name="Rectangle 415"/>
                        <wps:cNvSpPr>
                          <a:spLocks noChangeArrowheads="1"/>
                        </wps:cNvSpPr>
                        <wps:spPr bwMode="auto">
                          <a:xfrm>
                            <a:off x="925764" y="1032516"/>
                            <a:ext cx="328564" cy="146664"/>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4" name="Rectangle 416"/>
                        <wps:cNvSpPr>
                          <a:spLocks noChangeArrowheads="1"/>
                        </wps:cNvSpPr>
                        <wps:spPr bwMode="auto">
                          <a:xfrm>
                            <a:off x="874635" y="1050954"/>
                            <a:ext cx="102676" cy="360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5" name="Rectangle 417"/>
                        <wps:cNvSpPr>
                          <a:spLocks noChangeArrowheads="1"/>
                        </wps:cNvSpPr>
                        <wps:spPr bwMode="auto">
                          <a:xfrm>
                            <a:off x="874635" y="1050954"/>
                            <a:ext cx="102676" cy="36038"/>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6" name="Rectangle 418"/>
                        <wps:cNvSpPr>
                          <a:spLocks noChangeArrowheads="1"/>
                        </wps:cNvSpPr>
                        <wps:spPr bwMode="auto">
                          <a:xfrm>
                            <a:off x="874635" y="1123867"/>
                            <a:ext cx="102676" cy="368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7" name="Rectangle 419"/>
                        <wps:cNvSpPr>
                          <a:spLocks noChangeArrowheads="1"/>
                        </wps:cNvSpPr>
                        <wps:spPr bwMode="auto">
                          <a:xfrm>
                            <a:off x="874635" y="1123867"/>
                            <a:ext cx="102676" cy="36876"/>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8" name="Rectangle 420"/>
                        <wps:cNvSpPr>
                          <a:spLocks noChangeArrowheads="1"/>
                        </wps:cNvSpPr>
                        <wps:spPr bwMode="auto">
                          <a:xfrm>
                            <a:off x="997847" y="1085316"/>
                            <a:ext cx="7366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C4DA1" w14:textId="77777777" w:rsidR="00AC42CE" w:rsidRDefault="00AC42CE" w:rsidP="00A77D7B">
                              <w:r>
                                <w:rPr>
                                  <w:rFonts w:cs="Arial"/>
                                  <w:color w:val="000000"/>
                                  <w:sz w:val="8"/>
                                  <w:szCs w:val="8"/>
                                </w:rPr>
                                <w:t>GS</w:t>
                              </w:r>
                            </w:p>
                          </w:txbxContent>
                        </wps:txbx>
                        <wps:bodyPr rot="0" vert="horz" wrap="none" lIns="0" tIns="0" rIns="0" bIns="0" anchor="t" anchorCtr="0" upright="1">
                          <a:spAutoFit/>
                        </wps:bodyPr>
                      </wps:wsp>
                      <wps:wsp>
                        <wps:cNvPr id="639" name="Rectangle 421"/>
                        <wps:cNvSpPr>
                          <a:spLocks noChangeArrowheads="1"/>
                        </wps:cNvSpPr>
                        <wps:spPr bwMode="auto">
                          <a:xfrm>
                            <a:off x="1046461" y="1085316"/>
                            <a:ext cx="2857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A9D6E" w14:textId="77777777" w:rsidR="00AC42CE" w:rsidRDefault="00AC42CE" w:rsidP="00A77D7B">
                              <w:r>
                                <w:rPr>
                                  <w:rFonts w:cs="Arial"/>
                                  <w:color w:val="000000"/>
                                  <w:sz w:val="8"/>
                                  <w:szCs w:val="8"/>
                                </w:rPr>
                                <w:t>_</w:t>
                              </w:r>
                            </w:p>
                          </w:txbxContent>
                        </wps:txbx>
                        <wps:bodyPr rot="0" vert="horz" wrap="none" lIns="0" tIns="0" rIns="0" bIns="0" anchor="t" anchorCtr="0" upright="1">
                          <a:spAutoFit/>
                        </wps:bodyPr>
                      </wps:wsp>
                      <wps:wsp>
                        <wps:cNvPr id="640" name="Rectangle 422"/>
                        <wps:cNvSpPr>
                          <a:spLocks noChangeArrowheads="1"/>
                        </wps:cNvSpPr>
                        <wps:spPr bwMode="auto">
                          <a:xfrm>
                            <a:off x="1064900" y="1085316"/>
                            <a:ext cx="2628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01192" w14:textId="77777777" w:rsidR="00AC42CE" w:rsidRDefault="00AC42CE" w:rsidP="00A77D7B">
                              <w:r>
                                <w:rPr>
                                  <w:rFonts w:cs="Arial"/>
                                  <w:color w:val="000000"/>
                                  <w:sz w:val="8"/>
                                  <w:szCs w:val="8"/>
                                </w:rPr>
                                <w:t>Parameters</w:t>
                              </w:r>
                            </w:p>
                          </w:txbxContent>
                        </wps:txbx>
                        <wps:bodyPr rot="0" vert="horz" wrap="none" lIns="0" tIns="0" rIns="0" bIns="0" anchor="t" anchorCtr="0" upright="1">
                          <a:spAutoFit/>
                        </wps:bodyPr>
                      </wps:wsp>
                      <wps:wsp>
                        <wps:cNvPr id="641" name="Rectangle 423"/>
                        <wps:cNvSpPr>
                          <a:spLocks noChangeArrowheads="1"/>
                        </wps:cNvSpPr>
                        <wps:spPr bwMode="auto">
                          <a:xfrm>
                            <a:off x="1164224" y="1247903"/>
                            <a:ext cx="312639" cy="1466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2" name="Rectangle 424"/>
                        <wps:cNvSpPr>
                          <a:spLocks noChangeArrowheads="1"/>
                        </wps:cNvSpPr>
                        <wps:spPr bwMode="auto">
                          <a:xfrm>
                            <a:off x="1164224" y="1247903"/>
                            <a:ext cx="312639" cy="146664"/>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3" name="Rectangle 425"/>
                        <wps:cNvSpPr>
                          <a:spLocks noChangeArrowheads="1"/>
                        </wps:cNvSpPr>
                        <wps:spPr bwMode="auto">
                          <a:xfrm>
                            <a:off x="1112676" y="1266341"/>
                            <a:ext cx="102676" cy="368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4" name="Rectangle 426"/>
                        <wps:cNvSpPr>
                          <a:spLocks noChangeArrowheads="1"/>
                        </wps:cNvSpPr>
                        <wps:spPr bwMode="auto">
                          <a:xfrm>
                            <a:off x="1112676" y="1266341"/>
                            <a:ext cx="102676" cy="36876"/>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5" name="Rectangle 427"/>
                        <wps:cNvSpPr>
                          <a:spLocks noChangeArrowheads="1"/>
                        </wps:cNvSpPr>
                        <wps:spPr bwMode="auto">
                          <a:xfrm>
                            <a:off x="1112676" y="1340092"/>
                            <a:ext cx="102676" cy="360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6" name="Rectangle 428"/>
                        <wps:cNvSpPr>
                          <a:spLocks noChangeArrowheads="1"/>
                        </wps:cNvSpPr>
                        <wps:spPr bwMode="auto">
                          <a:xfrm>
                            <a:off x="1112676" y="1340092"/>
                            <a:ext cx="102676" cy="36038"/>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 name="Rectangle 429"/>
                        <wps:cNvSpPr>
                          <a:spLocks noChangeArrowheads="1"/>
                        </wps:cNvSpPr>
                        <wps:spPr bwMode="auto">
                          <a:xfrm>
                            <a:off x="1238403" y="1299445"/>
                            <a:ext cx="7366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CCB60" w14:textId="77777777" w:rsidR="00AC42CE" w:rsidRDefault="00AC42CE" w:rsidP="00A77D7B">
                              <w:r>
                                <w:rPr>
                                  <w:rFonts w:cs="Arial"/>
                                  <w:color w:val="000000"/>
                                  <w:sz w:val="8"/>
                                  <w:szCs w:val="8"/>
                                </w:rPr>
                                <w:t>GS</w:t>
                              </w:r>
                            </w:p>
                          </w:txbxContent>
                        </wps:txbx>
                        <wps:bodyPr rot="0" vert="horz" wrap="none" lIns="0" tIns="0" rIns="0" bIns="0" anchor="t" anchorCtr="0" upright="1">
                          <a:spAutoFit/>
                        </wps:bodyPr>
                      </wps:wsp>
                      <wps:wsp>
                        <wps:cNvPr id="648" name="Rectangle 430"/>
                        <wps:cNvSpPr>
                          <a:spLocks noChangeArrowheads="1"/>
                        </wps:cNvSpPr>
                        <wps:spPr bwMode="auto">
                          <a:xfrm>
                            <a:off x="1284083" y="1299445"/>
                            <a:ext cx="2857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164D1" w14:textId="77777777" w:rsidR="00AC42CE" w:rsidRDefault="00AC42CE" w:rsidP="00A77D7B">
                              <w:r>
                                <w:rPr>
                                  <w:rFonts w:cs="Arial"/>
                                  <w:color w:val="000000"/>
                                  <w:sz w:val="8"/>
                                  <w:szCs w:val="8"/>
                                </w:rPr>
                                <w:t>_</w:t>
                              </w:r>
                            </w:p>
                          </w:txbxContent>
                        </wps:txbx>
                        <wps:bodyPr rot="0" vert="horz" wrap="none" lIns="0" tIns="0" rIns="0" bIns="0" anchor="t" anchorCtr="0" upright="1">
                          <a:spAutoFit/>
                        </wps:bodyPr>
                      </wps:wsp>
                      <wps:wsp>
                        <wps:cNvPr id="649" name="Rectangle 431"/>
                        <wps:cNvSpPr>
                          <a:spLocks noChangeArrowheads="1"/>
                        </wps:cNvSpPr>
                        <wps:spPr bwMode="auto">
                          <a:xfrm>
                            <a:off x="1302523" y="1299445"/>
                            <a:ext cx="2374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AC912" w14:textId="77777777" w:rsidR="00AC42CE" w:rsidRDefault="00AC42CE" w:rsidP="00A77D7B">
                              <w:r>
                                <w:rPr>
                                  <w:rFonts w:cs="Arial"/>
                                  <w:color w:val="000000"/>
                                  <w:sz w:val="8"/>
                                  <w:szCs w:val="8"/>
                                </w:rPr>
                                <w:t>Wholesale</w:t>
                              </w:r>
                            </w:p>
                          </w:txbxContent>
                        </wps:txbx>
                        <wps:bodyPr rot="0" vert="horz" wrap="none" lIns="0" tIns="0" rIns="0" bIns="0" anchor="t" anchorCtr="0" upright="1">
                          <a:spAutoFit/>
                        </wps:bodyPr>
                      </wps:wsp>
                      <wps:wsp>
                        <wps:cNvPr id="650" name="Freeform 432"/>
                        <wps:cNvSpPr>
                          <a:spLocks/>
                        </wps:cNvSpPr>
                        <wps:spPr bwMode="auto">
                          <a:xfrm>
                            <a:off x="2101303" y="244301"/>
                            <a:ext cx="224631" cy="225444"/>
                          </a:xfrm>
                          <a:custGeom>
                            <a:avLst/>
                            <a:gdLst>
                              <a:gd name="T0" fmla="*/ 0 w 536"/>
                              <a:gd name="T1" fmla="*/ 472 h 538"/>
                              <a:gd name="T2" fmla="*/ 1 w 536"/>
                              <a:gd name="T3" fmla="*/ 479 h 538"/>
                              <a:gd name="T4" fmla="*/ 4 w 536"/>
                              <a:gd name="T5" fmla="*/ 484 h 538"/>
                              <a:gd name="T6" fmla="*/ 11 w 536"/>
                              <a:gd name="T7" fmla="*/ 491 h 538"/>
                              <a:gd name="T8" fmla="*/ 20 w 536"/>
                              <a:gd name="T9" fmla="*/ 497 h 538"/>
                              <a:gd name="T10" fmla="*/ 31 w 536"/>
                              <a:gd name="T11" fmla="*/ 503 h 538"/>
                              <a:gd name="T12" fmla="*/ 45 w 536"/>
                              <a:gd name="T13" fmla="*/ 508 h 538"/>
                              <a:gd name="T14" fmla="*/ 61 w 536"/>
                              <a:gd name="T15" fmla="*/ 514 h 538"/>
                              <a:gd name="T16" fmla="*/ 78 w 536"/>
                              <a:gd name="T17" fmla="*/ 518 h 538"/>
                              <a:gd name="T18" fmla="*/ 96 w 536"/>
                              <a:gd name="T19" fmla="*/ 523 h 538"/>
                              <a:gd name="T20" fmla="*/ 117 w 536"/>
                              <a:gd name="T21" fmla="*/ 527 h 538"/>
                              <a:gd name="T22" fmla="*/ 140 w 536"/>
                              <a:gd name="T23" fmla="*/ 531 h 538"/>
                              <a:gd name="T24" fmla="*/ 188 w 536"/>
                              <a:gd name="T25" fmla="*/ 535 h 538"/>
                              <a:gd name="T26" fmla="*/ 240 w 536"/>
                              <a:gd name="T27" fmla="*/ 538 h 538"/>
                              <a:gd name="T28" fmla="*/ 294 w 536"/>
                              <a:gd name="T29" fmla="*/ 538 h 538"/>
                              <a:gd name="T30" fmla="*/ 346 w 536"/>
                              <a:gd name="T31" fmla="*/ 535 h 538"/>
                              <a:gd name="T32" fmla="*/ 394 w 536"/>
                              <a:gd name="T33" fmla="*/ 531 h 538"/>
                              <a:gd name="T34" fmla="*/ 417 w 536"/>
                              <a:gd name="T35" fmla="*/ 527 h 538"/>
                              <a:gd name="T36" fmla="*/ 438 w 536"/>
                              <a:gd name="T37" fmla="*/ 523 h 538"/>
                              <a:gd name="T38" fmla="*/ 457 w 536"/>
                              <a:gd name="T39" fmla="*/ 518 h 538"/>
                              <a:gd name="T40" fmla="*/ 474 w 536"/>
                              <a:gd name="T41" fmla="*/ 514 h 538"/>
                              <a:gd name="T42" fmla="*/ 489 w 536"/>
                              <a:gd name="T43" fmla="*/ 508 h 538"/>
                              <a:gd name="T44" fmla="*/ 503 w 536"/>
                              <a:gd name="T45" fmla="*/ 503 h 538"/>
                              <a:gd name="T46" fmla="*/ 515 w 536"/>
                              <a:gd name="T47" fmla="*/ 497 h 538"/>
                              <a:gd name="T48" fmla="*/ 523 w 536"/>
                              <a:gd name="T49" fmla="*/ 491 h 538"/>
                              <a:gd name="T50" fmla="*/ 530 w 536"/>
                              <a:gd name="T51" fmla="*/ 484 h 538"/>
                              <a:gd name="T52" fmla="*/ 534 w 536"/>
                              <a:gd name="T53" fmla="*/ 479 h 538"/>
                              <a:gd name="T54" fmla="*/ 536 w 536"/>
                              <a:gd name="T55" fmla="*/ 472 h 538"/>
                              <a:gd name="T56" fmla="*/ 536 w 536"/>
                              <a:gd name="T57" fmla="*/ 67 h 538"/>
                              <a:gd name="T58" fmla="*/ 534 w 536"/>
                              <a:gd name="T59" fmla="*/ 60 h 538"/>
                              <a:gd name="T60" fmla="*/ 530 w 536"/>
                              <a:gd name="T61" fmla="*/ 54 h 538"/>
                              <a:gd name="T62" fmla="*/ 523 w 536"/>
                              <a:gd name="T63" fmla="*/ 47 h 538"/>
                              <a:gd name="T64" fmla="*/ 515 w 536"/>
                              <a:gd name="T65" fmla="*/ 41 h 538"/>
                              <a:gd name="T66" fmla="*/ 503 w 536"/>
                              <a:gd name="T67" fmla="*/ 36 h 538"/>
                              <a:gd name="T68" fmla="*/ 489 w 536"/>
                              <a:gd name="T69" fmla="*/ 30 h 538"/>
                              <a:gd name="T70" fmla="*/ 474 w 536"/>
                              <a:gd name="T71" fmla="*/ 24 h 538"/>
                              <a:gd name="T72" fmla="*/ 457 w 536"/>
                              <a:gd name="T73" fmla="*/ 20 h 538"/>
                              <a:gd name="T74" fmla="*/ 438 w 536"/>
                              <a:gd name="T75" fmla="*/ 16 h 538"/>
                              <a:gd name="T76" fmla="*/ 417 w 536"/>
                              <a:gd name="T77" fmla="*/ 12 h 538"/>
                              <a:gd name="T78" fmla="*/ 394 w 536"/>
                              <a:gd name="T79" fmla="*/ 7 h 538"/>
                              <a:gd name="T80" fmla="*/ 346 w 536"/>
                              <a:gd name="T81" fmla="*/ 3 h 538"/>
                              <a:gd name="T82" fmla="*/ 294 w 536"/>
                              <a:gd name="T83" fmla="*/ 0 h 538"/>
                              <a:gd name="T84" fmla="*/ 240 w 536"/>
                              <a:gd name="T85" fmla="*/ 0 h 538"/>
                              <a:gd name="T86" fmla="*/ 188 w 536"/>
                              <a:gd name="T87" fmla="*/ 3 h 538"/>
                              <a:gd name="T88" fmla="*/ 140 w 536"/>
                              <a:gd name="T89" fmla="*/ 7 h 538"/>
                              <a:gd name="T90" fmla="*/ 117 w 536"/>
                              <a:gd name="T91" fmla="*/ 12 h 538"/>
                              <a:gd name="T92" fmla="*/ 96 w 536"/>
                              <a:gd name="T93" fmla="*/ 16 h 538"/>
                              <a:gd name="T94" fmla="*/ 78 w 536"/>
                              <a:gd name="T95" fmla="*/ 20 h 538"/>
                              <a:gd name="T96" fmla="*/ 61 w 536"/>
                              <a:gd name="T97" fmla="*/ 24 h 538"/>
                              <a:gd name="T98" fmla="*/ 45 w 536"/>
                              <a:gd name="T99" fmla="*/ 30 h 538"/>
                              <a:gd name="T100" fmla="*/ 31 w 536"/>
                              <a:gd name="T101" fmla="*/ 36 h 538"/>
                              <a:gd name="T102" fmla="*/ 20 w 536"/>
                              <a:gd name="T103" fmla="*/ 41 h 538"/>
                              <a:gd name="T104" fmla="*/ 11 w 536"/>
                              <a:gd name="T105" fmla="*/ 47 h 538"/>
                              <a:gd name="T106" fmla="*/ 4 w 536"/>
                              <a:gd name="T107" fmla="*/ 54 h 538"/>
                              <a:gd name="T108" fmla="*/ 1 w 536"/>
                              <a:gd name="T109" fmla="*/ 60 h 538"/>
                              <a:gd name="T110" fmla="*/ 0 w 536"/>
                              <a:gd name="T111" fmla="*/ 67 h 5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6" h="538">
                                <a:moveTo>
                                  <a:pt x="0" y="67"/>
                                </a:moveTo>
                                <a:lnTo>
                                  <a:pt x="0" y="472"/>
                                </a:lnTo>
                                <a:lnTo>
                                  <a:pt x="0" y="474"/>
                                </a:lnTo>
                                <a:lnTo>
                                  <a:pt x="1" y="479"/>
                                </a:lnTo>
                                <a:lnTo>
                                  <a:pt x="3" y="481"/>
                                </a:lnTo>
                                <a:lnTo>
                                  <a:pt x="4" y="484"/>
                                </a:lnTo>
                                <a:lnTo>
                                  <a:pt x="8" y="489"/>
                                </a:lnTo>
                                <a:lnTo>
                                  <a:pt x="11" y="491"/>
                                </a:lnTo>
                                <a:lnTo>
                                  <a:pt x="16" y="494"/>
                                </a:lnTo>
                                <a:lnTo>
                                  <a:pt x="20" y="497"/>
                                </a:lnTo>
                                <a:lnTo>
                                  <a:pt x="25" y="500"/>
                                </a:lnTo>
                                <a:lnTo>
                                  <a:pt x="31" y="503"/>
                                </a:lnTo>
                                <a:lnTo>
                                  <a:pt x="38" y="506"/>
                                </a:lnTo>
                                <a:lnTo>
                                  <a:pt x="45" y="508"/>
                                </a:lnTo>
                                <a:lnTo>
                                  <a:pt x="52" y="511"/>
                                </a:lnTo>
                                <a:lnTo>
                                  <a:pt x="61" y="514"/>
                                </a:lnTo>
                                <a:lnTo>
                                  <a:pt x="69" y="517"/>
                                </a:lnTo>
                                <a:lnTo>
                                  <a:pt x="78" y="518"/>
                                </a:lnTo>
                                <a:lnTo>
                                  <a:pt x="88" y="521"/>
                                </a:lnTo>
                                <a:lnTo>
                                  <a:pt x="96" y="523"/>
                                </a:lnTo>
                                <a:lnTo>
                                  <a:pt x="107" y="525"/>
                                </a:lnTo>
                                <a:lnTo>
                                  <a:pt x="117" y="527"/>
                                </a:lnTo>
                                <a:lnTo>
                                  <a:pt x="129" y="528"/>
                                </a:lnTo>
                                <a:lnTo>
                                  <a:pt x="140" y="531"/>
                                </a:lnTo>
                                <a:lnTo>
                                  <a:pt x="163" y="534"/>
                                </a:lnTo>
                                <a:lnTo>
                                  <a:pt x="188" y="535"/>
                                </a:lnTo>
                                <a:lnTo>
                                  <a:pt x="213" y="537"/>
                                </a:lnTo>
                                <a:lnTo>
                                  <a:pt x="240" y="538"/>
                                </a:lnTo>
                                <a:lnTo>
                                  <a:pt x="267" y="538"/>
                                </a:lnTo>
                                <a:lnTo>
                                  <a:pt x="294" y="538"/>
                                </a:lnTo>
                                <a:lnTo>
                                  <a:pt x="321" y="537"/>
                                </a:lnTo>
                                <a:lnTo>
                                  <a:pt x="346" y="535"/>
                                </a:lnTo>
                                <a:lnTo>
                                  <a:pt x="372" y="534"/>
                                </a:lnTo>
                                <a:lnTo>
                                  <a:pt x="394" y="531"/>
                                </a:lnTo>
                                <a:lnTo>
                                  <a:pt x="406" y="528"/>
                                </a:lnTo>
                                <a:lnTo>
                                  <a:pt x="417" y="527"/>
                                </a:lnTo>
                                <a:lnTo>
                                  <a:pt x="427" y="525"/>
                                </a:lnTo>
                                <a:lnTo>
                                  <a:pt x="438" y="523"/>
                                </a:lnTo>
                                <a:lnTo>
                                  <a:pt x="448" y="521"/>
                                </a:lnTo>
                                <a:lnTo>
                                  <a:pt x="457" y="518"/>
                                </a:lnTo>
                                <a:lnTo>
                                  <a:pt x="465" y="517"/>
                                </a:lnTo>
                                <a:lnTo>
                                  <a:pt x="474" y="514"/>
                                </a:lnTo>
                                <a:lnTo>
                                  <a:pt x="482" y="511"/>
                                </a:lnTo>
                                <a:lnTo>
                                  <a:pt x="489" y="508"/>
                                </a:lnTo>
                                <a:lnTo>
                                  <a:pt x="496" y="506"/>
                                </a:lnTo>
                                <a:lnTo>
                                  <a:pt x="503" y="503"/>
                                </a:lnTo>
                                <a:lnTo>
                                  <a:pt x="509" y="500"/>
                                </a:lnTo>
                                <a:lnTo>
                                  <a:pt x="515" y="497"/>
                                </a:lnTo>
                                <a:lnTo>
                                  <a:pt x="519" y="494"/>
                                </a:lnTo>
                                <a:lnTo>
                                  <a:pt x="523" y="491"/>
                                </a:lnTo>
                                <a:lnTo>
                                  <a:pt x="527" y="489"/>
                                </a:lnTo>
                                <a:lnTo>
                                  <a:pt x="530" y="484"/>
                                </a:lnTo>
                                <a:lnTo>
                                  <a:pt x="533" y="481"/>
                                </a:lnTo>
                                <a:lnTo>
                                  <a:pt x="534" y="479"/>
                                </a:lnTo>
                                <a:lnTo>
                                  <a:pt x="536" y="474"/>
                                </a:lnTo>
                                <a:lnTo>
                                  <a:pt x="536" y="472"/>
                                </a:lnTo>
                                <a:lnTo>
                                  <a:pt x="536" y="67"/>
                                </a:lnTo>
                                <a:lnTo>
                                  <a:pt x="536" y="64"/>
                                </a:lnTo>
                                <a:lnTo>
                                  <a:pt x="534" y="60"/>
                                </a:lnTo>
                                <a:lnTo>
                                  <a:pt x="533" y="57"/>
                                </a:lnTo>
                                <a:lnTo>
                                  <a:pt x="530" y="54"/>
                                </a:lnTo>
                                <a:lnTo>
                                  <a:pt x="527" y="50"/>
                                </a:lnTo>
                                <a:lnTo>
                                  <a:pt x="523" y="47"/>
                                </a:lnTo>
                                <a:lnTo>
                                  <a:pt x="519" y="44"/>
                                </a:lnTo>
                                <a:lnTo>
                                  <a:pt x="515" y="41"/>
                                </a:lnTo>
                                <a:lnTo>
                                  <a:pt x="509" y="39"/>
                                </a:lnTo>
                                <a:lnTo>
                                  <a:pt x="503" y="36"/>
                                </a:lnTo>
                                <a:lnTo>
                                  <a:pt x="496" y="33"/>
                                </a:lnTo>
                                <a:lnTo>
                                  <a:pt x="489" y="30"/>
                                </a:lnTo>
                                <a:lnTo>
                                  <a:pt x="482" y="27"/>
                                </a:lnTo>
                                <a:lnTo>
                                  <a:pt x="474" y="24"/>
                                </a:lnTo>
                                <a:lnTo>
                                  <a:pt x="465" y="22"/>
                                </a:lnTo>
                                <a:lnTo>
                                  <a:pt x="457" y="20"/>
                                </a:lnTo>
                                <a:lnTo>
                                  <a:pt x="448" y="17"/>
                                </a:lnTo>
                                <a:lnTo>
                                  <a:pt x="438" y="16"/>
                                </a:lnTo>
                                <a:lnTo>
                                  <a:pt x="427" y="13"/>
                                </a:lnTo>
                                <a:lnTo>
                                  <a:pt x="417" y="12"/>
                                </a:lnTo>
                                <a:lnTo>
                                  <a:pt x="406" y="10"/>
                                </a:lnTo>
                                <a:lnTo>
                                  <a:pt x="394" y="7"/>
                                </a:lnTo>
                                <a:lnTo>
                                  <a:pt x="372" y="5"/>
                                </a:lnTo>
                                <a:lnTo>
                                  <a:pt x="346" y="3"/>
                                </a:lnTo>
                                <a:lnTo>
                                  <a:pt x="321" y="2"/>
                                </a:lnTo>
                                <a:lnTo>
                                  <a:pt x="294" y="0"/>
                                </a:lnTo>
                                <a:lnTo>
                                  <a:pt x="267" y="0"/>
                                </a:lnTo>
                                <a:lnTo>
                                  <a:pt x="240" y="0"/>
                                </a:lnTo>
                                <a:lnTo>
                                  <a:pt x="213" y="2"/>
                                </a:lnTo>
                                <a:lnTo>
                                  <a:pt x="188" y="3"/>
                                </a:lnTo>
                                <a:lnTo>
                                  <a:pt x="163" y="5"/>
                                </a:lnTo>
                                <a:lnTo>
                                  <a:pt x="140" y="7"/>
                                </a:lnTo>
                                <a:lnTo>
                                  <a:pt x="129" y="10"/>
                                </a:lnTo>
                                <a:lnTo>
                                  <a:pt x="117" y="12"/>
                                </a:lnTo>
                                <a:lnTo>
                                  <a:pt x="107" y="13"/>
                                </a:lnTo>
                                <a:lnTo>
                                  <a:pt x="96" y="16"/>
                                </a:lnTo>
                                <a:lnTo>
                                  <a:pt x="88" y="17"/>
                                </a:lnTo>
                                <a:lnTo>
                                  <a:pt x="78" y="20"/>
                                </a:lnTo>
                                <a:lnTo>
                                  <a:pt x="69" y="22"/>
                                </a:lnTo>
                                <a:lnTo>
                                  <a:pt x="61" y="24"/>
                                </a:lnTo>
                                <a:lnTo>
                                  <a:pt x="52" y="27"/>
                                </a:lnTo>
                                <a:lnTo>
                                  <a:pt x="45" y="30"/>
                                </a:lnTo>
                                <a:lnTo>
                                  <a:pt x="38" y="33"/>
                                </a:lnTo>
                                <a:lnTo>
                                  <a:pt x="31" y="36"/>
                                </a:lnTo>
                                <a:lnTo>
                                  <a:pt x="25" y="39"/>
                                </a:lnTo>
                                <a:lnTo>
                                  <a:pt x="20" y="41"/>
                                </a:lnTo>
                                <a:lnTo>
                                  <a:pt x="16" y="44"/>
                                </a:lnTo>
                                <a:lnTo>
                                  <a:pt x="11" y="47"/>
                                </a:lnTo>
                                <a:lnTo>
                                  <a:pt x="8" y="50"/>
                                </a:lnTo>
                                <a:lnTo>
                                  <a:pt x="4" y="54"/>
                                </a:lnTo>
                                <a:lnTo>
                                  <a:pt x="3" y="57"/>
                                </a:lnTo>
                                <a:lnTo>
                                  <a:pt x="1" y="60"/>
                                </a:lnTo>
                                <a:lnTo>
                                  <a:pt x="0" y="64"/>
                                </a:lnTo>
                                <a:lnTo>
                                  <a:pt x="0" y="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Freeform 433"/>
                        <wps:cNvSpPr>
                          <a:spLocks/>
                        </wps:cNvSpPr>
                        <wps:spPr bwMode="auto">
                          <a:xfrm>
                            <a:off x="2101303" y="244301"/>
                            <a:ext cx="224631" cy="225444"/>
                          </a:xfrm>
                          <a:custGeom>
                            <a:avLst/>
                            <a:gdLst>
                              <a:gd name="T0" fmla="*/ 0 w 536"/>
                              <a:gd name="T1" fmla="*/ 472 h 538"/>
                              <a:gd name="T2" fmla="*/ 1 w 536"/>
                              <a:gd name="T3" fmla="*/ 479 h 538"/>
                              <a:gd name="T4" fmla="*/ 4 w 536"/>
                              <a:gd name="T5" fmla="*/ 484 h 538"/>
                              <a:gd name="T6" fmla="*/ 11 w 536"/>
                              <a:gd name="T7" fmla="*/ 491 h 538"/>
                              <a:gd name="T8" fmla="*/ 20 w 536"/>
                              <a:gd name="T9" fmla="*/ 497 h 538"/>
                              <a:gd name="T10" fmla="*/ 31 w 536"/>
                              <a:gd name="T11" fmla="*/ 503 h 538"/>
                              <a:gd name="T12" fmla="*/ 45 w 536"/>
                              <a:gd name="T13" fmla="*/ 508 h 538"/>
                              <a:gd name="T14" fmla="*/ 61 w 536"/>
                              <a:gd name="T15" fmla="*/ 514 h 538"/>
                              <a:gd name="T16" fmla="*/ 78 w 536"/>
                              <a:gd name="T17" fmla="*/ 518 h 538"/>
                              <a:gd name="T18" fmla="*/ 96 w 536"/>
                              <a:gd name="T19" fmla="*/ 523 h 538"/>
                              <a:gd name="T20" fmla="*/ 117 w 536"/>
                              <a:gd name="T21" fmla="*/ 527 h 538"/>
                              <a:gd name="T22" fmla="*/ 140 w 536"/>
                              <a:gd name="T23" fmla="*/ 531 h 538"/>
                              <a:gd name="T24" fmla="*/ 188 w 536"/>
                              <a:gd name="T25" fmla="*/ 535 h 538"/>
                              <a:gd name="T26" fmla="*/ 240 w 536"/>
                              <a:gd name="T27" fmla="*/ 538 h 538"/>
                              <a:gd name="T28" fmla="*/ 294 w 536"/>
                              <a:gd name="T29" fmla="*/ 538 h 538"/>
                              <a:gd name="T30" fmla="*/ 346 w 536"/>
                              <a:gd name="T31" fmla="*/ 535 h 538"/>
                              <a:gd name="T32" fmla="*/ 394 w 536"/>
                              <a:gd name="T33" fmla="*/ 531 h 538"/>
                              <a:gd name="T34" fmla="*/ 417 w 536"/>
                              <a:gd name="T35" fmla="*/ 527 h 538"/>
                              <a:gd name="T36" fmla="*/ 438 w 536"/>
                              <a:gd name="T37" fmla="*/ 523 h 538"/>
                              <a:gd name="T38" fmla="*/ 457 w 536"/>
                              <a:gd name="T39" fmla="*/ 518 h 538"/>
                              <a:gd name="T40" fmla="*/ 474 w 536"/>
                              <a:gd name="T41" fmla="*/ 514 h 538"/>
                              <a:gd name="T42" fmla="*/ 489 w 536"/>
                              <a:gd name="T43" fmla="*/ 508 h 538"/>
                              <a:gd name="T44" fmla="*/ 503 w 536"/>
                              <a:gd name="T45" fmla="*/ 503 h 538"/>
                              <a:gd name="T46" fmla="*/ 515 w 536"/>
                              <a:gd name="T47" fmla="*/ 497 h 538"/>
                              <a:gd name="T48" fmla="*/ 523 w 536"/>
                              <a:gd name="T49" fmla="*/ 491 h 538"/>
                              <a:gd name="T50" fmla="*/ 530 w 536"/>
                              <a:gd name="T51" fmla="*/ 484 h 538"/>
                              <a:gd name="T52" fmla="*/ 534 w 536"/>
                              <a:gd name="T53" fmla="*/ 479 h 538"/>
                              <a:gd name="T54" fmla="*/ 536 w 536"/>
                              <a:gd name="T55" fmla="*/ 472 h 538"/>
                              <a:gd name="T56" fmla="*/ 536 w 536"/>
                              <a:gd name="T57" fmla="*/ 67 h 538"/>
                              <a:gd name="T58" fmla="*/ 534 w 536"/>
                              <a:gd name="T59" fmla="*/ 60 h 538"/>
                              <a:gd name="T60" fmla="*/ 530 w 536"/>
                              <a:gd name="T61" fmla="*/ 54 h 538"/>
                              <a:gd name="T62" fmla="*/ 523 w 536"/>
                              <a:gd name="T63" fmla="*/ 47 h 538"/>
                              <a:gd name="T64" fmla="*/ 515 w 536"/>
                              <a:gd name="T65" fmla="*/ 41 h 538"/>
                              <a:gd name="T66" fmla="*/ 503 w 536"/>
                              <a:gd name="T67" fmla="*/ 36 h 538"/>
                              <a:gd name="T68" fmla="*/ 489 w 536"/>
                              <a:gd name="T69" fmla="*/ 30 h 538"/>
                              <a:gd name="T70" fmla="*/ 474 w 536"/>
                              <a:gd name="T71" fmla="*/ 24 h 538"/>
                              <a:gd name="T72" fmla="*/ 457 w 536"/>
                              <a:gd name="T73" fmla="*/ 20 h 538"/>
                              <a:gd name="T74" fmla="*/ 438 w 536"/>
                              <a:gd name="T75" fmla="*/ 16 h 538"/>
                              <a:gd name="T76" fmla="*/ 417 w 536"/>
                              <a:gd name="T77" fmla="*/ 12 h 538"/>
                              <a:gd name="T78" fmla="*/ 394 w 536"/>
                              <a:gd name="T79" fmla="*/ 7 h 538"/>
                              <a:gd name="T80" fmla="*/ 346 w 536"/>
                              <a:gd name="T81" fmla="*/ 3 h 538"/>
                              <a:gd name="T82" fmla="*/ 294 w 536"/>
                              <a:gd name="T83" fmla="*/ 0 h 538"/>
                              <a:gd name="T84" fmla="*/ 240 w 536"/>
                              <a:gd name="T85" fmla="*/ 0 h 538"/>
                              <a:gd name="T86" fmla="*/ 188 w 536"/>
                              <a:gd name="T87" fmla="*/ 3 h 538"/>
                              <a:gd name="T88" fmla="*/ 140 w 536"/>
                              <a:gd name="T89" fmla="*/ 7 h 538"/>
                              <a:gd name="T90" fmla="*/ 117 w 536"/>
                              <a:gd name="T91" fmla="*/ 12 h 538"/>
                              <a:gd name="T92" fmla="*/ 96 w 536"/>
                              <a:gd name="T93" fmla="*/ 16 h 538"/>
                              <a:gd name="T94" fmla="*/ 78 w 536"/>
                              <a:gd name="T95" fmla="*/ 20 h 538"/>
                              <a:gd name="T96" fmla="*/ 61 w 536"/>
                              <a:gd name="T97" fmla="*/ 24 h 538"/>
                              <a:gd name="T98" fmla="*/ 45 w 536"/>
                              <a:gd name="T99" fmla="*/ 30 h 538"/>
                              <a:gd name="T100" fmla="*/ 31 w 536"/>
                              <a:gd name="T101" fmla="*/ 36 h 538"/>
                              <a:gd name="T102" fmla="*/ 20 w 536"/>
                              <a:gd name="T103" fmla="*/ 41 h 538"/>
                              <a:gd name="T104" fmla="*/ 11 w 536"/>
                              <a:gd name="T105" fmla="*/ 47 h 538"/>
                              <a:gd name="T106" fmla="*/ 4 w 536"/>
                              <a:gd name="T107" fmla="*/ 54 h 538"/>
                              <a:gd name="T108" fmla="*/ 1 w 536"/>
                              <a:gd name="T109" fmla="*/ 60 h 538"/>
                              <a:gd name="T110" fmla="*/ 0 w 536"/>
                              <a:gd name="T111" fmla="*/ 67 h 5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6" h="538">
                                <a:moveTo>
                                  <a:pt x="0" y="67"/>
                                </a:moveTo>
                                <a:lnTo>
                                  <a:pt x="0" y="472"/>
                                </a:lnTo>
                                <a:lnTo>
                                  <a:pt x="0" y="474"/>
                                </a:lnTo>
                                <a:lnTo>
                                  <a:pt x="1" y="479"/>
                                </a:lnTo>
                                <a:lnTo>
                                  <a:pt x="3" y="481"/>
                                </a:lnTo>
                                <a:lnTo>
                                  <a:pt x="4" y="484"/>
                                </a:lnTo>
                                <a:lnTo>
                                  <a:pt x="8" y="489"/>
                                </a:lnTo>
                                <a:lnTo>
                                  <a:pt x="11" y="491"/>
                                </a:lnTo>
                                <a:lnTo>
                                  <a:pt x="16" y="494"/>
                                </a:lnTo>
                                <a:lnTo>
                                  <a:pt x="20" y="497"/>
                                </a:lnTo>
                                <a:lnTo>
                                  <a:pt x="25" y="500"/>
                                </a:lnTo>
                                <a:lnTo>
                                  <a:pt x="31" y="503"/>
                                </a:lnTo>
                                <a:lnTo>
                                  <a:pt x="38" y="506"/>
                                </a:lnTo>
                                <a:lnTo>
                                  <a:pt x="45" y="508"/>
                                </a:lnTo>
                                <a:lnTo>
                                  <a:pt x="52" y="511"/>
                                </a:lnTo>
                                <a:lnTo>
                                  <a:pt x="61" y="514"/>
                                </a:lnTo>
                                <a:lnTo>
                                  <a:pt x="69" y="517"/>
                                </a:lnTo>
                                <a:lnTo>
                                  <a:pt x="78" y="518"/>
                                </a:lnTo>
                                <a:lnTo>
                                  <a:pt x="88" y="521"/>
                                </a:lnTo>
                                <a:lnTo>
                                  <a:pt x="96" y="523"/>
                                </a:lnTo>
                                <a:lnTo>
                                  <a:pt x="107" y="525"/>
                                </a:lnTo>
                                <a:lnTo>
                                  <a:pt x="117" y="527"/>
                                </a:lnTo>
                                <a:lnTo>
                                  <a:pt x="129" y="528"/>
                                </a:lnTo>
                                <a:lnTo>
                                  <a:pt x="140" y="531"/>
                                </a:lnTo>
                                <a:lnTo>
                                  <a:pt x="163" y="534"/>
                                </a:lnTo>
                                <a:lnTo>
                                  <a:pt x="188" y="535"/>
                                </a:lnTo>
                                <a:lnTo>
                                  <a:pt x="213" y="537"/>
                                </a:lnTo>
                                <a:lnTo>
                                  <a:pt x="240" y="538"/>
                                </a:lnTo>
                                <a:lnTo>
                                  <a:pt x="267" y="538"/>
                                </a:lnTo>
                                <a:lnTo>
                                  <a:pt x="294" y="538"/>
                                </a:lnTo>
                                <a:lnTo>
                                  <a:pt x="321" y="537"/>
                                </a:lnTo>
                                <a:lnTo>
                                  <a:pt x="346" y="535"/>
                                </a:lnTo>
                                <a:lnTo>
                                  <a:pt x="372" y="534"/>
                                </a:lnTo>
                                <a:lnTo>
                                  <a:pt x="394" y="531"/>
                                </a:lnTo>
                                <a:lnTo>
                                  <a:pt x="406" y="528"/>
                                </a:lnTo>
                                <a:lnTo>
                                  <a:pt x="417" y="527"/>
                                </a:lnTo>
                                <a:lnTo>
                                  <a:pt x="427" y="525"/>
                                </a:lnTo>
                                <a:lnTo>
                                  <a:pt x="438" y="523"/>
                                </a:lnTo>
                                <a:lnTo>
                                  <a:pt x="448" y="521"/>
                                </a:lnTo>
                                <a:lnTo>
                                  <a:pt x="457" y="518"/>
                                </a:lnTo>
                                <a:lnTo>
                                  <a:pt x="465" y="517"/>
                                </a:lnTo>
                                <a:lnTo>
                                  <a:pt x="474" y="514"/>
                                </a:lnTo>
                                <a:lnTo>
                                  <a:pt x="482" y="511"/>
                                </a:lnTo>
                                <a:lnTo>
                                  <a:pt x="489" y="508"/>
                                </a:lnTo>
                                <a:lnTo>
                                  <a:pt x="496" y="506"/>
                                </a:lnTo>
                                <a:lnTo>
                                  <a:pt x="503" y="503"/>
                                </a:lnTo>
                                <a:lnTo>
                                  <a:pt x="509" y="500"/>
                                </a:lnTo>
                                <a:lnTo>
                                  <a:pt x="515" y="497"/>
                                </a:lnTo>
                                <a:lnTo>
                                  <a:pt x="519" y="494"/>
                                </a:lnTo>
                                <a:lnTo>
                                  <a:pt x="523" y="491"/>
                                </a:lnTo>
                                <a:lnTo>
                                  <a:pt x="527" y="489"/>
                                </a:lnTo>
                                <a:lnTo>
                                  <a:pt x="530" y="484"/>
                                </a:lnTo>
                                <a:lnTo>
                                  <a:pt x="533" y="481"/>
                                </a:lnTo>
                                <a:lnTo>
                                  <a:pt x="534" y="479"/>
                                </a:lnTo>
                                <a:lnTo>
                                  <a:pt x="536" y="474"/>
                                </a:lnTo>
                                <a:lnTo>
                                  <a:pt x="536" y="472"/>
                                </a:lnTo>
                                <a:lnTo>
                                  <a:pt x="536" y="67"/>
                                </a:lnTo>
                                <a:lnTo>
                                  <a:pt x="536" y="64"/>
                                </a:lnTo>
                                <a:lnTo>
                                  <a:pt x="534" y="60"/>
                                </a:lnTo>
                                <a:lnTo>
                                  <a:pt x="533" y="57"/>
                                </a:lnTo>
                                <a:lnTo>
                                  <a:pt x="530" y="54"/>
                                </a:lnTo>
                                <a:lnTo>
                                  <a:pt x="527" y="50"/>
                                </a:lnTo>
                                <a:lnTo>
                                  <a:pt x="523" y="47"/>
                                </a:lnTo>
                                <a:lnTo>
                                  <a:pt x="519" y="44"/>
                                </a:lnTo>
                                <a:lnTo>
                                  <a:pt x="515" y="41"/>
                                </a:lnTo>
                                <a:lnTo>
                                  <a:pt x="509" y="39"/>
                                </a:lnTo>
                                <a:lnTo>
                                  <a:pt x="503" y="36"/>
                                </a:lnTo>
                                <a:lnTo>
                                  <a:pt x="496" y="33"/>
                                </a:lnTo>
                                <a:lnTo>
                                  <a:pt x="489" y="30"/>
                                </a:lnTo>
                                <a:lnTo>
                                  <a:pt x="482" y="27"/>
                                </a:lnTo>
                                <a:lnTo>
                                  <a:pt x="474" y="24"/>
                                </a:lnTo>
                                <a:lnTo>
                                  <a:pt x="465" y="22"/>
                                </a:lnTo>
                                <a:lnTo>
                                  <a:pt x="457" y="20"/>
                                </a:lnTo>
                                <a:lnTo>
                                  <a:pt x="448" y="17"/>
                                </a:lnTo>
                                <a:lnTo>
                                  <a:pt x="438" y="16"/>
                                </a:lnTo>
                                <a:lnTo>
                                  <a:pt x="427" y="13"/>
                                </a:lnTo>
                                <a:lnTo>
                                  <a:pt x="417" y="12"/>
                                </a:lnTo>
                                <a:lnTo>
                                  <a:pt x="406" y="10"/>
                                </a:lnTo>
                                <a:lnTo>
                                  <a:pt x="394" y="7"/>
                                </a:lnTo>
                                <a:lnTo>
                                  <a:pt x="372" y="5"/>
                                </a:lnTo>
                                <a:lnTo>
                                  <a:pt x="346" y="3"/>
                                </a:lnTo>
                                <a:lnTo>
                                  <a:pt x="321" y="2"/>
                                </a:lnTo>
                                <a:lnTo>
                                  <a:pt x="294" y="0"/>
                                </a:lnTo>
                                <a:lnTo>
                                  <a:pt x="267" y="0"/>
                                </a:lnTo>
                                <a:lnTo>
                                  <a:pt x="240" y="0"/>
                                </a:lnTo>
                                <a:lnTo>
                                  <a:pt x="213" y="2"/>
                                </a:lnTo>
                                <a:lnTo>
                                  <a:pt x="188" y="3"/>
                                </a:lnTo>
                                <a:lnTo>
                                  <a:pt x="163" y="5"/>
                                </a:lnTo>
                                <a:lnTo>
                                  <a:pt x="140" y="7"/>
                                </a:lnTo>
                                <a:lnTo>
                                  <a:pt x="129" y="10"/>
                                </a:lnTo>
                                <a:lnTo>
                                  <a:pt x="117" y="12"/>
                                </a:lnTo>
                                <a:lnTo>
                                  <a:pt x="107" y="13"/>
                                </a:lnTo>
                                <a:lnTo>
                                  <a:pt x="96" y="16"/>
                                </a:lnTo>
                                <a:lnTo>
                                  <a:pt x="88" y="17"/>
                                </a:lnTo>
                                <a:lnTo>
                                  <a:pt x="78" y="20"/>
                                </a:lnTo>
                                <a:lnTo>
                                  <a:pt x="69" y="22"/>
                                </a:lnTo>
                                <a:lnTo>
                                  <a:pt x="61" y="24"/>
                                </a:lnTo>
                                <a:lnTo>
                                  <a:pt x="52" y="27"/>
                                </a:lnTo>
                                <a:lnTo>
                                  <a:pt x="45" y="30"/>
                                </a:lnTo>
                                <a:lnTo>
                                  <a:pt x="38" y="33"/>
                                </a:lnTo>
                                <a:lnTo>
                                  <a:pt x="31" y="36"/>
                                </a:lnTo>
                                <a:lnTo>
                                  <a:pt x="25" y="39"/>
                                </a:lnTo>
                                <a:lnTo>
                                  <a:pt x="20" y="41"/>
                                </a:lnTo>
                                <a:lnTo>
                                  <a:pt x="16" y="44"/>
                                </a:lnTo>
                                <a:lnTo>
                                  <a:pt x="11" y="47"/>
                                </a:lnTo>
                                <a:lnTo>
                                  <a:pt x="8" y="50"/>
                                </a:lnTo>
                                <a:lnTo>
                                  <a:pt x="4" y="54"/>
                                </a:lnTo>
                                <a:lnTo>
                                  <a:pt x="3" y="57"/>
                                </a:lnTo>
                                <a:lnTo>
                                  <a:pt x="1" y="60"/>
                                </a:lnTo>
                                <a:lnTo>
                                  <a:pt x="0" y="64"/>
                                </a:lnTo>
                                <a:lnTo>
                                  <a:pt x="0" y="67"/>
                                </a:lnTo>
                              </a:path>
                            </a:pathLst>
                          </a:custGeom>
                          <a:noFill/>
                          <a:ln w="4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 name="Freeform 434"/>
                        <wps:cNvSpPr>
                          <a:spLocks/>
                        </wps:cNvSpPr>
                        <wps:spPr bwMode="auto">
                          <a:xfrm>
                            <a:off x="2101303" y="272376"/>
                            <a:ext cx="224631" cy="28495"/>
                          </a:xfrm>
                          <a:custGeom>
                            <a:avLst/>
                            <a:gdLst>
                              <a:gd name="T0" fmla="*/ 0 w 536"/>
                              <a:gd name="T1" fmla="*/ 0 h 68"/>
                              <a:gd name="T2" fmla="*/ 0 w 536"/>
                              <a:gd name="T3" fmla="*/ 4 h 68"/>
                              <a:gd name="T4" fmla="*/ 1 w 536"/>
                              <a:gd name="T5" fmla="*/ 7 h 68"/>
                              <a:gd name="T6" fmla="*/ 3 w 536"/>
                              <a:gd name="T7" fmla="*/ 10 h 68"/>
                              <a:gd name="T8" fmla="*/ 4 w 536"/>
                              <a:gd name="T9" fmla="*/ 14 h 68"/>
                              <a:gd name="T10" fmla="*/ 8 w 536"/>
                              <a:gd name="T11" fmla="*/ 17 h 68"/>
                              <a:gd name="T12" fmla="*/ 11 w 536"/>
                              <a:gd name="T13" fmla="*/ 20 h 68"/>
                              <a:gd name="T14" fmla="*/ 16 w 536"/>
                              <a:gd name="T15" fmla="*/ 24 h 68"/>
                              <a:gd name="T16" fmla="*/ 20 w 536"/>
                              <a:gd name="T17" fmla="*/ 27 h 68"/>
                              <a:gd name="T18" fmla="*/ 25 w 536"/>
                              <a:gd name="T19" fmla="*/ 30 h 68"/>
                              <a:gd name="T20" fmla="*/ 31 w 536"/>
                              <a:gd name="T21" fmla="*/ 33 h 68"/>
                              <a:gd name="T22" fmla="*/ 38 w 536"/>
                              <a:gd name="T23" fmla="*/ 36 h 68"/>
                              <a:gd name="T24" fmla="*/ 45 w 536"/>
                              <a:gd name="T25" fmla="*/ 38 h 68"/>
                              <a:gd name="T26" fmla="*/ 52 w 536"/>
                              <a:gd name="T27" fmla="*/ 41 h 68"/>
                              <a:gd name="T28" fmla="*/ 61 w 536"/>
                              <a:gd name="T29" fmla="*/ 43 h 68"/>
                              <a:gd name="T30" fmla="*/ 69 w 536"/>
                              <a:gd name="T31" fmla="*/ 45 h 68"/>
                              <a:gd name="T32" fmla="*/ 78 w 536"/>
                              <a:gd name="T33" fmla="*/ 48 h 68"/>
                              <a:gd name="T34" fmla="*/ 88 w 536"/>
                              <a:gd name="T35" fmla="*/ 50 h 68"/>
                              <a:gd name="T36" fmla="*/ 96 w 536"/>
                              <a:gd name="T37" fmla="*/ 53 h 68"/>
                              <a:gd name="T38" fmla="*/ 107 w 536"/>
                              <a:gd name="T39" fmla="*/ 54 h 68"/>
                              <a:gd name="T40" fmla="*/ 117 w 536"/>
                              <a:gd name="T41" fmla="*/ 55 h 68"/>
                              <a:gd name="T42" fmla="*/ 129 w 536"/>
                              <a:gd name="T43" fmla="*/ 58 h 68"/>
                              <a:gd name="T44" fmla="*/ 140 w 536"/>
                              <a:gd name="T45" fmla="*/ 60 h 68"/>
                              <a:gd name="T46" fmla="*/ 163 w 536"/>
                              <a:gd name="T47" fmla="*/ 62 h 68"/>
                              <a:gd name="T48" fmla="*/ 188 w 536"/>
                              <a:gd name="T49" fmla="*/ 64 h 68"/>
                              <a:gd name="T50" fmla="*/ 213 w 536"/>
                              <a:gd name="T51" fmla="*/ 67 h 68"/>
                              <a:gd name="T52" fmla="*/ 240 w 536"/>
                              <a:gd name="T53" fmla="*/ 67 h 68"/>
                              <a:gd name="T54" fmla="*/ 267 w 536"/>
                              <a:gd name="T55" fmla="*/ 68 h 68"/>
                              <a:gd name="T56" fmla="*/ 294 w 536"/>
                              <a:gd name="T57" fmla="*/ 67 h 68"/>
                              <a:gd name="T58" fmla="*/ 321 w 536"/>
                              <a:gd name="T59" fmla="*/ 67 h 68"/>
                              <a:gd name="T60" fmla="*/ 346 w 536"/>
                              <a:gd name="T61" fmla="*/ 64 h 68"/>
                              <a:gd name="T62" fmla="*/ 372 w 536"/>
                              <a:gd name="T63" fmla="*/ 62 h 68"/>
                              <a:gd name="T64" fmla="*/ 394 w 536"/>
                              <a:gd name="T65" fmla="*/ 60 h 68"/>
                              <a:gd name="T66" fmla="*/ 406 w 536"/>
                              <a:gd name="T67" fmla="*/ 58 h 68"/>
                              <a:gd name="T68" fmla="*/ 417 w 536"/>
                              <a:gd name="T69" fmla="*/ 55 h 68"/>
                              <a:gd name="T70" fmla="*/ 427 w 536"/>
                              <a:gd name="T71" fmla="*/ 54 h 68"/>
                              <a:gd name="T72" fmla="*/ 438 w 536"/>
                              <a:gd name="T73" fmla="*/ 53 h 68"/>
                              <a:gd name="T74" fmla="*/ 448 w 536"/>
                              <a:gd name="T75" fmla="*/ 50 h 68"/>
                              <a:gd name="T76" fmla="*/ 457 w 536"/>
                              <a:gd name="T77" fmla="*/ 48 h 68"/>
                              <a:gd name="T78" fmla="*/ 465 w 536"/>
                              <a:gd name="T79" fmla="*/ 45 h 68"/>
                              <a:gd name="T80" fmla="*/ 474 w 536"/>
                              <a:gd name="T81" fmla="*/ 43 h 68"/>
                              <a:gd name="T82" fmla="*/ 482 w 536"/>
                              <a:gd name="T83" fmla="*/ 41 h 68"/>
                              <a:gd name="T84" fmla="*/ 489 w 536"/>
                              <a:gd name="T85" fmla="*/ 38 h 68"/>
                              <a:gd name="T86" fmla="*/ 496 w 536"/>
                              <a:gd name="T87" fmla="*/ 36 h 68"/>
                              <a:gd name="T88" fmla="*/ 503 w 536"/>
                              <a:gd name="T89" fmla="*/ 33 h 68"/>
                              <a:gd name="T90" fmla="*/ 509 w 536"/>
                              <a:gd name="T91" fmla="*/ 30 h 68"/>
                              <a:gd name="T92" fmla="*/ 515 w 536"/>
                              <a:gd name="T93" fmla="*/ 27 h 68"/>
                              <a:gd name="T94" fmla="*/ 519 w 536"/>
                              <a:gd name="T95" fmla="*/ 24 h 68"/>
                              <a:gd name="T96" fmla="*/ 523 w 536"/>
                              <a:gd name="T97" fmla="*/ 20 h 68"/>
                              <a:gd name="T98" fmla="*/ 527 w 536"/>
                              <a:gd name="T99" fmla="*/ 17 h 68"/>
                              <a:gd name="T100" fmla="*/ 530 w 536"/>
                              <a:gd name="T101" fmla="*/ 14 h 68"/>
                              <a:gd name="T102" fmla="*/ 533 w 536"/>
                              <a:gd name="T103" fmla="*/ 10 h 68"/>
                              <a:gd name="T104" fmla="*/ 534 w 536"/>
                              <a:gd name="T105" fmla="*/ 7 h 68"/>
                              <a:gd name="T106" fmla="*/ 536 w 536"/>
                              <a:gd name="T107" fmla="*/ 4 h 68"/>
                              <a:gd name="T108" fmla="*/ 536 w 536"/>
                              <a:gd name="T109" fmla="*/ 0 h 68"/>
                              <a:gd name="T110" fmla="*/ 536 w 536"/>
                              <a:gd name="T111"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6" h="68">
                                <a:moveTo>
                                  <a:pt x="0" y="0"/>
                                </a:moveTo>
                                <a:lnTo>
                                  <a:pt x="0" y="4"/>
                                </a:lnTo>
                                <a:lnTo>
                                  <a:pt x="1" y="7"/>
                                </a:lnTo>
                                <a:lnTo>
                                  <a:pt x="3" y="10"/>
                                </a:lnTo>
                                <a:lnTo>
                                  <a:pt x="4" y="14"/>
                                </a:lnTo>
                                <a:lnTo>
                                  <a:pt x="8" y="17"/>
                                </a:lnTo>
                                <a:lnTo>
                                  <a:pt x="11" y="20"/>
                                </a:lnTo>
                                <a:lnTo>
                                  <a:pt x="16" y="24"/>
                                </a:lnTo>
                                <a:lnTo>
                                  <a:pt x="20" y="27"/>
                                </a:lnTo>
                                <a:lnTo>
                                  <a:pt x="25" y="30"/>
                                </a:lnTo>
                                <a:lnTo>
                                  <a:pt x="31" y="33"/>
                                </a:lnTo>
                                <a:lnTo>
                                  <a:pt x="38" y="36"/>
                                </a:lnTo>
                                <a:lnTo>
                                  <a:pt x="45" y="38"/>
                                </a:lnTo>
                                <a:lnTo>
                                  <a:pt x="52" y="41"/>
                                </a:lnTo>
                                <a:lnTo>
                                  <a:pt x="61" y="43"/>
                                </a:lnTo>
                                <a:lnTo>
                                  <a:pt x="69" y="45"/>
                                </a:lnTo>
                                <a:lnTo>
                                  <a:pt x="78" y="48"/>
                                </a:lnTo>
                                <a:lnTo>
                                  <a:pt x="88" y="50"/>
                                </a:lnTo>
                                <a:lnTo>
                                  <a:pt x="96" y="53"/>
                                </a:lnTo>
                                <a:lnTo>
                                  <a:pt x="107" y="54"/>
                                </a:lnTo>
                                <a:lnTo>
                                  <a:pt x="117" y="55"/>
                                </a:lnTo>
                                <a:lnTo>
                                  <a:pt x="129" y="58"/>
                                </a:lnTo>
                                <a:lnTo>
                                  <a:pt x="140" y="60"/>
                                </a:lnTo>
                                <a:lnTo>
                                  <a:pt x="163" y="62"/>
                                </a:lnTo>
                                <a:lnTo>
                                  <a:pt x="188" y="64"/>
                                </a:lnTo>
                                <a:lnTo>
                                  <a:pt x="213" y="67"/>
                                </a:lnTo>
                                <a:lnTo>
                                  <a:pt x="240" y="67"/>
                                </a:lnTo>
                                <a:lnTo>
                                  <a:pt x="267" y="68"/>
                                </a:lnTo>
                                <a:lnTo>
                                  <a:pt x="294" y="67"/>
                                </a:lnTo>
                                <a:lnTo>
                                  <a:pt x="321" y="67"/>
                                </a:lnTo>
                                <a:lnTo>
                                  <a:pt x="346" y="64"/>
                                </a:lnTo>
                                <a:lnTo>
                                  <a:pt x="372" y="62"/>
                                </a:lnTo>
                                <a:lnTo>
                                  <a:pt x="394" y="60"/>
                                </a:lnTo>
                                <a:lnTo>
                                  <a:pt x="406" y="58"/>
                                </a:lnTo>
                                <a:lnTo>
                                  <a:pt x="417" y="55"/>
                                </a:lnTo>
                                <a:lnTo>
                                  <a:pt x="427" y="54"/>
                                </a:lnTo>
                                <a:lnTo>
                                  <a:pt x="438" y="53"/>
                                </a:lnTo>
                                <a:lnTo>
                                  <a:pt x="448" y="50"/>
                                </a:lnTo>
                                <a:lnTo>
                                  <a:pt x="457" y="48"/>
                                </a:lnTo>
                                <a:lnTo>
                                  <a:pt x="465" y="45"/>
                                </a:lnTo>
                                <a:lnTo>
                                  <a:pt x="474" y="43"/>
                                </a:lnTo>
                                <a:lnTo>
                                  <a:pt x="482" y="41"/>
                                </a:lnTo>
                                <a:lnTo>
                                  <a:pt x="489" y="38"/>
                                </a:lnTo>
                                <a:lnTo>
                                  <a:pt x="496" y="36"/>
                                </a:lnTo>
                                <a:lnTo>
                                  <a:pt x="503" y="33"/>
                                </a:lnTo>
                                <a:lnTo>
                                  <a:pt x="509" y="30"/>
                                </a:lnTo>
                                <a:lnTo>
                                  <a:pt x="515" y="27"/>
                                </a:lnTo>
                                <a:lnTo>
                                  <a:pt x="519" y="24"/>
                                </a:lnTo>
                                <a:lnTo>
                                  <a:pt x="523" y="20"/>
                                </a:lnTo>
                                <a:lnTo>
                                  <a:pt x="527" y="17"/>
                                </a:lnTo>
                                <a:lnTo>
                                  <a:pt x="530" y="14"/>
                                </a:lnTo>
                                <a:lnTo>
                                  <a:pt x="533" y="10"/>
                                </a:lnTo>
                                <a:lnTo>
                                  <a:pt x="534" y="7"/>
                                </a:lnTo>
                                <a:lnTo>
                                  <a:pt x="536" y="4"/>
                                </a:lnTo>
                                <a:lnTo>
                                  <a:pt x="536" y="0"/>
                                </a:lnTo>
                              </a:path>
                            </a:pathLst>
                          </a:custGeom>
                          <a:noFill/>
                          <a:ln w="4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 name="Rectangle 435"/>
                        <wps:cNvSpPr>
                          <a:spLocks noChangeArrowheads="1"/>
                        </wps:cNvSpPr>
                        <wps:spPr bwMode="auto">
                          <a:xfrm>
                            <a:off x="2146145" y="329785"/>
                            <a:ext cx="20637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18D8C" w14:textId="77777777" w:rsidR="00AC42CE" w:rsidRDefault="00AC42CE" w:rsidP="00A77D7B">
                              <w:r>
                                <w:rPr>
                                  <w:rFonts w:cs="Arial"/>
                                  <w:color w:val="000000"/>
                                  <w:sz w:val="8"/>
                                  <w:szCs w:val="8"/>
                                </w:rPr>
                                <w:t>GSW DB</w:t>
                              </w:r>
                            </w:p>
                          </w:txbxContent>
                        </wps:txbx>
                        <wps:bodyPr rot="0" vert="horz" wrap="none" lIns="0" tIns="0" rIns="0" bIns="0" anchor="t" anchorCtr="0" upright="1">
                          <a:spAutoFit/>
                        </wps:bodyPr>
                      </wps:wsp>
                      <wps:wsp>
                        <wps:cNvPr id="654" name="Rectangle 436"/>
                        <wps:cNvSpPr>
                          <a:spLocks noChangeArrowheads="1"/>
                        </wps:cNvSpPr>
                        <wps:spPr bwMode="auto">
                          <a:xfrm>
                            <a:off x="2118905" y="370013"/>
                            <a:ext cx="1714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7AF7E" w14:textId="77777777" w:rsidR="00AC42CE" w:rsidRDefault="00AC42CE" w:rsidP="00A77D7B">
                              <w:r>
                                <w:rPr>
                                  <w:rFonts w:cs="Arial"/>
                                  <w:color w:val="000000"/>
                                  <w:sz w:val="8"/>
                                  <w:szCs w:val="8"/>
                                </w:rPr>
                                <w:t>(</w:t>
                              </w:r>
                            </w:p>
                          </w:txbxContent>
                        </wps:txbx>
                        <wps:bodyPr rot="0" vert="horz" wrap="none" lIns="0" tIns="0" rIns="0" bIns="0" anchor="t" anchorCtr="0" upright="1">
                          <a:spAutoFit/>
                        </wps:bodyPr>
                      </wps:wsp>
                      <wps:wsp>
                        <wps:cNvPr id="655" name="Rectangle 437"/>
                        <wps:cNvSpPr>
                          <a:spLocks noChangeArrowheads="1"/>
                        </wps:cNvSpPr>
                        <wps:spPr bwMode="auto">
                          <a:xfrm>
                            <a:off x="2131058" y="370013"/>
                            <a:ext cx="2857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5BA09" w14:textId="77777777" w:rsidR="00AC42CE" w:rsidRDefault="00AC42CE" w:rsidP="00A77D7B">
                              <w:r>
                                <w:rPr>
                                  <w:rFonts w:cs="Arial"/>
                                  <w:color w:val="000000"/>
                                  <w:sz w:val="8"/>
                                  <w:szCs w:val="8"/>
                                </w:rPr>
                                <w:t>7</w:t>
                              </w:r>
                            </w:p>
                          </w:txbxContent>
                        </wps:txbx>
                        <wps:bodyPr rot="0" vert="horz" wrap="none" lIns="0" tIns="0" rIns="0" bIns="0" anchor="t" anchorCtr="0" upright="1">
                          <a:spAutoFit/>
                        </wps:bodyPr>
                      </wps:wsp>
                      <wps:wsp>
                        <wps:cNvPr id="656" name="Rectangle 438"/>
                        <wps:cNvSpPr>
                          <a:spLocks noChangeArrowheads="1"/>
                        </wps:cNvSpPr>
                        <wps:spPr bwMode="auto">
                          <a:xfrm>
                            <a:off x="2158718" y="370013"/>
                            <a:ext cx="21780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9A589C" w14:textId="77777777" w:rsidR="00AC42CE" w:rsidRDefault="00AC42CE" w:rsidP="00A77D7B">
                              <w:r>
                                <w:rPr>
                                  <w:rFonts w:cs="Arial"/>
                                  <w:color w:val="000000"/>
                                  <w:sz w:val="8"/>
                                  <w:szCs w:val="8"/>
                                </w:rPr>
                                <w:t>Instances</w:t>
                              </w:r>
                            </w:p>
                          </w:txbxContent>
                        </wps:txbx>
                        <wps:bodyPr rot="0" vert="horz" wrap="none" lIns="0" tIns="0" rIns="0" bIns="0" anchor="t" anchorCtr="0" upright="1">
                          <a:spAutoFit/>
                        </wps:bodyPr>
                      </wps:wsp>
                      <wps:wsp>
                        <wps:cNvPr id="657" name="Rectangle 439"/>
                        <wps:cNvSpPr>
                          <a:spLocks noChangeArrowheads="1"/>
                        </wps:cNvSpPr>
                        <wps:spPr bwMode="auto">
                          <a:xfrm>
                            <a:off x="2295759" y="370013"/>
                            <a:ext cx="1714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A8AA4" w14:textId="77777777" w:rsidR="00AC42CE" w:rsidRDefault="00AC42CE" w:rsidP="00A77D7B">
                              <w:r>
                                <w:rPr>
                                  <w:rFonts w:cs="Arial"/>
                                  <w:color w:val="000000"/>
                                  <w:sz w:val="8"/>
                                  <w:szCs w:val="8"/>
                                </w:rPr>
                                <w:t>)</w:t>
                              </w:r>
                            </w:p>
                          </w:txbxContent>
                        </wps:txbx>
                        <wps:bodyPr rot="0" vert="horz" wrap="none" lIns="0" tIns="0" rIns="0" bIns="0" anchor="t" anchorCtr="0" upright="1">
                          <a:spAutoFit/>
                        </wps:bodyPr>
                      </wps:wsp>
                      <wps:wsp>
                        <wps:cNvPr id="658" name="Freeform 440"/>
                        <wps:cNvSpPr>
                          <a:spLocks/>
                        </wps:cNvSpPr>
                        <wps:spPr bwMode="auto">
                          <a:xfrm>
                            <a:off x="1559842" y="322242"/>
                            <a:ext cx="224631" cy="226282"/>
                          </a:xfrm>
                          <a:custGeom>
                            <a:avLst/>
                            <a:gdLst>
                              <a:gd name="T0" fmla="*/ 0 w 536"/>
                              <a:gd name="T1" fmla="*/ 471 h 540"/>
                              <a:gd name="T2" fmla="*/ 1 w 536"/>
                              <a:gd name="T3" fmla="*/ 479 h 540"/>
                              <a:gd name="T4" fmla="*/ 5 w 536"/>
                              <a:gd name="T5" fmla="*/ 486 h 540"/>
                              <a:gd name="T6" fmla="*/ 12 w 536"/>
                              <a:gd name="T7" fmla="*/ 491 h 540"/>
                              <a:gd name="T8" fmla="*/ 21 w 536"/>
                              <a:gd name="T9" fmla="*/ 498 h 540"/>
                              <a:gd name="T10" fmla="*/ 32 w 536"/>
                              <a:gd name="T11" fmla="*/ 504 h 540"/>
                              <a:gd name="T12" fmla="*/ 46 w 536"/>
                              <a:gd name="T13" fmla="*/ 510 h 540"/>
                              <a:gd name="T14" fmla="*/ 62 w 536"/>
                              <a:gd name="T15" fmla="*/ 514 h 540"/>
                              <a:gd name="T16" fmla="*/ 79 w 536"/>
                              <a:gd name="T17" fmla="*/ 520 h 540"/>
                              <a:gd name="T18" fmla="*/ 97 w 536"/>
                              <a:gd name="T19" fmla="*/ 524 h 540"/>
                              <a:gd name="T20" fmla="*/ 118 w 536"/>
                              <a:gd name="T21" fmla="*/ 528 h 540"/>
                              <a:gd name="T22" fmla="*/ 141 w 536"/>
                              <a:gd name="T23" fmla="*/ 531 h 540"/>
                              <a:gd name="T24" fmla="*/ 189 w 536"/>
                              <a:gd name="T25" fmla="*/ 537 h 540"/>
                              <a:gd name="T26" fmla="*/ 241 w 536"/>
                              <a:gd name="T27" fmla="*/ 538 h 540"/>
                              <a:gd name="T28" fmla="*/ 295 w 536"/>
                              <a:gd name="T29" fmla="*/ 538 h 540"/>
                              <a:gd name="T30" fmla="*/ 347 w 536"/>
                              <a:gd name="T31" fmla="*/ 537 h 540"/>
                              <a:gd name="T32" fmla="*/ 396 w 536"/>
                              <a:gd name="T33" fmla="*/ 531 h 540"/>
                              <a:gd name="T34" fmla="*/ 418 w 536"/>
                              <a:gd name="T35" fmla="*/ 528 h 540"/>
                              <a:gd name="T36" fmla="*/ 438 w 536"/>
                              <a:gd name="T37" fmla="*/ 524 h 540"/>
                              <a:gd name="T38" fmla="*/ 458 w 536"/>
                              <a:gd name="T39" fmla="*/ 520 h 540"/>
                              <a:gd name="T40" fmla="*/ 475 w 536"/>
                              <a:gd name="T41" fmla="*/ 514 h 540"/>
                              <a:gd name="T42" fmla="*/ 490 w 536"/>
                              <a:gd name="T43" fmla="*/ 510 h 540"/>
                              <a:gd name="T44" fmla="*/ 503 w 536"/>
                              <a:gd name="T45" fmla="*/ 504 h 540"/>
                              <a:gd name="T46" fmla="*/ 514 w 536"/>
                              <a:gd name="T47" fmla="*/ 498 h 540"/>
                              <a:gd name="T48" fmla="*/ 524 w 536"/>
                              <a:gd name="T49" fmla="*/ 491 h 540"/>
                              <a:gd name="T50" fmla="*/ 530 w 536"/>
                              <a:gd name="T51" fmla="*/ 486 h 540"/>
                              <a:gd name="T52" fmla="*/ 534 w 536"/>
                              <a:gd name="T53" fmla="*/ 479 h 540"/>
                              <a:gd name="T54" fmla="*/ 536 w 536"/>
                              <a:gd name="T55" fmla="*/ 471 h 540"/>
                              <a:gd name="T56" fmla="*/ 536 w 536"/>
                              <a:gd name="T57" fmla="*/ 68 h 540"/>
                              <a:gd name="T58" fmla="*/ 534 w 536"/>
                              <a:gd name="T59" fmla="*/ 61 h 540"/>
                              <a:gd name="T60" fmla="*/ 530 w 536"/>
                              <a:gd name="T61" fmla="*/ 54 h 540"/>
                              <a:gd name="T62" fmla="*/ 524 w 536"/>
                              <a:gd name="T63" fmla="*/ 48 h 540"/>
                              <a:gd name="T64" fmla="*/ 514 w 536"/>
                              <a:gd name="T65" fmla="*/ 41 h 540"/>
                              <a:gd name="T66" fmla="*/ 503 w 536"/>
                              <a:gd name="T67" fmla="*/ 36 h 540"/>
                              <a:gd name="T68" fmla="*/ 490 w 536"/>
                              <a:gd name="T69" fmla="*/ 30 h 540"/>
                              <a:gd name="T70" fmla="*/ 475 w 536"/>
                              <a:gd name="T71" fmla="*/ 24 h 540"/>
                              <a:gd name="T72" fmla="*/ 458 w 536"/>
                              <a:gd name="T73" fmla="*/ 20 h 540"/>
                              <a:gd name="T74" fmla="*/ 438 w 536"/>
                              <a:gd name="T75" fmla="*/ 16 h 540"/>
                              <a:gd name="T76" fmla="*/ 418 w 536"/>
                              <a:gd name="T77" fmla="*/ 12 h 540"/>
                              <a:gd name="T78" fmla="*/ 396 w 536"/>
                              <a:gd name="T79" fmla="*/ 9 h 540"/>
                              <a:gd name="T80" fmla="*/ 347 w 536"/>
                              <a:gd name="T81" fmla="*/ 3 h 540"/>
                              <a:gd name="T82" fmla="*/ 295 w 536"/>
                              <a:gd name="T83" fmla="*/ 0 h 540"/>
                              <a:gd name="T84" fmla="*/ 241 w 536"/>
                              <a:gd name="T85" fmla="*/ 0 h 540"/>
                              <a:gd name="T86" fmla="*/ 189 w 536"/>
                              <a:gd name="T87" fmla="*/ 3 h 540"/>
                              <a:gd name="T88" fmla="*/ 141 w 536"/>
                              <a:gd name="T89" fmla="*/ 9 h 540"/>
                              <a:gd name="T90" fmla="*/ 118 w 536"/>
                              <a:gd name="T91" fmla="*/ 12 h 540"/>
                              <a:gd name="T92" fmla="*/ 97 w 536"/>
                              <a:gd name="T93" fmla="*/ 16 h 540"/>
                              <a:gd name="T94" fmla="*/ 79 w 536"/>
                              <a:gd name="T95" fmla="*/ 20 h 540"/>
                              <a:gd name="T96" fmla="*/ 62 w 536"/>
                              <a:gd name="T97" fmla="*/ 24 h 540"/>
                              <a:gd name="T98" fmla="*/ 46 w 536"/>
                              <a:gd name="T99" fmla="*/ 30 h 540"/>
                              <a:gd name="T100" fmla="*/ 32 w 536"/>
                              <a:gd name="T101" fmla="*/ 36 h 540"/>
                              <a:gd name="T102" fmla="*/ 21 w 536"/>
                              <a:gd name="T103" fmla="*/ 41 h 540"/>
                              <a:gd name="T104" fmla="*/ 12 w 536"/>
                              <a:gd name="T105" fmla="*/ 48 h 540"/>
                              <a:gd name="T106" fmla="*/ 5 w 536"/>
                              <a:gd name="T107" fmla="*/ 54 h 540"/>
                              <a:gd name="T108" fmla="*/ 1 w 536"/>
                              <a:gd name="T109" fmla="*/ 61 h 540"/>
                              <a:gd name="T110" fmla="*/ 0 w 536"/>
                              <a:gd name="T111" fmla="*/ 68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6" h="540">
                                <a:moveTo>
                                  <a:pt x="0" y="68"/>
                                </a:moveTo>
                                <a:lnTo>
                                  <a:pt x="0" y="471"/>
                                </a:lnTo>
                                <a:lnTo>
                                  <a:pt x="0" y="476"/>
                                </a:lnTo>
                                <a:lnTo>
                                  <a:pt x="1" y="479"/>
                                </a:lnTo>
                                <a:lnTo>
                                  <a:pt x="2" y="481"/>
                                </a:lnTo>
                                <a:lnTo>
                                  <a:pt x="5" y="486"/>
                                </a:lnTo>
                                <a:lnTo>
                                  <a:pt x="8" y="488"/>
                                </a:lnTo>
                                <a:lnTo>
                                  <a:pt x="12" y="491"/>
                                </a:lnTo>
                                <a:lnTo>
                                  <a:pt x="17" y="496"/>
                                </a:lnTo>
                                <a:lnTo>
                                  <a:pt x="21" y="498"/>
                                </a:lnTo>
                                <a:lnTo>
                                  <a:pt x="26" y="501"/>
                                </a:lnTo>
                                <a:lnTo>
                                  <a:pt x="32" y="504"/>
                                </a:lnTo>
                                <a:lnTo>
                                  <a:pt x="39" y="507"/>
                                </a:lnTo>
                                <a:lnTo>
                                  <a:pt x="46" y="510"/>
                                </a:lnTo>
                                <a:lnTo>
                                  <a:pt x="53" y="513"/>
                                </a:lnTo>
                                <a:lnTo>
                                  <a:pt x="62" y="514"/>
                                </a:lnTo>
                                <a:lnTo>
                                  <a:pt x="70" y="517"/>
                                </a:lnTo>
                                <a:lnTo>
                                  <a:pt x="79" y="520"/>
                                </a:lnTo>
                                <a:lnTo>
                                  <a:pt x="87" y="521"/>
                                </a:lnTo>
                                <a:lnTo>
                                  <a:pt x="97" y="524"/>
                                </a:lnTo>
                                <a:lnTo>
                                  <a:pt x="107" y="525"/>
                                </a:lnTo>
                                <a:lnTo>
                                  <a:pt x="118" y="528"/>
                                </a:lnTo>
                                <a:lnTo>
                                  <a:pt x="130" y="530"/>
                                </a:lnTo>
                                <a:lnTo>
                                  <a:pt x="141" y="531"/>
                                </a:lnTo>
                                <a:lnTo>
                                  <a:pt x="164" y="534"/>
                                </a:lnTo>
                                <a:lnTo>
                                  <a:pt x="189" y="537"/>
                                </a:lnTo>
                                <a:lnTo>
                                  <a:pt x="215" y="538"/>
                                </a:lnTo>
                                <a:lnTo>
                                  <a:pt x="241" y="538"/>
                                </a:lnTo>
                                <a:lnTo>
                                  <a:pt x="268" y="540"/>
                                </a:lnTo>
                                <a:lnTo>
                                  <a:pt x="295" y="538"/>
                                </a:lnTo>
                                <a:lnTo>
                                  <a:pt x="322" y="538"/>
                                </a:lnTo>
                                <a:lnTo>
                                  <a:pt x="347" y="537"/>
                                </a:lnTo>
                                <a:lnTo>
                                  <a:pt x="373" y="534"/>
                                </a:lnTo>
                                <a:lnTo>
                                  <a:pt x="396" y="531"/>
                                </a:lnTo>
                                <a:lnTo>
                                  <a:pt x="407" y="530"/>
                                </a:lnTo>
                                <a:lnTo>
                                  <a:pt x="418" y="528"/>
                                </a:lnTo>
                                <a:lnTo>
                                  <a:pt x="428" y="525"/>
                                </a:lnTo>
                                <a:lnTo>
                                  <a:pt x="438" y="524"/>
                                </a:lnTo>
                                <a:lnTo>
                                  <a:pt x="448" y="521"/>
                                </a:lnTo>
                                <a:lnTo>
                                  <a:pt x="458" y="520"/>
                                </a:lnTo>
                                <a:lnTo>
                                  <a:pt x="466" y="517"/>
                                </a:lnTo>
                                <a:lnTo>
                                  <a:pt x="475" y="514"/>
                                </a:lnTo>
                                <a:lnTo>
                                  <a:pt x="483" y="513"/>
                                </a:lnTo>
                                <a:lnTo>
                                  <a:pt x="490" y="510"/>
                                </a:lnTo>
                                <a:lnTo>
                                  <a:pt x="497" y="507"/>
                                </a:lnTo>
                                <a:lnTo>
                                  <a:pt x="503" y="504"/>
                                </a:lnTo>
                                <a:lnTo>
                                  <a:pt x="510" y="501"/>
                                </a:lnTo>
                                <a:lnTo>
                                  <a:pt x="514" y="498"/>
                                </a:lnTo>
                                <a:lnTo>
                                  <a:pt x="520" y="496"/>
                                </a:lnTo>
                                <a:lnTo>
                                  <a:pt x="524" y="491"/>
                                </a:lnTo>
                                <a:lnTo>
                                  <a:pt x="527" y="488"/>
                                </a:lnTo>
                                <a:lnTo>
                                  <a:pt x="530" y="486"/>
                                </a:lnTo>
                                <a:lnTo>
                                  <a:pt x="533" y="481"/>
                                </a:lnTo>
                                <a:lnTo>
                                  <a:pt x="534" y="479"/>
                                </a:lnTo>
                                <a:lnTo>
                                  <a:pt x="536" y="476"/>
                                </a:lnTo>
                                <a:lnTo>
                                  <a:pt x="536" y="471"/>
                                </a:lnTo>
                                <a:lnTo>
                                  <a:pt x="536" y="68"/>
                                </a:lnTo>
                                <a:lnTo>
                                  <a:pt x="536" y="64"/>
                                </a:lnTo>
                                <a:lnTo>
                                  <a:pt x="534" y="61"/>
                                </a:lnTo>
                                <a:lnTo>
                                  <a:pt x="533" y="58"/>
                                </a:lnTo>
                                <a:lnTo>
                                  <a:pt x="530" y="54"/>
                                </a:lnTo>
                                <a:lnTo>
                                  <a:pt x="527" y="51"/>
                                </a:lnTo>
                                <a:lnTo>
                                  <a:pt x="524" y="48"/>
                                </a:lnTo>
                                <a:lnTo>
                                  <a:pt x="520" y="44"/>
                                </a:lnTo>
                                <a:lnTo>
                                  <a:pt x="514" y="41"/>
                                </a:lnTo>
                                <a:lnTo>
                                  <a:pt x="510" y="39"/>
                                </a:lnTo>
                                <a:lnTo>
                                  <a:pt x="503" y="36"/>
                                </a:lnTo>
                                <a:lnTo>
                                  <a:pt x="497" y="33"/>
                                </a:lnTo>
                                <a:lnTo>
                                  <a:pt x="490" y="30"/>
                                </a:lnTo>
                                <a:lnTo>
                                  <a:pt x="483" y="27"/>
                                </a:lnTo>
                                <a:lnTo>
                                  <a:pt x="475" y="24"/>
                                </a:lnTo>
                                <a:lnTo>
                                  <a:pt x="466" y="23"/>
                                </a:lnTo>
                                <a:lnTo>
                                  <a:pt x="458" y="20"/>
                                </a:lnTo>
                                <a:lnTo>
                                  <a:pt x="448" y="19"/>
                                </a:lnTo>
                                <a:lnTo>
                                  <a:pt x="438" y="16"/>
                                </a:lnTo>
                                <a:lnTo>
                                  <a:pt x="428" y="14"/>
                                </a:lnTo>
                                <a:lnTo>
                                  <a:pt x="418" y="12"/>
                                </a:lnTo>
                                <a:lnTo>
                                  <a:pt x="407" y="10"/>
                                </a:lnTo>
                                <a:lnTo>
                                  <a:pt x="396" y="9"/>
                                </a:lnTo>
                                <a:lnTo>
                                  <a:pt x="373" y="6"/>
                                </a:lnTo>
                                <a:lnTo>
                                  <a:pt x="347" y="3"/>
                                </a:lnTo>
                                <a:lnTo>
                                  <a:pt x="322" y="2"/>
                                </a:lnTo>
                                <a:lnTo>
                                  <a:pt x="295" y="0"/>
                                </a:lnTo>
                                <a:lnTo>
                                  <a:pt x="268" y="0"/>
                                </a:lnTo>
                                <a:lnTo>
                                  <a:pt x="241" y="0"/>
                                </a:lnTo>
                                <a:lnTo>
                                  <a:pt x="215" y="2"/>
                                </a:lnTo>
                                <a:lnTo>
                                  <a:pt x="189" y="3"/>
                                </a:lnTo>
                                <a:lnTo>
                                  <a:pt x="164" y="6"/>
                                </a:lnTo>
                                <a:lnTo>
                                  <a:pt x="141" y="9"/>
                                </a:lnTo>
                                <a:lnTo>
                                  <a:pt x="130" y="10"/>
                                </a:lnTo>
                                <a:lnTo>
                                  <a:pt x="118" y="12"/>
                                </a:lnTo>
                                <a:lnTo>
                                  <a:pt x="107" y="14"/>
                                </a:lnTo>
                                <a:lnTo>
                                  <a:pt x="97" y="16"/>
                                </a:lnTo>
                                <a:lnTo>
                                  <a:pt x="87" y="19"/>
                                </a:lnTo>
                                <a:lnTo>
                                  <a:pt x="79" y="20"/>
                                </a:lnTo>
                                <a:lnTo>
                                  <a:pt x="70" y="23"/>
                                </a:lnTo>
                                <a:lnTo>
                                  <a:pt x="62" y="24"/>
                                </a:lnTo>
                                <a:lnTo>
                                  <a:pt x="53" y="27"/>
                                </a:lnTo>
                                <a:lnTo>
                                  <a:pt x="46" y="30"/>
                                </a:lnTo>
                                <a:lnTo>
                                  <a:pt x="39" y="33"/>
                                </a:lnTo>
                                <a:lnTo>
                                  <a:pt x="32" y="36"/>
                                </a:lnTo>
                                <a:lnTo>
                                  <a:pt x="26" y="39"/>
                                </a:lnTo>
                                <a:lnTo>
                                  <a:pt x="21" y="41"/>
                                </a:lnTo>
                                <a:lnTo>
                                  <a:pt x="17" y="44"/>
                                </a:lnTo>
                                <a:lnTo>
                                  <a:pt x="12" y="48"/>
                                </a:lnTo>
                                <a:lnTo>
                                  <a:pt x="8" y="51"/>
                                </a:lnTo>
                                <a:lnTo>
                                  <a:pt x="5" y="54"/>
                                </a:lnTo>
                                <a:lnTo>
                                  <a:pt x="2" y="57"/>
                                </a:lnTo>
                                <a:lnTo>
                                  <a:pt x="1" y="61"/>
                                </a:lnTo>
                                <a:lnTo>
                                  <a:pt x="0" y="64"/>
                                </a:lnTo>
                                <a:lnTo>
                                  <a:pt x="0" y="6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Freeform 441"/>
                        <wps:cNvSpPr>
                          <a:spLocks/>
                        </wps:cNvSpPr>
                        <wps:spPr bwMode="auto">
                          <a:xfrm>
                            <a:off x="1559842" y="322242"/>
                            <a:ext cx="224631" cy="226282"/>
                          </a:xfrm>
                          <a:custGeom>
                            <a:avLst/>
                            <a:gdLst>
                              <a:gd name="T0" fmla="*/ 0 w 536"/>
                              <a:gd name="T1" fmla="*/ 471 h 540"/>
                              <a:gd name="T2" fmla="*/ 1 w 536"/>
                              <a:gd name="T3" fmla="*/ 479 h 540"/>
                              <a:gd name="T4" fmla="*/ 5 w 536"/>
                              <a:gd name="T5" fmla="*/ 486 h 540"/>
                              <a:gd name="T6" fmla="*/ 12 w 536"/>
                              <a:gd name="T7" fmla="*/ 491 h 540"/>
                              <a:gd name="T8" fmla="*/ 21 w 536"/>
                              <a:gd name="T9" fmla="*/ 498 h 540"/>
                              <a:gd name="T10" fmla="*/ 32 w 536"/>
                              <a:gd name="T11" fmla="*/ 504 h 540"/>
                              <a:gd name="T12" fmla="*/ 46 w 536"/>
                              <a:gd name="T13" fmla="*/ 510 h 540"/>
                              <a:gd name="T14" fmla="*/ 62 w 536"/>
                              <a:gd name="T15" fmla="*/ 514 h 540"/>
                              <a:gd name="T16" fmla="*/ 79 w 536"/>
                              <a:gd name="T17" fmla="*/ 520 h 540"/>
                              <a:gd name="T18" fmla="*/ 97 w 536"/>
                              <a:gd name="T19" fmla="*/ 524 h 540"/>
                              <a:gd name="T20" fmla="*/ 118 w 536"/>
                              <a:gd name="T21" fmla="*/ 528 h 540"/>
                              <a:gd name="T22" fmla="*/ 141 w 536"/>
                              <a:gd name="T23" fmla="*/ 531 h 540"/>
                              <a:gd name="T24" fmla="*/ 189 w 536"/>
                              <a:gd name="T25" fmla="*/ 537 h 540"/>
                              <a:gd name="T26" fmla="*/ 241 w 536"/>
                              <a:gd name="T27" fmla="*/ 538 h 540"/>
                              <a:gd name="T28" fmla="*/ 295 w 536"/>
                              <a:gd name="T29" fmla="*/ 538 h 540"/>
                              <a:gd name="T30" fmla="*/ 347 w 536"/>
                              <a:gd name="T31" fmla="*/ 537 h 540"/>
                              <a:gd name="T32" fmla="*/ 396 w 536"/>
                              <a:gd name="T33" fmla="*/ 531 h 540"/>
                              <a:gd name="T34" fmla="*/ 418 w 536"/>
                              <a:gd name="T35" fmla="*/ 528 h 540"/>
                              <a:gd name="T36" fmla="*/ 438 w 536"/>
                              <a:gd name="T37" fmla="*/ 524 h 540"/>
                              <a:gd name="T38" fmla="*/ 458 w 536"/>
                              <a:gd name="T39" fmla="*/ 520 h 540"/>
                              <a:gd name="T40" fmla="*/ 475 w 536"/>
                              <a:gd name="T41" fmla="*/ 514 h 540"/>
                              <a:gd name="T42" fmla="*/ 490 w 536"/>
                              <a:gd name="T43" fmla="*/ 510 h 540"/>
                              <a:gd name="T44" fmla="*/ 503 w 536"/>
                              <a:gd name="T45" fmla="*/ 504 h 540"/>
                              <a:gd name="T46" fmla="*/ 514 w 536"/>
                              <a:gd name="T47" fmla="*/ 498 h 540"/>
                              <a:gd name="T48" fmla="*/ 524 w 536"/>
                              <a:gd name="T49" fmla="*/ 491 h 540"/>
                              <a:gd name="T50" fmla="*/ 530 w 536"/>
                              <a:gd name="T51" fmla="*/ 486 h 540"/>
                              <a:gd name="T52" fmla="*/ 534 w 536"/>
                              <a:gd name="T53" fmla="*/ 479 h 540"/>
                              <a:gd name="T54" fmla="*/ 536 w 536"/>
                              <a:gd name="T55" fmla="*/ 471 h 540"/>
                              <a:gd name="T56" fmla="*/ 536 w 536"/>
                              <a:gd name="T57" fmla="*/ 68 h 540"/>
                              <a:gd name="T58" fmla="*/ 534 w 536"/>
                              <a:gd name="T59" fmla="*/ 61 h 540"/>
                              <a:gd name="T60" fmla="*/ 530 w 536"/>
                              <a:gd name="T61" fmla="*/ 54 h 540"/>
                              <a:gd name="T62" fmla="*/ 524 w 536"/>
                              <a:gd name="T63" fmla="*/ 48 h 540"/>
                              <a:gd name="T64" fmla="*/ 514 w 536"/>
                              <a:gd name="T65" fmla="*/ 41 h 540"/>
                              <a:gd name="T66" fmla="*/ 503 w 536"/>
                              <a:gd name="T67" fmla="*/ 36 h 540"/>
                              <a:gd name="T68" fmla="*/ 490 w 536"/>
                              <a:gd name="T69" fmla="*/ 30 h 540"/>
                              <a:gd name="T70" fmla="*/ 475 w 536"/>
                              <a:gd name="T71" fmla="*/ 24 h 540"/>
                              <a:gd name="T72" fmla="*/ 458 w 536"/>
                              <a:gd name="T73" fmla="*/ 20 h 540"/>
                              <a:gd name="T74" fmla="*/ 438 w 536"/>
                              <a:gd name="T75" fmla="*/ 16 h 540"/>
                              <a:gd name="T76" fmla="*/ 418 w 536"/>
                              <a:gd name="T77" fmla="*/ 12 h 540"/>
                              <a:gd name="T78" fmla="*/ 396 w 536"/>
                              <a:gd name="T79" fmla="*/ 9 h 540"/>
                              <a:gd name="T80" fmla="*/ 347 w 536"/>
                              <a:gd name="T81" fmla="*/ 3 h 540"/>
                              <a:gd name="T82" fmla="*/ 295 w 536"/>
                              <a:gd name="T83" fmla="*/ 0 h 540"/>
                              <a:gd name="T84" fmla="*/ 241 w 536"/>
                              <a:gd name="T85" fmla="*/ 0 h 540"/>
                              <a:gd name="T86" fmla="*/ 189 w 536"/>
                              <a:gd name="T87" fmla="*/ 3 h 540"/>
                              <a:gd name="T88" fmla="*/ 141 w 536"/>
                              <a:gd name="T89" fmla="*/ 9 h 540"/>
                              <a:gd name="T90" fmla="*/ 118 w 536"/>
                              <a:gd name="T91" fmla="*/ 12 h 540"/>
                              <a:gd name="T92" fmla="*/ 97 w 536"/>
                              <a:gd name="T93" fmla="*/ 16 h 540"/>
                              <a:gd name="T94" fmla="*/ 79 w 536"/>
                              <a:gd name="T95" fmla="*/ 20 h 540"/>
                              <a:gd name="T96" fmla="*/ 62 w 536"/>
                              <a:gd name="T97" fmla="*/ 24 h 540"/>
                              <a:gd name="T98" fmla="*/ 46 w 536"/>
                              <a:gd name="T99" fmla="*/ 30 h 540"/>
                              <a:gd name="T100" fmla="*/ 32 w 536"/>
                              <a:gd name="T101" fmla="*/ 36 h 540"/>
                              <a:gd name="T102" fmla="*/ 21 w 536"/>
                              <a:gd name="T103" fmla="*/ 41 h 540"/>
                              <a:gd name="T104" fmla="*/ 12 w 536"/>
                              <a:gd name="T105" fmla="*/ 48 h 540"/>
                              <a:gd name="T106" fmla="*/ 5 w 536"/>
                              <a:gd name="T107" fmla="*/ 54 h 540"/>
                              <a:gd name="T108" fmla="*/ 1 w 536"/>
                              <a:gd name="T109" fmla="*/ 61 h 540"/>
                              <a:gd name="T110" fmla="*/ 0 w 536"/>
                              <a:gd name="T111" fmla="*/ 68 h 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6" h="540">
                                <a:moveTo>
                                  <a:pt x="0" y="68"/>
                                </a:moveTo>
                                <a:lnTo>
                                  <a:pt x="0" y="471"/>
                                </a:lnTo>
                                <a:lnTo>
                                  <a:pt x="0" y="476"/>
                                </a:lnTo>
                                <a:lnTo>
                                  <a:pt x="1" y="479"/>
                                </a:lnTo>
                                <a:lnTo>
                                  <a:pt x="2" y="481"/>
                                </a:lnTo>
                                <a:lnTo>
                                  <a:pt x="5" y="486"/>
                                </a:lnTo>
                                <a:lnTo>
                                  <a:pt x="8" y="488"/>
                                </a:lnTo>
                                <a:lnTo>
                                  <a:pt x="12" y="491"/>
                                </a:lnTo>
                                <a:lnTo>
                                  <a:pt x="17" y="496"/>
                                </a:lnTo>
                                <a:lnTo>
                                  <a:pt x="21" y="498"/>
                                </a:lnTo>
                                <a:lnTo>
                                  <a:pt x="26" y="501"/>
                                </a:lnTo>
                                <a:lnTo>
                                  <a:pt x="32" y="504"/>
                                </a:lnTo>
                                <a:lnTo>
                                  <a:pt x="39" y="507"/>
                                </a:lnTo>
                                <a:lnTo>
                                  <a:pt x="46" y="510"/>
                                </a:lnTo>
                                <a:lnTo>
                                  <a:pt x="53" y="513"/>
                                </a:lnTo>
                                <a:lnTo>
                                  <a:pt x="62" y="514"/>
                                </a:lnTo>
                                <a:lnTo>
                                  <a:pt x="70" y="517"/>
                                </a:lnTo>
                                <a:lnTo>
                                  <a:pt x="79" y="520"/>
                                </a:lnTo>
                                <a:lnTo>
                                  <a:pt x="87" y="521"/>
                                </a:lnTo>
                                <a:lnTo>
                                  <a:pt x="97" y="524"/>
                                </a:lnTo>
                                <a:lnTo>
                                  <a:pt x="107" y="525"/>
                                </a:lnTo>
                                <a:lnTo>
                                  <a:pt x="118" y="528"/>
                                </a:lnTo>
                                <a:lnTo>
                                  <a:pt x="130" y="530"/>
                                </a:lnTo>
                                <a:lnTo>
                                  <a:pt x="141" y="531"/>
                                </a:lnTo>
                                <a:lnTo>
                                  <a:pt x="164" y="534"/>
                                </a:lnTo>
                                <a:lnTo>
                                  <a:pt x="189" y="537"/>
                                </a:lnTo>
                                <a:lnTo>
                                  <a:pt x="215" y="538"/>
                                </a:lnTo>
                                <a:lnTo>
                                  <a:pt x="241" y="538"/>
                                </a:lnTo>
                                <a:lnTo>
                                  <a:pt x="268" y="540"/>
                                </a:lnTo>
                                <a:lnTo>
                                  <a:pt x="295" y="538"/>
                                </a:lnTo>
                                <a:lnTo>
                                  <a:pt x="322" y="538"/>
                                </a:lnTo>
                                <a:lnTo>
                                  <a:pt x="347" y="537"/>
                                </a:lnTo>
                                <a:lnTo>
                                  <a:pt x="373" y="534"/>
                                </a:lnTo>
                                <a:lnTo>
                                  <a:pt x="396" y="531"/>
                                </a:lnTo>
                                <a:lnTo>
                                  <a:pt x="407" y="530"/>
                                </a:lnTo>
                                <a:lnTo>
                                  <a:pt x="418" y="528"/>
                                </a:lnTo>
                                <a:lnTo>
                                  <a:pt x="428" y="525"/>
                                </a:lnTo>
                                <a:lnTo>
                                  <a:pt x="438" y="524"/>
                                </a:lnTo>
                                <a:lnTo>
                                  <a:pt x="448" y="521"/>
                                </a:lnTo>
                                <a:lnTo>
                                  <a:pt x="458" y="520"/>
                                </a:lnTo>
                                <a:lnTo>
                                  <a:pt x="466" y="517"/>
                                </a:lnTo>
                                <a:lnTo>
                                  <a:pt x="475" y="514"/>
                                </a:lnTo>
                                <a:lnTo>
                                  <a:pt x="483" y="513"/>
                                </a:lnTo>
                                <a:lnTo>
                                  <a:pt x="490" y="510"/>
                                </a:lnTo>
                                <a:lnTo>
                                  <a:pt x="497" y="507"/>
                                </a:lnTo>
                                <a:lnTo>
                                  <a:pt x="503" y="504"/>
                                </a:lnTo>
                                <a:lnTo>
                                  <a:pt x="510" y="501"/>
                                </a:lnTo>
                                <a:lnTo>
                                  <a:pt x="514" y="498"/>
                                </a:lnTo>
                                <a:lnTo>
                                  <a:pt x="520" y="496"/>
                                </a:lnTo>
                                <a:lnTo>
                                  <a:pt x="524" y="491"/>
                                </a:lnTo>
                                <a:lnTo>
                                  <a:pt x="527" y="488"/>
                                </a:lnTo>
                                <a:lnTo>
                                  <a:pt x="530" y="486"/>
                                </a:lnTo>
                                <a:lnTo>
                                  <a:pt x="533" y="481"/>
                                </a:lnTo>
                                <a:lnTo>
                                  <a:pt x="534" y="479"/>
                                </a:lnTo>
                                <a:lnTo>
                                  <a:pt x="536" y="476"/>
                                </a:lnTo>
                                <a:lnTo>
                                  <a:pt x="536" y="471"/>
                                </a:lnTo>
                                <a:lnTo>
                                  <a:pt x="536" y="68"/>
                                </a:lnTo>
                                <a:lnTo>
                                  <a:pt x="536" y="64"/>
                                </a:lnTo>
                                <a:lnTo>
                                  <a:pt x="534" y="61"/>
                                </a:lnTo>
                                <a:lnTo>
                                  <a:pt x="533" y="58"/>
                                </a:lnTo>
                                <a:lnTo>
                                  <a:pt x="530" y="54"/>
                                </a:lnTo>
                                <a:lnTo>
                                  <a:pt x="527" y="51"/>
                                </a:lnTo>
                                <a:lnTo>
                                  <a:pt x="524" y="48"/>
                                </a:lnTo>
                                <a:lnTo>
                                  <a:pt x="520" y="44"/>
                                </a:lnTo>
                                <a:lnTo>
                                  <a:pt x="514" y="41"/>
                                </a:lnTo>
                                <a:lnTo>
                                  <a:pt x="510" y="39"/>
                                </a:lnTo>
                                <a:lnTo>
                                  <a:pt x="503" y="36"/>
                                </a:lnTo>
                                <a:lnTo>
                                  <a:pt x="497" y="33"/>
                                </a:lnTo>
                                <a:lnTo>
                                  <a:pt x="490" y="30"/>
                                </a:lnTo>
                                <a:lnTo>
                                  <a:pt x="483" y="27"/>
                                </a:lnTo>
                                <a:lnTo>
                                  <a:pt x="475" y="24"/>
                                </a:lnTo>
                                <a:lnTo>
                                  <a:pt x="466" y="23"/>
                                </a:lnTo>
                                <a:lnTo>
                                  <a:pt x="458" y="20"/>
                                </a:lnTo>
                                <a:lnTo>
                                  <a:pt x="448" y="19"/>
                                </a:lnTo>
                                <a:lnTo>
                                  <a:pt x="438" y="16"/>
                                </a:lnTo>
                                <a:lnTo>
                                  <a:pt x="428" y="14"/>
                                </a:lnTo>
                                <a:lnTo>
                                  <a:pt x="418" y="12"/>
                                </a:lnTo>
                                <a:lnTo>
                                  <a:pt x="407" y="10"/>
                                </a:lnTo>
                                <a:lnTo>
                                  <a:pt x="396" y="9"/>
                                </a:lnTo>
                                <a:lnTo>
                                  <a:pt x="373" y="6"/>
                                </a:lnTo>
                                <a:lnTo>
                                  <a:pt x="347" y="3"/>
                                </a:lnTo>
                                <a:lnTo>
                                  <a:pt x="322" y="2"/>
                                </a:lnTo>
                                <a:lnTo>
                                  <a:pt x="295" y="0"/>
                                </a:lnTo>
                                <a:lnTo>
                                  <a:pt x="268" y="0"/>
                                </a:lnTo>
                                <a:lnTo>
                                  <a:pt x="241" y="0"/>
                                </a:lnTo>
                                <a:lnTo>
                                  <a:pt x="215" y="2"/>
                                </a:lnTo>
                                <a:lnTo>
                                  <a:pt x="189" y="3"/>
                                </a:lnTo>
                                <a:lnTo>
                                  <a:pt x="164" y="6"/>
                                </a:lnTo>
                                <a:lnTo>
                                  <a:pt x="141" y="9"/>
                                </a:lnTo>
                                <a:lnTo>
                                  <a:pt x="130" y="10"/>
                                </a:lnTo>
                                <a:lnTo>
                                  <a:pt x="118" y="12"/>
                                </a:lnTo>
                                <a:lnTo>
                                  <a:pt x="107" y="14"/>
                                </a:lnTo>
                                <a:lnTo>
                                  <a:pt x="97" y="16"/>
                                </a:lnTo>
                                <a:lnTo>
                                  <a:pt x="87" y="19"/>
                                </a:lnTo>
                                <a:lnTo>
                                  <a:pt x="79" y="20"/>
                                </a:lnTo>
                                <a:lnTo>
                                  <a:pt x="70" y="23"/>
                                </a:lnTo>
                                <a:lnTo>
                                  <a:pt x="62" y="24"/>
                                </a:lnTo>
                                <a:lnTo>
                                  <a:pt x="53" y="27"/>
                                </a:lnTo>
                                <a:lnTo>
                                  <a:pt x="46" y="30"/>
                                </a:lnTo>
                                <a:lnTo>
                                  <a:pt x="39" y="33"/>
                                </a:lnTo>
                                <a:lnTo>
                                  <a:pt x="32" y="36"/>
                                </a:lnTo>
                                <a:lnTo>
                                  <a:pt x="26" y="39"/>
                                </a:lnTo>
                                <a:lnTo>
                                  <a:pt x="21" y="41"/>
                                </a:lnTo>
                                <a:lnTo>
                                  <a:pt x="17" y="44"/>
                                </a:lnTo>
                                <a:lnTo>
                                  <a:pt x="12" y="48"/>
                                </a:lnTo>
                                <a:lnTo>
                                  <a:pt x="8" y="51"/>
                                </a:lnTo>
                                <a:lnTo>
                                  <a:pt x="5" y="54"/>
                                </a:lnTo>
                                <a:lnTo>
                                  <a:pt x="2" y="57"/>
                                </a:lnTo>
                                <a:lnTo>
                                  <a:pt x="1" y="61"/>
                                </a:lnTo>
                                <a:lnTo>
                                  <a:pt x="0" y="64"/>
                                </a:lnTo>
                                <a:lnTo>
                                  <a:pt x="0" y="68"/>
                                </a:lnTo>
                              </a:path>
                            </a:pathLst>
                          </a:custGeom>
                          <a:noFill/>
                          <a:ln w="4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 name="Freeform 442"/>
                        <wps:cNvSpPr>
                          <a:spLocks/>
                        </wps:cNvSpPr>
                        <wps:spPr bwMode="auto">
                          <a:xfrm>
                            <a:off x="1559842" y="350737"/>
                            <a:ext cx="224631" cy="28076"/>
                          </a:xfrm>
                          <a:custGeom>
                            <a:avLst/>
                            <a:gdLst>
                              <a:gd name="T0" fmla="*/ 0 w 536"/>
                              <a:gd name="T1" fmla="*/ 0 h 67"/>
                              <a:gd name="T2" fmla="*/ 0 w 536"/>
                              <a:gd name="T3" fmla="*/ 3 h 67"/>
                              <a:gd name="T4" fmla="*/ 1 w 536"/>
                              <a:gd name="T5" fmla="*/ 7 h 67"/>
                              <a:gd name="T6" fmla="*/ 2 w 536"/>
                              <a:gd name="T7" fmla="*/ 10 h 67"/>
                              <a:gd name="T8" fmla="*/ 5 w 536"/>
                              <a:gd name="T9" fmla="*/ 13 h 67"/>
                              <a:gd name="T10" fmla="*/ 8 w 536"/>
                              <a:gd name="T11" fmla="*/ 17 h 67"/>
                              <a:gd name="T12" fmla="*/ 12 w 536"/>
                              <a:gd name="T13" fmla="*/ 20 h 67"/>
                              <a:gd name="T14" fmla="*/ 17 w 536"/>
                              <a:gd name="T15" fmla="*/ 23 h 67"/>
                              <a:gd name="T16" fmla="*/ 21 w 536"/>
                              <a:gd name="T17" fmla="*/ 26 h 67"/>
                              <a:gd name="T18" fmla="*/ 26 w 536"/>
                              <a:gd name="T19" fmla="*/ 29 h 67"/>
                              <a:gd name="T20" fmla="*/ 32 w 536"/>
                              <a:gd name="T21" fmla="*/ 32 h 67"/>
                              <a:gd name="T22" fmla="*/ 39 w 536"/>
                              <a:gd name="T23" fmla="*/ 34 h 67"/>
                              <a:gd name="T24" fmla="*/ 46 w 536"/>
                              <a:gd name="T25" fmla="*/ 37 h 67"/>
                              <a:gd name="T26" fmla="*/ 53 w 536"/>
                              <a:gd name="T27" fmla="*/ 40 h 67"/>
                              <a:gd name="T28" fmla="*/ 62 w 536"/>
                              <a:gd name="T29" fmla="*/ 43 h 67"/>
                              <a:gd name="T30" fmla="*/ 70 w 536"/>
                              <a:gd name="T31" fmla="*/ 46 h 67"/>
                              <a:gd name="T32" fmla="*/ 79 w 536"/>
                              <a:gd name="T33" fmla="*/ 47 h 67"/>
                              <a:gd name="T34" fmla="*/ 87 w 536"/>
                              <a:gd name="T35" fmla="*/ 50 h 67"/>
                              <a:gd name="T36" fmla="*/ 97 w 536"/>
                              <a:gd name="T37" fmla="*/ 51 h 67"/>
                              <a:gd name="T38" fmla="*/ 107 w 536"/>
                              <a:gd name="T39" fmla="*/ 54 h 67"/>
                              <a:gd name="T40" fmla="*/ 118 w 536"/>
                              <a:gd name="T41" fmla="*/ 56 h 67"/>
                              <a:gd name="T42" fmla="*/ 130 w 536"/>
                              <a:gd name="T43" fmla="*/ 57 h 67"/>
                              <a:gd name="T44" fmla="*/ 141 w 536"/>
                              <a:gd name="T45" fmla="*/ 59 h 67"/>
                              <a:gd name="T46" fmla="*/ 164 w 536"/>
                              <a:gd name="T47" fmla="*/ 61 h 67"/>
                              <a:gd name="T48" fmla="*/ 189 w 536"/>
                              <a:gd name="T49" fmla="*/ 64 h 67"/>
                              <a:gd name="T50" fmla="*/ 215 w 536"/>
                              <a:gd name="T51" fmla="*/ 66 h 67"/>
                              <a:gd name="T52" fmla="*/ 241 w 536"/>
                              <a:gd name="T53" fmla="*/ 67 h 67"/>
                              <a:gd name="T54" fmla="*/ 268 w 536"/>
                              <a:gd name="T55" fmla="*/ 67 h 67"/>
                              <a:gd name="T56" fmla="*/ 295 w 536"/>
                              <a:gd name="T57" fmla="*/ 67 h 67"/>
                              <a:gd name="T58" fmla="*/ 322 w 536"/>
                              <a:gd name="T59" fmla="*/ 66 h 67"/>
                              <a:gd name="T60" fmla="*/ 347 w 536"/>
                              <a:gd name="T61" fmla="*/ 64 h 67"/>
                              <a:gd name="T62" fmla="*/ 373 w 536"/>
                              <a:gd name="T63" fmla="*/ 61 h 67"/>
                              <a:gd name="T64" fmla="*/ 396 w 536"/>
                              <a:gd name="T65" fmla="*/ 59 h 67"/>
                              <a:gd name="T66" fmla="*/ 407 w 536"/>
                              <a:gd name="T67" fmla="*/ 57 h 67"/>
                              <a:gd name="T68" fmla="*/ 418 w 536"/>
                              <a:gd name="T69" fmla="*/ 56 h 67"/>
                              <a:gd name="T70" fmla="*/ 428 w 536"/>
                              <a:gd name="T71" fmla="*/ 54 h 67"/>
                              <a:gd name="T72" fmla="*/ 438 w 536"/>
                              <a:gd name="T73" fmla="*/ 51 h 67"/>
                              <a:gd name="T74" fmla="*/ 448 w 536"/>
                              <a:gd name="T75" fmla="*/ 50 h 67"/>
                              <a:gd name="T76" fmla="*/ 458 w 536"/>
                              <a:gd name="T77" fmla="*/ 47 h 67"/>
                              <a:gd name="T78" fmla="*/ 466 w 536"/>
                              <a:gd name="T79" fmla="*/ 46 h 67"/>
                              <a:gd name="T80" fmla="*/ 475 w 536"/>
                              <a:gd name="T81" fmla="*/ 43 h 67"/>
                              <a:gd name="T82" fmla="*/ 483 w 536"/>
                              <a:gd name="T83" fmla="*/ 40 h 67"/>
                              <a:gd name="T84" fmla="*/ 490 w 536"/>
                              <a:gd name="T85" fmla="*/ 37 h 67"/>
                              <a:gd name="T86" fmla="*/ 497 w 536"/>
                              <a:gd name="T87" fmla="*/ 34 h 67"/>
                              <a:gd name="T88" fmla="*/ 503 w 536"/>
                              <a:gd name="T89" fmla="*/ 32 h 67"/>
                              <a:gd name="T90" fmla="*/ 510 w 536"/>
                              <a:gd name="T91" fmla="*/ 29 h 67"/>
                              <a:gd name="T92" fmla="*/ 514 w 536"/>
                              <a:gd name="T93" fmla="*/ 26 h 67"/>
                              <a:gd name="T94" fmla="*/ 520 w 536"/>
                              <a:gd name="T95" fmla="*/ 23 h 67"/>
                              <a:gd name="T96" fmla="*/ 524 w 536"/>
                              <a:gd name="T97" fmla="*/ 20 h 67"/>
                              <a:gd name="T98" fmla="*/ 527 w 536"/>
                              <a:gd name="T99" fmla="*/ 17 h 67"/>
                              <a:gd name="T100" fmla="*/ 530 w 536"/>
                              <a:gd name="T101" fmla="*/ 13 h 67"/>
                              <a:gd name="T102" fmla="*/ 533 w 536"/>
                              <a:gd name="T103" fmla="*/ 10 h 67"/>
                              <a:gd name="T104" fmla="*/ 534 w 536"/>
                              <a:gd name="T105" fmla="*/ 7 h 67"/>
                              <a:gd name="T106" fmla="*/ 536 w 536"/>
                              <a:gd name="T107" fmla="*/ 3 h 67"/>
                              <a:gd name="T108" fmla="*/ 536 w 536"/>
                              <a:gd name="T109" fmla="*/ 0 h 67"/>
                              <a:gd name="T110" fmla="*/ 536 w 536"/>
                              <a:gd name="T111" fmla="*/ 0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6" h="67">
                                <a:moveTo>
                                  <a:pt x="0" y="0"/>
                                </a:moveTo>
                                <a:lnTo>
                                  <a:pt x="0" y="3"/>
                                </a:lnTo>
                                <a:lnTo>
                                  <a:pt x="1" y="7"/>
                                </a:lnTo>
                                <a:lnTo>
                                  <a:pt x="2" y="10"/>
                                </a:lnTo>
                                <a:lnTo>
                                  <a:pt x="5" y="13"/>
                                </a:lnTo>
                                <a:lnTo>
                                  <a:pt x="8" y="17"/>
                                </a:lnTo>
                                <a:lnTo>
                                  <a:pt x="12" y="20"/>
                                </a:lnTo>
                                <a:lnTo>
                                  <a:pt x="17" y="23"/>
                                </a:lnTo>
                                <a:lnTo>
                                  <a:pt x="21" y="26"/>
                                </a:lnTo>
                                <a:lnTo>
                                  <a:pt x="26" y="29"/>
                                </a:lnTo>
                                <a:lnTo>
                                  <a:pt x="32" y="32"/>
                                </a:lnTo>
                                <a:lnTo>
                                  <a:pt x="39" y="34"/>
                                </a:lnTo>
                                <a:lnTo>
                                  <a:pt x="46" y="37"/>
                                </a:lnTo>
                                <a:lnTo>
                                  <a:pt x="53" y="40"/>
                                </a:lnTo>
                                <a:lnTo>
                                  <a:pt x="62" y="43"/>
                                </a:lnTo>
                                <a:lnTo>
                                  <a:pt x="70" y="46"/>
                                </a:lnTo>
                                <a:lnTo>
                                  <a:pt x="79" y="47"/>
                                </a:lnTo>
                                <a:lnTo>
                                  <a:pt x="87" y="50"/>
                                </a:lnTo>
                                <a:lnTo>
                                  <a:pt x="97" y="51"/>
                                </a:lnTo>
                                <a:lnTo>
                                  <a:pt x="107" y="54"/>
                                </a:lnTo>
                                <a:lnTo>
                                  <a:pt x="118" y="56"/>
                                </a:lnTo>
                                <a:lnTo>
                                  <a:pt x="130" y="57"/>
                                </a:lnTo>
                                <a:lnTo>
                                  <a:pt x="141" y="59"/>
                                </a:lnTo>
                                <a:lnTo>
                                  <a:pt x="164" y="61"/>
                                </a:lnTo>
                                <a:lnTo>
                                  <a:pt x="189" y="64"/>
                                </a:lnTo>
                                <a:lnTo>
                                  <a:pt x="215" y="66"/>
                                </a:lnTo>
                                <a:lnTo>
                                  <a:pt x="241" y="67"/>
                                </a:lnTo>
                                <a:lnTo>
                                  <a:pt x="268" y="67"/>
                                </a:lnTo>
                                <a:lnTo>
                                  <a:pt x="295" y="67"/>
                                </a:lnTo>
                                <a:lnTo>
                                  <a:pt x="322" y="66"/>
                                </a:lnTo>
                                <a:lnTo>
                                  <a:pt x="347" y="64"/>
                                </a:lnTo>
                                <a:lnTo>
                                  <a:pt x="373" y="61"/>
                                </a:lnTo>
                                <a:lnTo>
                                  <a:pt x="396" y="59"/>
                                </a:lnTo>
                                <a:lnTo>
                                  <a:pt x="407" y="57"/>
                                </a:lnTo>
                                <a:lnTo>
                                  <a:pt x="418" y="56"/>
                                </a:lnTo>
                                <a:lnTo>
                                  <a:pt x="428" y="54"/>
                                </a:lnTo>
                                <a:lnTo>
                                  <a:pt x="438" y="51"/>
                                </a:lnTo>
                                <a:lnTo>
                                  <a:pt x="448" y="50"/>
                                </a:lnTo>
                                <a:lnTo>
                                  <a:pt x="458" y="47"/>
                                </a:lnTo>
                                <a:lnTo>
                                  <a:pt x="466" y="46"/>
                                </a:lnTo>
                                <a:lnTo>
                                  <a:pt x="475" y="43"/>
                                </a:lnTo>
                                <a:lnTo>
                                  <a:pt x="483" y="40"/>
                                </a:lnTo>
                                <a:lnTo>
                                  <a:pt x="490" y="37"/>
                                </a:lnTo>
                                <a:lnTo>
                                  <a:pt x="497" y="34"/>
                                </a:lnTo>
                                <a:lnTo>
                                  <a:pt x="503" y="32"/>
                                </a:lnTo>
                                <a:lnTo>
                                  <a:pt x="510" y="29"/>
                                </a:lnTo>
                                <a:lnTo>
                                  <a:pt x="514" y="26"/>
                                </a:lnTo>
                                <a:lnTo>
                                  <a:pt x="520" y="23"/>
                                </a:lnTo>
                                <a:lnTo>
                                  <a:pt x="524" y="20"/>
                                </a:lnTo>
                                <a:lnTo>
                                  <a:pt x="527" y="17"/>
                                </a:lnTo>
                                <a:lnTo>
                                  <a:pt x="530" y="13"/>
                                </a:lnTo>
                                <a:lnTo>
                                  <a:pt x="533" y="10"/>
                                </a:lnTo>
                                <a:lnTo>
                                  <a:pt x="534" y="7"/>
                                </a:lnTo>
                                <a:lnTo>
                                  <a:pt x="536" y="3"/>
                                </a:lnTo>
                                <a:lnTo>
                                  <a:pt x="536" y="0"/>
                                </a:lnTo>
                              </a:path>
                            </a:pathLst>
                          </a:custGeom>
                          <a:noFill/>
                          <a:ln w="4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 name="Rectangle 443"/>
                        <wps:cNvSpPr>
                          <a:spLocks noChangeArrowheads="1"/>
                        </wps:cNvSpPr>
                        <wps:spPr bwMode="auto">
                          <a:xfrm>
                            <a:off x="1591693" y="408984"/>
                            <a:ext cx="24892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E6D1A" w14:textId="77777777" w:rsidR="00AC42CE" w:rsidRDefault="00AC42CE" w:rsidP="00A77D7B">
                              <w:r>
                                <w:rPr>
                                  <w:rFonts w:cs="Arial"/>
                                  <w:color w:val="000000"/>
                                  <w:sz w:val="8"/>
                                  <w:szCs w:val="8"/>
                                </w:rPr>
                                <w:t>Metrics DB</w:t>
                              </w:r>
                            </w:p>
                          </w:txbxContent>
                        </wps:txbx>
                        <wps:bodyPr rot="0" vert="horz" wrap="none" lIns="0" tIns="0" rIns="0" bIns="0" anchor="t" anchorCtr="0" upright="1">
                          <a:spAutoFit/>
                        </wps:bodyPr>
                      </wps:wsp>
                      <wps:wsp>
                        <wps:cNvPr id="662" name="Freeform 447"/>
                        <wps:cNvSpPr>
                          <a:spLocks/>
                        </wps:cNvSpPr>
                        <wps:spPr bwMode="auto">
                          <a:xfrm>
                            <a:off x="744299" y="1922559"/>
                            <a:ext cx="19697" cy="23466"/>
                          </a:xfrm>
                          <a:custGeom>
                            <a:avLst/>
                            <a:gdLst>
                              <a:gd name="T0" fmla="*/ 0 w 47"/>
                              <a:gd name="T1" fmla="*/ 56 h 56"/>
                              <a:gd name="T2" fmla="*/ 47 w 47"/>
                              <a:gd name="T3" fmla="*/ 9 h 56"/>
                              <a:gd name="T4" fmla="*/ 47 w 47"/>
                              <a:gd name="T5" fmla="*/ 0 h 56"/>
                              <a:gd name="T6" fmla="*/ 0 w 47"/>
                              <a:gd name="T7" fmla="*/ 47 h 56"/>
                              <a:gd name="T8" fmla="*/ 0 w 47"/>
                              <a:gd name="T9" fmla="*/ 56 h 56"/>
                            </a:gdLst>
                            <a:ahLst/>
                            <a:cxnLst>
                              <a:cxn ang="0">
                                <a:pos x="T0" y="T1"/>
                              </a:cxn>
                              <a:cxn ang="0">
                                <a:pos x="T2" y="T3"/>
                              </a:cxn>
                              <a:cxn ang="0">
                                <a:pos x="T4" y="T5"/>
                              </a:cxn>
                              <a:cxn ang="0">
                                <a:pos x="T6" y="T7"/>
                              </a:cxn>
                              <a:cxn ang="0">
                                <a:pos x="T8" y="T9"/>
                              </a:cxn>
                            </a:cxnLst>
                            <a:rect l="0" t="0" r="r" b="b"/>
                            <a:pathLst>
                              <a:path w="47" h="56">
                                <a:moveTo>
                                  <a:pt x="0" y="56"/>
                                </a:moveTo>
                                <a:lnTo>
                                  <a:pt x="47" y="9"/>
                                </a:lnTo>
                                <a:lnTo>
                                  <a:pt x="47" y="0"/>
                                </a:lnTo>
                                <a:lnTo>
                                  <a:pt x="0" y="47"/>
                                </a:lnTo>
                                <a:lnTo>
                                  <a:pt x="0" y="56"/>
                                </a:lnTo>
                                <a:close/>
                              </a:path>
                            </a:pathLst>
                          </a:custGeom>
                          <a:solidFill>
                            <a:srgbClr val="9A9A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Freeform 448"/>
                        <wps:cNvSpPr>
                          <a:spLocks/>
                        </wps:cNvSpPr>
                        <wps:spPr bwMode="auto">
                          <a:xfrm>
                            <a:off x="691494" y="1780504"/>
                            <a:ext cx="73340" cy="18438"/>
                          </a:xfrm>
                          <a:custGeom>
                            <a:avLst/>
                            <a:gdLst>
                              <a:gd name="T0" fmla="*/ 0 w 175"/>
                              <a:gd name="T1" fmla="*/ 44 h 44"/>
                              <a:gd name="T2" fmla="*/ 44 w 175"/>
                              <a:gd name="T3" fmla="*/ 0 h 44"/>
                              <a:gd name="T4" fmla="*/ 175 w 175"/>
                              <a:gd name="T5" fmla="*/ 0 h 44"/>
                              <a:gd name="T6" fmla="*/ 132 w 175"/>
                              <a:gd name="T7" fmla="*/ 44 h 44"/>
                              <a:gd name="T8" fmla="*/ 0 w 175"/>
                              <a:gd name="T9" fmla="*/ 44 h 44"/>
                            </a:gdLst>
                            <a:ahLst/>
                            <a:cxnLst>
                              <a:cxn ang="0">
                                <a:pos x="T0" y="T1"/>
                              </a:cxn>
                              <a:cxn ang="0">
                                <a:pos x="T2" y="T3"/>
                              </a:cxn>
                              <a:cxn ang="0">
                                <a:pos x="T4" y="T5"/>
                              </a:cxn>
                              <a:cxn ang="0">
                                <a:pos x="T6" y="T7"/>
                              </a:cxn>
                              <a:cxn ang="0">
                                <a:pos x="T8" y="T9"/>
                              </a:cxn>
                            </a:cxnLst>
                            <a:rect l="0" t="0" r="r" b="b"/>
                            <a:pathLst>
                              <a:path w="175" h="44">
                                <a:moveTo>
                                  <a:pt x="0" y="44"/>
                                </a:moveTo>
                                <a:lnTo>
                                  <a:pt x="44" y="0"/>
                                </a:lnTo>
                                <a:lnTo>
                                  <a:pt x="175" y="0"/>
                                </a:lnTo>
                                <a:lnTo>
                                  <a:pt x="132" y="44"/>
                                </a:lnTo>
                                <a:lnTo>
                                  <a:pt x="0" y="44"/>
                                </a:lnTo>
                                <a:close/>
                              </a:path>
                            </a:pathLst>
                          </a:custGeom>
                          <a:solidFill>
                            <a:srgbClr val="E6E6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Freeform 449"/>
                        <wps:cNvSpPr>
                          <a:spLocks/>
                        </wps:cNvSpPr>
                        <wps:spPr bwMode="auto">
                          <a:xfrm>
                            <a:off x="746813" y="1780504"/>
                            <a:ext cx="18021" cy="161750"/>
                          </a:xfrm>
                          <a:custGeom>
                            <a:avLst/>
                            <a:gdLst>
                              <a:gd name="T0" fmla="*/ 0 w 43"/>
                              <a:gd name="T1" fmla="*/ 44 h 386"/>
                              <a:gd name="T2" fmla="*/ 43 w 43"/>
                              <a:gd name="T3" fmla="*/ 0 h 386"/>
                              <a:gd name="T4" fmla="*/ 43 w 43"/>
                              <a:gd name="T5" fmla="*/ 342 h 386"/>
                              <a:gd name="T6" fmla="*/ 0 w 43"/>
                              <a:gd name="T7" fmla="*/ 386 h 386"/>
                              <a:gd name="T8" fmla="*/ 0 w 43"/>
                              <a:gd name="T9" fmla="*/ 44 h 386"/>
                            </a:gdLst>
                            <a:ahLst/>
                            <a:cxnLst>
                              <a:cxn ang="0">
                                <a:pos x="T0" y="T1"/>
                              </a:cxn>
                              <a:cxn ang="0">
                                <a:pos x="T2" y="T3"/>
                              </a:cxn>
                              <a:cxn ang="0">
                                <a:pos x="T4" y="T5"/>
                              </a:cxn>
                              <a:cxn ang="0">
                                <a:pos x="T6" y="T7"/>
                              </a:cxn>
                              <a:cxn ang="0">
                                <a:pos x="T8" y="T9"/>
                              </a:cxn>
                            </a:cxnLst>
                            <a:rect l="0" t="0" r="r" b="b"/>
                            <a:pathLst>
                              <a:path w="43" h="386">
                                <a:moveTo>
                                  <a:pt x="0" y="44"/>
                                </a:moveTo>
                                <a:lnTo>
                                  <a:pt x="43" y="0"/>
                                </a:lnTo>
                                <a:lnTo>
                                  <a:pt x="43" y="342"/>
                                </a:lnTo>
                                <a:lnTo>
                                  <a:pt x="0" y="386"/>
                                </a:lnTo>
                                <a:lnTo>
                                  <a:pt x="0" y="44"/>
                                </a:lnTo>
                                <a:close/>
                              </a:path>
                            </a:pathLst>
                          </a:custGeom>
                          <a:solidFill>
                            <a:srgbClr val="9A9A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 name="Rectangle 450"/>
                        <wps:cNvSpPr>
                          <a:spLocks noChangeArrowheads="1"/>
                        </wps:cNvSpPr>
                        <wps:spPr bwMode="auto">
                          <a:xfrm>
                            <a:off x="691494" y="1798942"/>
                            <a:ext cx="55320" cy="143312"/>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 name="Rectangle 451"/>
                        <wps:cNvSpPr>
                          <a:spLocks noChangeArrowheads="1"/>
                        </wps:cNvSpPr>
                        <wps:spPr bwMode="auto">
                          <a:xfrm>
                            <a:off x="691494" y="1798942"/>
                            <a:ext cx="55320" cy="143312"/>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7" name="Picture 45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693170" y="1801456"/>
                            <a:ext cx="48614" cy="947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8" name="Picture 4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693170" y="1801456"/>
                            <a:ext cx="48614" cy="94703"/>
                          </a:xfrm>
                          <a:prstGeom prst="rect">
                            <a:avLst/>
                          </a:prstGeom>
                          <a:noFill/>
                          <a:extLst>
                            <a:ext uri="{909E8E84-426E-40DD-AFC4-6F175D3DCCD1}">
                              <a14:hiddenFill xmlns:a14="http://schemas.microsoft.com/office/drawing/2010/main">
                                <a:solidFill>
                                  <a:srgbClr val="FFFFFF"/>
                                </a:solidFill>
                              </a14:hiddenFill>
                            </a:ext>
                          </a:extLst>
                        </pic:spPr>
                      </pic:pic>
                      <wps:wsp>
                        <wps:cNvPr id="669" name="Rectangle 454"/>
                        <wps:cNvSpPr>
                          <a:spLocks noChangeArrowheads="1"/>
                        </wps:cNvSpPr>
                        <wps:spPr bwMode="auto">
                          <a:xfrm>
                            <a:off x="698618" y="1806066"/>
                            <a:ext cx="41071" cy="86741"/>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0" name="Freeform 455"/>
                        <wps:cNvSpPr>
                          <a:spLocks noEditPoints="1"/>
                        </wps:cNvSpPr>
                        <wps:spPr bwMode="auto">
                          <a:xfrm>
                            <a:off x="703228" y="1810256"/>
                            <a:ext cx="31432" cy="75008"/>
                          </a:xfrm>
                          <a:custGeom>
                            <a:avLst/>
                            <a:gdLst>
                              <a:gd name="T0" fmla="*/ 0 w 75"/>
                              <a:gd name="T1" fmla="*/ 162 h 179"/>
                              <a:gd name="T2" fmla="*/ 75 w 75"/>
                              <a:gd name="T3" fmla="*/ 162 h 179"/>
                              <a:gd name="T4" fmla="*/ 75 w 75"/>
                              <a:gd name="T5" fmla="*/ 179 h 179"/>
                              <a:gd name="T6" fmla="*/ 0 w 75"/>
                              <a:gd name="T7" fmla="*/ 179 h 179"/>
                              <a:gd name="T8" fmla="*/ 0 w 75"/>
                              <a:gd name="T9" fmla="*/ 162 h 179"/>
                              <a:gd name="T10" fmla="*/ 0 w 75"/>
                              <a:gd name="T11" fmla="*/ 134 h 179"/>
                              <a:gd name="T12" fmla="*/ 75 w 75"/>
                              <a:gd name="T13" fmla="*/ 134 h 179"/>
                              <a:gd name="T14" fmla="*/ 75 w 75"/>
                              <a:gd name="T15" fmla="*/ 152 h 179"/>
                              <a:gd name="T16" fmla="*/ 0 w 75"/>
                              <a:gd name="T17" fmla="*/ 152 h 179"/>
                              <a:gd name="T18" fmla="*/ 0 w 75"/>
                              <a:gd name="T19" fmla="*/ 134 h 179"/>
                              <a:gd name="T20" fmla="*/ 0 w 75"/>
                              <a:gd name="T21" fmla="*/ 107 h 179"/>
                              <a:gd name="T22" fmla="*/ 75 w 75"/>
                              <a:gd name="T23" fmla="*/ 107 h 179"/>
                              <a:gd name="T24" fmla="*/ 75 w 75"/>
                              <a:gd name="T25" fmla="*/ 125 h 179"/>
                              <a:gd name="T26" fmla="*/ 0 w 75"/>
                              <a:gd name="T27" fmla="*/ 125 h 179"/>
                              <a:gd name="T28" fmla="*/ 0 w 75"/>
                              <a:gd name="T29" fmla="*/ 107 h 179"/>
                              <a:gd name="T30" fmla="*/ 0 w 75"/>
                              <a:gd name="T31" fmla="*/ 80 h 179"/>
                              <a:gd name="T32" fmla="*/ 75 w 75"/>
                              <a:gd name="T33" fmla="*/ 80 h 179"/>
                              <a:gd name="T34" fmla="*/ 75 w 75"/>
                              <a:gd name="T35" fmla="*/ 98 h 179"/>
                              <a:gd name="T36" fmla="*/ 0 w 75"/>
                              <a:gd name="T37" fmla="*/ 98 h 179"/>
                              <a:gd name="T38" fmla="*/ 0 w 75"/>
                              <a:gd name="T39" fmla="*/ 80 h 179"/>
                              <a:gd name="T40" fmla="*/ 0 w 75"/>
                              <a:gd name="T41" fmla="*/ 40 h 179"/>
                              <a:gd name="T42" fmla="*/ 75 w 75"/>
                              <a:gd name="T43" fmla="*/ 40 h 179"/>
                              <a:gd name="T44" fmla="*/ 75 w 75"/>
                              <a:gd name="T45" fmla="*/ 71 h 179"/>
                              <a:gd name="T46" fmla="*/ 0 w 75"/>
                              <a:gd name="T47" fmla="*/ 71 h 179"/>
                              <a:gd name="T48" fmla="*/ 0 w 75"/>
                              <a:gd name="T49" fmla="*/ 40 h 179"/>
                              <a:gd name="T50" fmla="*/ 0 w 75"/>
                              <a:gd name="T51" fmla="*/ 0 h 179"/>
                              <a:gd name="T52" fmla="*/ 75 w 75"/>
                              <a:gd name="T53" fmla="*/ 0 h 179"/>
                              <a:gd name="T54" fmla="*/ 75 w 75"/>
                              <a:gd name="T55" fmla="*/ 31 h 179"/>
                              <a:gd name="T56" fmla="*/ 0 w 75"/>
                              <a:gd name="T57" fmla="*/ 31 h 179"/>
                              <a:gd name="T58" fmla="*/ 0 w 75"/>
                              <a:gd name="T59" fmla="*/ 0 h 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75" h="179">
                                <a:moveTo>
                                  <a:pt x="0" y="162"/>
                                </a:moveTo>
                                <a:lnTo>
                                  <a:pt x="75" y="162"/>
                                </a:lnTo>
                                <a:lnTo>
                                  <a:pt x="75" y="179"/>
                                </a:lnTo>
                                <a:lnTo>
                                  <a:pt x="0" y="179"/>
                                </a:lnTo>
                                <a:lnTo>
                                  <a:pt x="0" y="162"/>
                                </a:lnTo>
                                <a:close/>
                                <a:moveTo>
                                  <a:pt x="0" y="134"/>
                                </a:moveTo>
                                <a:lnTo>
                                  <a:pt x="75" y="134"/>
                                </a:lnTo>
                                <a:lnTo>
                                  <a:pt x="75" y="152"/>
                                </a:lnTo>
                                <a:lnTo>
                                  <a:pt x="0" y="152"/>
                                </a:lnTo>
                                <a:lnTo>
                                  <a:pt x="0" y="134"/>
                                </a:lnTo>
                                <a:close/>
                                <a:moveTo>
                                  <a:pt x="0" y="107"/>
                                </a:moveTo>
                                <a:lnTo>
                                  <a:pt x="75" y="107"/>
                                </a:lnTo>
                                <a:lnTo>
                                  <a:pt x="75" y="125"/>
                                </a:lnTo>
                                <a:lnTo>
                                  <a:pt x="0" y="125"/>
                                </a:lnTo>
                                <a:lnTo>
                                  <a:pt x="0" y="107"/>
                                </a:lnTo>
                                <a:close/>
                                <a:moveTo>
                                  <a:pt x="0" y="80"/>
                                </a:moveTo>
                                <a:lnTo>
                                  <a:pt x="75" y="80"/>
                                </a:lnTo>
                                <a:lnTo>
                                  <a:pt x="75" y="98"/>
                                </a:lnTo>
                                <a:lnTo>
                                  <a:pt x="0" y="98"/>
                                </a:lnTo>
                                <a:lnTo>
                                  <a:pt x="0" y="80"/>
                                </a:lnTo>
                                <a:close/>
                                <a:moveTo>
                                  <a:pt x="0" y="40"/>
                                </a:moveTo>
                                <a:lnTo>
                                  <a:pt x="75" y="40"/>
                                </a:lnTo>
                                <a:lnTo>
                                  <a:pt x="75" y="71"/>
                                </a:lnTo>
                                <a:lnTo>
                                  <a:pt x="0" y="71"/>
                                </a:lnTo>
                                <a:lnTo>
                                  <a:pt x="0" y="40"/>
                                </a:lnTo>
                                <a:close/>
                                <a:moveTo>
                                  <a:pt x="0" y="0"/>
                                </a:moveTo>
                                <a:lnTo>
                                  <a:pt x="75" y="0"/>
                                </a:lnTo>
                                <a:lnTo>
                                  <a:pt x="75" y="31"/>
                                </a:lnTo>
                                <a:lnTo>
                                  <a:pt x="0" y="31"/>
                                </a:lnTo>
                                <a:lnTo>
                                  <a:pt x="0"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 name="Rectangle 456"/>
                        <wps:cNvSpPr>
                          <a:spLocks noChangeArrowheads="1"/>
                        </wps:cNvSpPr>
                        <wps:spPr bwMode="auto">
                          <a:xfrm>
                            <a:off x="703228" y="1878141"/>
                            <a:ext cx="31432" cy="7124"/>
                          </a:xfrm>
                          <a:prstGeom prst="rect">
                            <a:avLst/>
                          </a:prstGeom>
                          <a:noFill/>
                          <a:ln w="63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2" name="Rectangle 457"/>
                        <wps:cNvSpPr>
                          <a:spLocks noChangeArrowheads="1"/>
                        </wps:cNvSpPr>
                        <wps:spPr bwMode="auto">
                          <a:xfrm>
                            <a:off x="703228" y="1866407"/>
                            <a:ext cx="31432" cy="7543"/>
                          </a:xfrm>
                          <a:prstGeom prst="rect">
                            <a:avLst/>
                          </a:prstGeom>
                          <a:noFill/>
                          <a:ln w="63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3" name="Rectangle 458"/>
                        <wps:cNvSpPr>
                          <a:spLocks noChangeArrowheads="1"/>
                        </wps:cNvSpPr>
                        <wps:spPr bwMode="auto">
                          <a:xfrm>
                            <a:off x="703228" y="1855093"/>
                            <a:ext cx="31432" cy="7543"/>
                          </a:xfrm>
                          <a:prstGeom prst="rect">
                            <a:avLst/>
                          </a:prstGeom>
                          <a:noFill/>
                          <a:ln w="63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4" name="Rectangle 459"/>
                        <wps:cNvSpPr>
                          <a:spLocks noChangeArrowheads="1"/>
                        </wps:cNvSpPr>
                        <wps:spPr bwMode="auto">
                          <a:xfrm>
                            <a:off x="703228" y="1843779"/>
                            <a:ext cx="31432" cy="7543"/>
                          </a:xfrm>
                          <a:prstGeom prst="rect">
                            <a:avLst/>
                          </a:prstGeom>
                          <a:noFill/>
                          <a:ln w="63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 name="Rectangle 460"/>
                        <wps:cNvSpPr>
                          <a:spLocks noChangeArrowheads="1"/>
                        </wps:cNvSpPr>
                        <wps:spPr bwMode="auto">
                          <a:xfrm>
                            <a:off x="703228" y="1827018"/>
                            <a:ext cx="31432" cy="12990"/>
                          </a:xfrm>
                          <a:prstGeom prst="rect">
                            <a:avLst/>
                          </a:prstGeom>
                          <a:noFill/>
                          <a:ln w="63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6" name="Rectangle 461"/>
                        <wps:cNvSpPr>
                          <a:spLocks noChangeArrowheads="1"/>
                        </wps:cNvSpPr>
                        <wps:spPr bwMode="auto">
                          <a:xfrm>
                            <a:off x="703228" y="1810256"/>
                            <a:ext cx="31432" cy="12990"/>
                          </a:xfrm>
                          <a:prstGeom prst="rect">
                            <a:avLst/>
                          </a:prstGeom>
                          <a:noFill/>
                          <a:ln w="63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7" name="Rectangle 462"/>
                        <wps:cNvSpPr>
                          <a:spLocks noChangeArrowheads="1"/>
                        </wps:cNvSpPr>
                        <wps:spPr bwMode="auto">
                          <a:xfrm>
                            <a:off x="694008" y="1942254"/>
                            <a:ext cx="50290" cy="3771"/>
                          </a:xfrm>
                          <a:prstGeom prst="rect">
                            <a:avLst/>
                          </a:prstGeom>
                          <a:solidFill>
                            <a:srgbClr val="9A9A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78" name="Picture 46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711610" y="1896159"/>
                            <a:ext cx="15087" cy="150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9" name="Picture 46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711610" y="1896159"/>
                            <a:ext cx="15087" cy="150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0" name="Picture 4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711610" y="1899093"/>
                            <a:ext cx="11734" cy="12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1" name="Picture 46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711610" y="1899093"/>
                            <a:ext cx="11734" cy="12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2" name="Picture 46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711610" y="1908312"/>
                            <a:ext cx="11734" cy="12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3" name="Picture 46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711610" y="1908312"/>
                            <a:ext cx="11734" cy="12152"/>
                          </a:xfrm>
                          <a:prstGeom prst="rect">
                            <a:avLst/>
                          </a:prstGeom>
                          <a:noFill/>
                          <a:extLst>
                            <a:ext uri="{909E8E84-426E-40DD-AFC4-6F175D3DCCD1}">
                              <a14:hiddenFill xmlns:a14="http://schemas.microsoft.com/office/drawing/2010/main">
                                <a:solidFill>
                                  <a:srgbClr val="FFFFFF"/>
                                </a:solidFill>
                              </a14:hiddenFill>
                            </a:ext>
                          </a:extLst>
                        </pic:spPr>
                      </pic:pic>
                      <wps:wsp>
                        <wps:cNvPr id="684" name="Rectangle 469"/>
                        <wps:cNvSpPr>
                          <a:spLocks noChangeArrowheads="1"/>
                        </wps:cNvSpPr>
                        <wps:spPr bwMode="auto">
                          <a:xfrm>
                            <a:off x="711191" y="1816961"/>
                            <a:ext cx="4610" cy="1257"/>
                          </a:xfrm>
                          <a:prstGeom prst="rect">
                            <a:avLst/>
                          </a:prstGeom>
                          <a:solidFill>
                            <a:srgbClr val="9A9A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85" name="Picture 4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702390" y="1807323"/>
                            <a:ext cx="33527" cy="8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6" name="Picture 47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702390" y="1807323"/>
                            <a:ext cx="33527" cy="8800"/>
                          </a:xfrm>
                          <a:prstGeom prst="rect">
                            <a:avLst/>
                          </a:prstGeom>
                          <a:noFill/>
                          <a:extLst>
                            <a:ext uri="{909E8E84-426E-40DD-AFC4-6F175D3DCCD1}">
                              <a14:hiddenFill xmlns:a14="http://schemas.microsoft.com/office/drawing/2010/main">
                                <a:solidFill>
                                  <a:srgbClr val="FFFFFF"/>
                                </a:solidFill>
                              </a14:hiddenFill>
                            </a:ext>
                          </a:extLst>
                        </pic:spPr>
                      </pic:pic>
                      <wps:wsp>
                        <wps:cNvPr id="687" name="Rectangle 472"/>
                        <wps:cNvSpPr>
                          <a:spLocks noChangeArrowheads="1"/>
                        </wps:cNvSpPr>
                        <wps:spPr bwMode="auto">
                          <a:xfrm>
                            <a:off x="705743" y="1812770"/>
                            <a:ext cx="26822" cy="2514"/>
                          </a:xfrm>
                          <a:prstGeom prst="rect">
                            <a:avLst/>
                          </a:prstGeom>
                          <a:noFill/>
                          <a:ln w="63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8" name="Picture 47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702390" y="1825761"/>
                            <a:ext cx="33527" cy="12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9" name="Picture 47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702390" y="1825761"/>
                            <a:ext cx="33527" cy="12152"/>
                          </a:xfrm>
                          <a:prstGeom prst="rect">
                            <a:avLst/>
                          </a:prstGeom>
                          <a:noFill/>
                          <a:extLst>
                            <a:ext uri="{909E8E84-426E-40DD-AFC4-6F175D3DCCD1}">
                              <a14:hiddenFill xmlns:a14="http://schemas.microsoft.com/office/drawing/2010/main">
                                <a:solidFill>
                                  <a:srgbClr val="FFFFFF"/>
                                </a:solidFill>
                              </a14:hiddenFill>
                            </a:ext>
                          </a:extLst>
                        </pic:spPr>
                      </pic:pic>
                      <wps:wsp>
                        <wps:cNvPr id="690" name="Freeform 475"/>
                        <wps:cNvSpPr>
                          <a:spLocks/>
                        </wps:cNvSpPr>
                        <wps:spPr bwMode="auto">
                          <a:xfrm>
                            <a:off x="705324" y="1830370"/>
                            <a:ext cx="26402" cy="5028"/>
                          </a:xfrm>
                          <a:custGeom>
                            <a:avLst/>
                            <a:gdLst>
                              <a:gd name="T0" fmla="*/ 0 w 63"/>
                              <a:gd name="T1" fmla="*/ 2 h 12"/>
                              <a:gd name="T2" fmla="*/ 18 w 63"/>
                              <a:gd name="T3" fmla="*/ 2 h 12"/>
                              <a:gd name="T4" fmla="*/ 27 w 63"/>
                              <a:gd name="T5" fmla="*/ 0 h 12"/>
                              <a:gd name="T6" fmla="*/ 35 w 63"/>
                              <a:gd name="T7" fmla="*/ 0 h 12"/>
                              <a:gd name="T8" fmla="*/ 43 w 63"/>
                              <a:gd name="T9" fmla="*/ 0 h 12"/>
                              <a:gd name="T10" fmla="*/ 52 w 63"/>
                              <a:gd name="T11" fmla="*/ 2 h 12"/>
                              <a:gd name="T12" fmla="*/ 52 w 63"/>
                              <a:gd name="T13" fmla="*/ 2 h 12"/>
                              <a:gd name="T14" fmla="*/ 63 w 63"/>
                              <a:gd name="T15" fmla="*/ 2 h 12"/>
                              <a:gd name="T16" fmla="*/ 63 w 63"/>
                              <a:gd name="T17" fmla="*/ 12 h 12"/>
                              <a:gd name="T18" fmla="*/ 0 w 63"/>
                              <a:gd name="T19" fmla="*/ 12 h 12"/>
                              <a:gd name="T20" fmla="*/ 0 w 63"/>
                              <a:gd name="T21" fmla="*/ 2 h 12"/>
                              <a:gd name="T22" fmla="*/ 0 w 63"/>
                              <a:gd name="T23" fmla="*/ 2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3" h="12">
                                <a:moveTo>
                                  <a:pt x="0" y="2"/>
                                </a:moveTo>
                                <a:lnTo>
                                  <a:pt x="18" y="2"/>
                                </a:lnTo>
                                <a:lnTo>
                                  <a:pt x="27" y="0"/>
                                </a:lnTo>
                                <a:lnTo>
                                  <a:pt x="35" y="0"/>
                                </a:lnTo>
                                <a:lnTo>
                                  <a:pt x="43" y="0"/>
                                </a:lnTo>
                                <a:lnTo>
                                  <a:pt x="52" y="2"/>
                                </a:lnTo>
                                <a:lnTo>
                                  <a:pt x="63" y="2"/>
                                </a:lnTo>
                                <a:lnTo>
                                  <a:pt x="63" y="12"/>
                                </a:lnTo>
                                <a:lnTo>
                                  <a:pt x="0" y="12"/>
                                </a:lnTo>
                                <a:lnTo>
                                  <a:pt x="0" y="2"/>
                                </a:lnTo>
                              </a:path>
                            </a:pathLst>
                          </a:custGeom>
                          <a:noFill/>
                          <a:ln w="6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 name="Rectangle 476"/>
                        <wps:cNvSpPr>
                          <a:spLocks noChangeArrowheads="1"/>
                        </wps:cNvSpPr>
                        <wps:spPr bwMode="auto">
                          <a:xfrm>
                            <a:off x="706162" y="1832884"/>
                            <a:ext cx="24307" cy="1257"/>
                          </a:xfrm>
                          <a:prstGeom prst="rect">
                            <a:avLst/>
                          </a:prstGeom>
                          <a:solidFill>
                            <a:srgbClr val="DBDA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2" name="Rectangle 477"/>
                        <wps:cNvSpPr>
                          <a:spLocks noChangeArrowheads="1"/>
                        </wps:cNvSpPr>
                        <wps:spPr bwMode="auto">
                          <a:xfrm>
                            <a:off x="706162" y="1832884"/>
                            <a:ext cx="24307" cy="1257"/>
                          </a:xfrm>
                          <a:prstGeom prst="rect">
                            <a:avLst/>
                          </a:prstGeom>
                          <a:noFill/>
                          <a:ln w="63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93" name="Picture 47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702390" y="1840846"/>
                            <a:ext cx="33527" cy="12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4" name="Picture 47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702390" y="1840846"/>
                            <a:ext cx="33527" cy="12152"/>
                          </a:xfrm>
                          <a:prstGeom prst="rect">
                            <a:avLst/>
                          </a:prstGeom>
                          <a:noFill/>
                          <a:extLst>
                            <a:ext uri="{909E8E84-426E-40DD-AFC4-6F175D3DCCD1}">
                              <a14:hiddenFill xmlns:a14="http://schemas.microsoft.com/office/drawing/2010/main">
                                <a:solidFill>
                                  <a:srgbClr val="FFFFFF"/>
                                </a:solidFill>
                              </a14:hiddenFill>
                            </a:ext>
                          </a:extLst>
                        </pic:spPr>
                      </pic:pic>
                      <wps:wsp>
                        <wps:cNvPr id="695" name="Freeform 480"/>
                        <wps:cNvSpPr>
                          <a:spLocks/>
                        </wps:cNvSpPr>
                        <wps:spPr bwMode="auto">
                          <a:xfrm>
                            <a:off x="705324" y="1845036"/>
                            <a:ext cx="27660" cy="3352"/>
                          </a:xfrm>
                          <a:custGeom>
                            <a:avLst/>
                            <a:gdLst>
                              <a:gd name="T0" fmla="*/ 0 w 66"/>
                              <a:gd name="T1" fmla="*/ 7 h 8"/>
                              <a:gd name="T2" fmla="*/ 0 w 66"/>
                              <a:gd name="T3" fmla="*/ 2 h 8"/>
                              <a:gd name="T4" fmla="*/ 21 w 66"/>
                              <a:gd name="T5" fmla="*/ 2 h 8"/>
                              <a:gd name="T6" fmla="*/ 27 w 66"/>
                              <a:gd name="T7" fmla="*/ 1 h 8"/>
                              <a:gd name="T8" fmla="*/ 34 w 66"/>
                              <a:gd name="T9" fmla="*/ 0 h 8"/>
                              <a:gd name="T10" fmla="*/ 39 w 66"/>
                              <a:gd name="T11" fmla="*/ 1 h 8"/>
                              <a:gd name="T12" fmla="*/ 45 w 66"/>
                              <a:gd name="T13" fmla="*/ 2 h 8"/>
                              <a:gd name="T14" fmla="*/ 66 w 66"/>
                              <a:gd name="T15" fmla="*/ 2 h 8"/>
                              <a:gd name="T16" fmla="*/ 66 w 66"/>
                              <a:gd name="T17" fmla="*/ 7 h 8"/>
                              <a:gd name="T18" fmla="*/ 45 w 66"/>
                              <a:gd name="T19" fmla="*/ 7 h 8"/>
                              <a:gd name="T20" fmla="*/ 39 w 66"/>
                              <a:gd name="T21" fmla="*/ 8 h 8"/>
                              <a:gd name="T22" fmla="*/ 34 w 66"/>
                              <a:gd name="T23" fmla="*/ 8 h 8"/>
                              <a:gd name="T24" fmla="*/ 28 w 66"/>
                              <a:gd name="T25" fmla="*/ 8 h 8"/>
                              <a:gd name="T26" fmla="*/ 21 w 66"/>
                              <a:gd name="T27" fmla="*/ 7 h 8"/>
                              <a:gd name="T28" fmla="*/ 21 w 66"/>
                              <a:gd name="T29" fmla="*/ 7 h 8"/>
                              <a:gd name="T30" fmla="*/ 0 w 66"/>
                              <a:gd name="T31" fmla="*/ 7 h 8"/>
                              <a:gd name="T32" fmla="*/ 0 w 66"/>
                              <a:gd name="T33" fmla="*/ 7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6" h="8">
                                <a:moveTo>
                                  <a:pt x="0" y="7"/>
                                </a:moveTo>
                                <a:lnTo>
                                  <a:pt x="0" y="2"/>
                                </a:lnTo>
                                <a:lnTo>
                                  <a:pt x="21" y="2"/>
                                </a:lnTo>
                                <a:lnTo>
                                  <a:pt x="27" y="1"/>
                                </a:lnTo>
                                <a:lnTo>
                                  <a:pt x="34" y="0"/>
                                </a:lnTo>
                                <a:lnTo>
                                  <a:pt x="39" y="1"/>
                                </a:lnTo>
                                <a:lnTo>
                                  <a:pt x="45" y="2"/>
                                </a:lnTo>
                                <a:lnTo>
                                  <a:pt x="66" y="2"/>
                                </a:lnTo>
                                <a:lnTo>
                                  <a:pt x="66" y="7"/>
                                </a:lnTo>
                                <a:lnTo>
                                  <a:pt x="45" y="7"/>
                                </a:lnTo>
                                <a:lnTo>
                                  <a:pt x="39" y="8"/>
                                </a:lnTo>
                                <a:lnTo>
                                  <a:pt x="34" y="8"/>
                                </a:lnTo>
                                <a:lnTo>
                                  <a:pt x="28" y="8"/>
                                </a:lnTo>
                                <a:lnTo>
                                  <a:pt x="21" y="7"/>
                                </a:lnTo>
                                <a:lnTo>
                                  <a:pt x="0" y="7"/>
                                </a:lnTo>
                              </a:path>
                            </a:pathLst>
                          </a:custGeom>
                          <a:noFill/>
                          <a:ln w="6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96" name="Picture 48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714544" y="1813189"/>
                            <a:ext cx="21373" cy="39809"/>
                          </a:xfrm>
                          <a:prstGeom prst="rect">
                            <a:avLst/>
                          </a:prstGeom>
                          <a:noFill/>
                          <a:extLst>
                            <a:ext uri="{909E8E84-426E-40DD-AFC4-6F175D3DCCD1}">
                              <a14:hiddenFill xmlns:a14="http://schemas.microsoft.com/office/drawing/2010/main">
                                <a:solidFill>
                                  <a:srgbClr val="FFFFFF"/>
                                </a:solidFill>
                              </a14:hiddenFill>
                            </a:ext>
                          </a:extLst>
                        </pic:spPr>
                      </pic:pic>
                      <wps:wsp>
                        <wps:cNvPr id="697" name="Rectangle 482"/>
                        <wps:cNvSpPr>
                          <a:spLocks noChangeArrowheads="1"/>
                        </wps:cNvSpPr>
                        <wps:spPr bwMode="auto">
                          <a:xfrm>
                            <a:off x="728793" y="1816123"/>
                            <a:ext cx="3772" cy="2514"/>
                          </a:xfrm>
                          <a:prstGeom prst="rect">
                            <a:avLst/>
                          </a:prstGeom>
                          <a:noFill/>
                          <a:ln w="63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8" name="Freeform 483"/>
                        <wps:cNvSpPr>
                          <a:spLocks/>
                        </wps:cNvSpPr>
                        <wps:spPr bwMode="auto">
                          <a:xfrm>
                            <a:off x="722925" y="1816961"/>
                            <a:ext cx="2515" cy="2514"/>
                          </a:xfrm>
                          <a:custGeom>
                            <a:avLst/>
                            <a:gdLst>
                              <a:gd name="T0" fmla="*/ 6 w 6"/>
                              <a:gd name="T1" fmla="*/ 3 h 6"/>
                              <a:gd name="T2" fmla="*/ 0 w 6"/>
                              <a:gd name="T3" fmla="*/ 6 h 6"/>
                              <a:gd name="T4" fmla="*/ 0 w 6"/>
                              <a:gd name="T5" fmla="*/ 0 h 6"/>
                              <a:gd name="T6" fmla="*/ 6 w 6"/>
                              <a:gd name="T7" fmla="*/ 3 h 6"/>
                            </a:gdLst>
                            <a:ahLst/>
                            <a:cxnLst>
                              <a:cxn ang="0">
                                <a:pos x="T0" y="T1"/>
                              </a:cxn>
                              <a:cxn ang="0">
                                <a:pos x="T2" y="T3"/>
                              </a:cxn>
                              <a:cxn ang="0">
                                <a:pos x="T4" y="T5"/>
                              </a:cxn>
                              <a:cxn ang="0">
                                <a:pos x="T6" y="T7"/>
                              </a:cxn>
                            </a:cxnLst>
                            <a:rect l="0" t="0" r="r" b="b"/>
                            <a:pathLst>
                              <a:path w="6" h="6">
                                <a:moveTo>
                                  <a:pt x="6" y="3"/>
                                </a:moveTo>
                                <a:lnTo>
                                  <a:pt x="0" y="6"/>
                                </a:lnTo>
                                <a:lnTo>
                                  <a:pt x="0" y="0"/>
                                </a:lnTo>
                                <a:lnTo>
                                  <a:pt x="6" y="3"/>
                                </a:lnTo>
                              </a:path>
                            </a:pathLst>
                          </a:custGeom>
                          <a:noFill/>
                          <a:ln w="6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9" name="Freeform 484"/>
                        <wps:cNvSpPr>
                          <a:spLocks/>
                        </wps:cNvSpPr>
                        <wps:spPr bwMode="auto">
                          <a:xfrm>
                            <a:off x="718734" y="1816961"/>
                            <a:ext cx="2934" cy="2514"/>
                          </a:xfrm>
                          <a:custGeom>
                            <a:avLst/>
                            <a:gdLst>
                              <a:gd name="T0" fmla="*/ 0 w 7"/>
                              <a:gd name="T1" fmla="*/ 3 h 6"/>
                              <a:gd name="T2" fmla="*/ 7 w 7"/>
                              <a:gd name="T3" fmla="*/ 0 h 6"/>
                              <a:gd name="T4" fmla="*/ 7 w 7"/>
                              <a:gd name="T5" fmla="*/ 6 h 6"/>
                              <a:gd name="T6" fmla="*/ 0 w 7"/>
                              <a:gd name="T7" fmla="*/ 3 h 6"/>
                            </a:gdLst>
                            <a:ahLst/>
                            <a:cxnLst>
                              <a:cxn ang="0">
                                <a:pos x="T0" y="T1"/>
                              </a:cxn>
                              <a:cxn ang="0">
                                <a:pos x="T2" y="T3"/>
                              </a:cxn>
                              <a:cxn ang="0">
                                <a:pos x="T4" y="T5"/>
                              </a:cxn>
                              <a:cxn ang="0">
                                <a:pos x="T6" y="T7"/>
                              </a:cxn>
                            </a:cxnLst>
                            <a:rect l="0" t="0" r="r" b="b"/>
                            <a:pathLst>
                              <a:path w="7" h="6">
                                <a:moveTo>
                                  <a:pt x="0" y="3"/>
                                </a:moveTo>
                                <a:lnTo>
                                  <a:pt x="7" y="0"/>
                                </a:lnTo>
                                <a:lnTo>
                                  <a:pt x="7" y="6"/>
                                </a:lnTo>
                                <a:lnTo>
                                  <a:pt x="0" y="3"/>
                                </a:lnTo>
                              </a:path>
                            </a:pathLst>
                          </a:custGeom>
                          <a:noFill/>
                          <a:ln w="63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0" name="Rectangle 485"/>
                        <wps:cNvSpPr>
                          <a:spLocks noChangeArrowheads="1"/>
                        </wps:cNvSpPr>
                        <wps:spPr bwMode="auto">
                          <a:xfrm>
                            <a:off x="727116" y="1836656"/>
                            <a:ext cx="4610" cy="1257"/>
                          </a:xfrm>
                          <a:prstGeom prst="rect">
                            <a:avLst/>
                          </a:prstGeom>
                          <a:noFill/>
                          <a:ln w="63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 name="Rectangle 486"/>
                        <wps:cNvSpPr>
                          <a:spLocks noChangeArrowheads="1"/>
                        </wps:cNvSpPr>
                        <wps:spPr bwMode="auto">
                          <a:xfrm>
                            <a:off x="728373" y="1848808"/>
                            <a:ext cx="4610" cy="1257"/>
                          </a:xfrm>
                          <a:prstGeom prst="rect">
                            <a:avLst/>
                          </a:prstGeom>
                          <a:noFill/>
                          <a:ln w="63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2" name="Line 487"/>
                        <wps:cNvCnPr>
                          <a:cxnSpLocks noChangeShapeType="1"/>
                        </wps:cNvCnPr>
                        <wps:spPr bwMode="auto">
                          <a:xfrm>
                            <a:off x="705743" y="1816961"/>
                            <a:ext cx="2515" cy="419"/>
                          </a:xfrm>
                          <a:prstGeom prst="line">
                            <a:avLst/>
                          </a:prstGeom>
                          <a:noFill/>
                          <a:ln w="1905">
                            <a:solidFill>
                              <a:srgbClr val="00FF00"/>
                            </a:solidFill>
                            <a:round/>
                            <a:headEnd/>
                            <a:tailEnd/>
                          </a:ln>
                          <a:extLst>
                            <a:ext uri="{909E8E84-426E-40DD-AFC4-6F175D3DCCD1}">
                              <a14:hiddenFill xmlns:a14="http://schemas.microsoft.com/office/drawing/2010/main">
                                <a:noFill/>
                              </a14:hiddenFill>
                            </a:ext>
                          </a:extLst>
                        </wps:spPr>
                        <wps:bodyPr/>
                      </wps:wsp>
                      <wps:wsp>
                        <wps:cNvPr id="703" name="Line 488"/>
                        <wps:cNvCnPr>
                          <a:cxnSpLocks noChangeShapeType="1"/>
                        </wps:cNvCnPr>
                        <wps:spPr bwMode="auto">
                          <a:xfrm>
                            <a:off x="705324" y="1837075"/>
                            <a:ext cx="2095" cy="419"/>
                          </a:xfrm>
                          <a:prstGeom prst="line">
                            <a:avLst/>
                          </a:prstGeom>
                          <a:noFill/>
                          <a:ln w="1905">
                            <a:solidFill>
                              <a:srgbClr val="00FF00"/>
                            </a:solidFill>
                            <a:round/>
                            <a:headEnd/>
                            <a:tailEnd/>
                          </a:ln>
                          <a:extLst>
                            <a:ext uri="{909E8E84-426E-40DD-AFC4-6F175D3DCCD1}">
                              <a14:hiddenFill xmlns:a14="http://schemas.microsoft.com/office/drawing/2010/main">
                                <a:noFill/>
                              </a14:hiddenFill>
                            </a:ext>
                          </a:extLst>
                        </wps:spPr>
                        <wps:bodyPr/>
                      </wps:wsp>
                      <wps:wsp>
                        <wps:cNvPr id="704" name="Freeform 489"/>
                        <wps:cNvSpPr>
                          <a:spLocks/>
                        </wps:cNvSpPr>
                        <wps:spPr bwMode="auto">
                          <a:xfrm>
                            <a:off x="699037" y="1935968"/>
                            <a:ext cx="12573" cy="2933"/>
                          </a:xfrm>
                          <a:custGeom>
                            <a:avLst/>
                            <a:gdLst>
                              <a:gd name="T0" fmla="*/ 0 w 30"/>
                              <a:gd name="T1" fmla="*/ 7 h 7"/>
                              <a:gd name="T2" fmla="*/ 30 w 30"/>
                              <a:gd name="T3" fmla="*/ 7 h 7"/>
                              <a:gd name="T4" fmla="*/ 30 w 30"/>
                              <a:gd name="T5" fmla="*/ 0 h 7"/>
                              <a:gd name="T6" fmla="*/ 0 w 30"/>
                              <a:gd name="T7" fmla="*/ 0 h 7"/>
                              <a:gd name="T8" fmla="*/ 0 w 30"/>
                              <a:gd name="T9" fmla="*/ 7 h 7"/>
                              <a:gd name="T10" fmla="*/ 0 w 30"/>
                              <a:gd name="T11" fmla="*/ 7 h 7"/>
                            </a:gdLst>
                            <a:ahLst/>
                            <a:cxnLst>
                              <a:cxn ang="0">
                                <a:pos x="T0" y="T1"/>
                              </a:cxn>
                              <a:cxn ang="0">
                                <a:pos x="T2" y="T3"/>
                              </a:cxn>
                              <a:cxn ang="0">
                                <a:pos x="T4" y="T5"/>
                              </a:cxn>
                              <a:cxn ang="0">
                                <a:pos x="T6" y="T7"/>
                              </a:cxn>
                              <a:cxn ang="0">
                                <a:pos x="T8" y="T9"/>
                              </a:cxn>
                              <a:cxn ang="0">
                                <a:pos x="T10" y="T11"/>
                              </a:cxn>
                            </a:cxnLst>
                            <a:rect l="0" t="0" r="r" b="b"/>
                            <a:pathLst>
                              <a:path w="30" h="7">
                                <a:moveTo>
                                  <a:pt x="0" y="7"/>
                                </a:moveTo>
                                <a:lnTo>
                                  <a:pt x="30" y="7"/>
                                </a:lnTo>
                                <a:lnTo>
                                  <a:pt x="30" y="0"/>
                                </a:lnTo>
                                <a:lnTo>
                                  <a:pt x="0" y="0"/>
                                </a:lnTo>
                                <a:lnTo>
                                  <a:pt x="0" y="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05" name="Freeform 490"/>
                        <wps:cNvSpPr>
                          <a:spLocks/>
                        </wps:cNvSpPr>
                        <wps:spPr bwMode="auto">
                          <a:xfrm>
                            <a:off x="699037" y="1904959"/>
                            <a:ext cx="12573" cy="3352"/>
                          </a:xfrm>
                          <a:custGeom>
                            <a:avLst/>
                            <a:gdLst>
                              <a:gd name="T0" fmla="*/ 0 w 30"/>
                              <a:gd name="T1" fmla="*/ 8 h 8"/>
                              <a:gd name="T2" fmla="*/ 30 w 30"/>
                              <a:gd name="T3" fmla="*/ 8 h 8"/>
                              <a:gd name="T4" fmla="*/ 30 w 30"/>
                              <a:gd name="T5" fmla="*/ 0 h 8"/>
                              <a:gd name="T6" fmla="*/ 0 w 30"/>
                              <a:gd name="T7" fmla="*/ 0 h 8"/>
                              <a:gd name="T8" fmla="*/ 0 w 30"/>
                              <a:gd name="T9" fmla="*/ 8 h 8"/>
                              <a:gd name="T10" fmla="*/ 0 w 30"/>
                              <a:gd name="T11" fmla="*/ 8 h 8"/>
                            </a:gdLst>
                            <a:ahLst/>
                            <a:cxnLst>
                              <a:cxn ang="0">
                                <a:pos x="T0" y="T1"/>
                              </a:cxn>
                              <a:cxn ang="0">
                                <a:pos x="T2" y="T3"/>
                              </a:cxn>
                              <a:cxn ang="0">
                                <a:pos x="T4" y="T5"/>
                              </a:cxn>
                              <a:cxn ang="0">
                                <a:pos x="T6" y="T7"/>
                              </a:cxn>
                              <a:cxn ang="0">
                                <a:pos x="T8" y="T9"/>
                              </a:cxn>
                              <a:cxn ang="0">
                                <a:pos x="T10" y="T11"/>
                              </a:cxn>
                            </a:cxnLst>
                            <a:rect l="0" t="0" r="r" b="b"/>
                            <a:pathLst>
                              <a:path w="30" h="8">
                                <a:moveTo>
                                  <a:pt x="0" y="8"/>
                                </a:moveTo>
                                <a:lnTo>
                                  <a:pt x="30" y="8"/>
                                </a:lnTo>
                                <a:lnTo>
                                  <a:pt x="30" y="0"/>
                                </a:lnTo>
                                <a:lnTo>
                                  <a:pt x="0" y="0"/>
                                </a:lnTo>
                                <a:lnTo>
                                  <a:pt x="0" y="8"/>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06" name="Freeform 491"/>
                        <wps:cNvSpPr>
                          <a:spLocks/>
                        </wps:cNvSpPr>
                        <wps:spPr bwMode="auto">
                          <a:xfrm>
                            <a:off x="699037" y="1911245"/>
                            <a:ext cx="12573" cy="3352"/>
                          </a:xfrm>
                          <a:custGeom>
                            <a:avLst/>
                            <a:gdLst>
                              <a:gd name="T0" fmla="*/ 0 w 30"/>
                              <a:gd name="T1" fmla="*/ 8 h 8"/>
                              <a:gd name="T2" fmla="*/ 30 w 30"/>
                              <a:gd name="T3" fmla="*/ 8 h 8"/>
                              <a:gd name="T4" fmla="*/ 30 w 30"/>
                              <a:gd name="T5" fmla="*/ 0 h 8"/>
                              <a:gd name="T6" fmla="*/ 0 w 30"/>
                              <a:gd name="T7" fmla="*/ 0 h 8"/>
                              <a:gd name="T8" fmla="*/ 0 w 30"/>
                              <a:gd name="T9" fmla="*/ 8 h 8"/>
                              <a:gd name="T10" fmla="*/ 0 w 30"/>
                              <a:gd name="T11" fmla="*/ 8 h 8"/>
                            </a:gdLst>
                            <a:ahLst/>
                            <a:cxnLst>
                              <a:cxn ang="0">
                                <a:pos x="T0" y="T1"/>
                              </a:cxn>
                              <a:cxn ang="0">
                                <a:pos x="T2" y="T3"/>
                              </a:cxn>
                              <a:cxn ang="0">
                                <a:pos x="T4" y="T5"/>
                              </a:cxn>
                              <a:cxn ang="0">
                                <a:pos x="T6" y="T7"/>
                              </a:cxn>
                              <a:cxn ang="0">
                                <a:pos x="T8" y="T9"/>
                              </a:cxn>
                              <a:cxn ang="0">
                                <a:pos x="T10" y="T11"/>
                              </a:cxn>
                            </a:cxnLst>
                            <a:rect l="0" t="0" r="r" b="b"/>
                            <a:pathLst>
                              <a:path w="30" h="8">
                                <a:moveTo>
                                  <a:pt x="0" y="8"/>
                                </a:moveTo>
                                <a:lnTo>
                                  <a:pt x="30" y="8"/>
                                </a:lnTo>
                                <a:lnTo>
                                  <a:pt x="30" y="0"/>
                                </a:lnTo>
                                <a:lnTo>
                                  <a:pt x="0" y="0"/>
                                </a:lnTo>
                                <a:lnTo>
                                  <a:pt x="0" y="8"/>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07" name="Freeform 492"/>
                        <wps:cNvSpPr>
                          <a:spLocks/>
                        </wps:cNvSpPr>
                        <wps:spPr bwMode="auto">
                          <a:xfrm>
                            <a:off x="699037" y="1917530"/>
                            <a:ext cx="12573" cy="2933"/>
                          </a:xfrm>
                          <a:custGeom>
                            <a:avLst/>
                            <a:gdLst>
                              <a:gd name="T0" fmla="*/ 0 w 30"/>
                              <a:gd name="T1" fmla="*/ 7 h 7"/>
                              <a:gd name="T2" fmla="*/ 30 w 30"/>
                              <a:gd name="T3" fmla="*/ 7 h 7"/>
                              <a:gd name="T4" fmla="*/ 30 w 30"/>
                              <a:gd name="T5" fmla="*/ 0 h 7"/>
                              <a:gd name="T6" fmla="*/ 0 w 30"/>
                              <a:gd name="T7" fmla="*/ 0 h 7"/>
                              <a:gd name="T8" fmla="*/ 0 w 30"/>
                              <a:gd name="T9" fmla="*/ 7 h 7"/>
                              <a:gd name="T10" fmla="*/ 0 w 30"/>
                              <a:gd name="T11" fmla="*/ 7 h 7"/>
                            </a:gdLst>
                            <a:ahLst/>
                            <a:cxnLst>
                              <a:cxn ang="0">
                                <a:pos x="T0" y="T1"/>
                              </a:cxn>
                              <a:cxn ang="0">
                                <a:pos x="T2" y="T3"/>
                              </a:cxn>
                              <a:cxn ang="0">
                                <a:pos x="T4" y="T5"/>
                              </a:cxn>
                              <a:cxn ang="0">
                                <a:pos x="T6" y="T7"/>
                              </a:cxn>
                              <a:cxn ang="0">
                                <a:pos x="T8" y="T9"/>
                              </a:cxn>
                              <a:cxn ang="0">
                                <a:pos x="T10" y="T11"/>
                              </a:cxn>
                            </a:cxnLst>
                            <a:rect l="0" t="0" r="r" b="b"/>
                            <a:pathLst>
                              <a:path w="30" h="7">
                                <a:moveTo>
                                  <a:pt x="0" y="7"/>
                                </a:moveTo>
                                <a:lnTo>
                                  <a:pt x="30" y="7"/>
                                </a:lnTo>
                                <a:lnTo>
                                  <a:pt x="30" y="0"/>
                                </a:lnTo>
                                <a:lnTo>
                                  <a:pt x="0" y="0"/>
                                </a:lnTo>
                                <a:lnTo>
                                  <a:pt x="0" y="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08" name="Freeform 493"/>
                        <wps:cNvSpPr>
                          <a:spLocks/>
                        </wps:cNvSpPr>
                        <wps:spPr bwMode="auto">
                          <a:xfrm>
                            <a:off x="699037" y="1923397"/>
                            <a:ext cx="12573" cy="2933"/>
                          </a:xfrm>
                          <a:custGeom>
                            <a:avLst/>
                            <a:gdLst>
                              <a:gd name="T0" fmla="*/ 0 w 30"/>
                              <a:gd name="T1" fmla="*/ 7 h 7"/>
                              <a:gd name="T2" fmla="*/ 30 w 30"/>
                              <a:gd name="T3" fmla="*/ 7 h 7"/>
                              <a:gd name="T4" fmla="*/ 30 w 30"/>
                              <a:gd name="T5" fmla="*/ 0 h 7"/>
                              <a:gd name="T6" fmla="*/ 0 w 30"/>
                              <a:gd name="T7" fmla="*/ 0 h 7"/>
                              <a:gd name="T8" fmla="*/ 0 w 30"/>
                              <a:gd name="T9" fmla="*/ 7 h 7"/>
                              <a:gd name="T10" fmla="*/ 0 w 30"/>
                              <a:gd name="T11" fmla="*/ 7 h 7"/>
                            </a:gdLst>
                            <a:ahLst/>
                            <a:cxnLst>
                              <a:cxn ang="0">
                                <a:pos x="T0" y="T1"/>
                              </a:cxn>
                              <a:cxn ang="0">
                                <a:pos x="T2" y="T3"/>
                              </a:cxn>
                              <a:cxn ang="0">
                                <a:pos x="T4" y="T5"/>
                              </a:cxn>
                              <a:cxn ang="0">
                                <a:pos x="T6" y="T7"/>
                              </a:cxn>
                              <a:cxn ang="0">
                                <a:pos x="T8" y="T9"/>
                              </a:cxn>
                              <a:cxn ang="0">
                                <a:pos x="T10" y="T11"/>
                              </a:cxn>
                            </a:cxnLst>
                            <a:rect l="0" t="0" r="r" b="b"/>
                            <a:pathLst>
                              <a:path w="30" h="7">
                                <a:moveTo>
                                  <a:pt x="0" y="7"/>
                                </a:moveTo>
                                <a:lnTo>
                                  <a:pt x="30" y="7"/>
                                </a:lnTo>
                                <a:lnTo>
                                  <a:pt x="30" y="0"/>
                                </a:lnTo>
                                <a:lnTo>
                                  <a:pt x="0" y="0"/>
                                </a:lnTo>
                                <a:lnTo>
                                  <a:pt x="0" y="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09" name="Freeform 494"/>
                        <wps:cNvSpPr>
                          <a:spLocks/>
                        </wps:cNvSpPr>
                        <wps:spPr bwMode="auto">
                          <a:xfrm>
                            <a:off x="699037" y="1929683"/>
                            <a:ext cx="12573" cy="3352"/>
                          </a:xfrm>
                          <a:custGeom>
                            <a:avLst/>
                            <a:gdLst>
                              <a:gd name="T0" fmla="*/ 0 w 30"/>
                              <a:gd name="T1" fmla="*/ 8 h 8"/>
                              <a:gd name="T2" fmla="*/ 30 w 30"/>
                              <a:gd name="T3" fmla="*/ 8 h 8"/>
                              <a:gd name="T4" fmla="*/ 30 w 30"/>
                              <a:gd name="T5" fmla="*/ 0 h 8"/>
                              <a:gd name="T6" fmla="*/ 0 w 30"/>
                              <a:gd name="T7" fmla="*/ 0 h 8"/>
                              <a:gd name="T8" fmla="*/ 0 w 30"/>
                              <a:gd name="T9" fmla="*/ 8 h 8"/>
                              <a:gd name="T10" fmla="*/ 0 w 30"/>
                              <a:gd name="T11" fmla="*/ 8 h 8"/>
                            </a:gdLst>
                            <a:ahLst/>
                            <a:cxnLst>
                              <a:cxn ang="0">
                                <a:pos x="T0" y="T1"/>
                              </a:cxn>
                              <a:cxn ang="0">
                                <a:pos x="T2" y="T3"/>
                              </a:cxn>
                              <a:cxn ang="0">
                                <a:pos x="T4" y="T5"/>
                              </a:cxn>
                              <a:cxn ang="0">
                                <a:pos x="T6" y="T7"/>
                              </a:cxn>
                              <a:cxn ang="0">
                                <a:pos x="T8" y="T9"/>
                              </a:cxn>
                              <a:cxn ang="0">
                                <a:pos x="T10" y="T11"/>
                              </a:cxn>
                            </a:cxnLst>
                            <a:rect l="0" t="0" r="r" b="b"/>
                            <a:pathLst>
                              <a:path w="30" h="8">
                                <a:moveTo>
                                  <a:pt x="0" y="8"/>
                                </a:moveTo>
                                <a:lnTo>
                                  <a:pt x="30" y="8"/>
                                </a:lnTo>
                                <a:lnTo>
                                  <a:pt x="30" y="0"/>
                                </a:lnTo>
                                <a:lnTo>
                                  <a:pt x="0" y="0"/>
                                </a:lnTo>
                                <a:lnTo>
                                  <a:pt x="0" y="8"/>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10" name="Freeform 495"/>
                        <wps:cNvSpPr>
                          <a:spLocks/>
                        </wps:cNvSpPr>
                        <wps:spPr bwMode="auto">
                          <a:xfrm>
                            <a:off x="699037" y="1899093"/>
                            <a:ext cx="12573" cy="2933"/>
                          </a:xfrm>
                          <a:custGeom>
                            <a:avLst/>
                            <a:gdLst>
                              <a:gd name="T0" fmla="*/ 0 w 30"/>
                              <a:gd name="T1" fmla="*/ 7 h 7"/>
                              <a:gd name="T2" fmla="*/ 30 w 30"/>
                              <a:gd name="T3" fmla="*/ 7 h 7"/>
                              <a:gd name="T4" fmla="*/ 30 w 30"/>
                              <a:gd name="T5" fmla="*/ 0 h 7"/>
                              <a:gd name="T6" fmla="*/ 0 w 30"/>
                              <a:gd name="T7" fmla="*/ 0 h 7"/>
                              <a:gd name="T8" fmla="*/ 0 w 30"/>
                              <a:gd name="T9" fmla="*/ 7 h 7"/>
                              <a:gd name="T10" fmla="*/ 0 w 30"/>
                              <a:gd name="T11" fmla="*/ 7 h 7"/>
                            </a:gdLst>
                            <a:ahLst/>
                            <a:cxnLst>
                              <a:cxn ang="0">
                                <a:pos x="T0" y="T1"/>
                              </a:cxn>
                              <a:cxn ang="0">
                                <a:pos x="T2" y="T3"/>
                              </a:cxn>
                              <a:cxn ang="0">
                                <a:pos x="T4" y="T5"/>
                              </a:cxn>
                              <a:cxn ang="0">
                                <a:pos x="T6" y="T7"/>
                              </a:cxn>
                              <a:cxn ang="0">
                                <a:pos x="T8" y="T9"/>
                              </a:cxn>
                              <a:cxn ang="0">
                                <a:pos x="T10" y="T11"/>
                              </a:cxn>
                            </a:cxnLst>
                            <a:rect l="0" t="0" r="r" b="b"/>
                            <a:pathLst>
                              <a:path w="30" h="7">
                                <a:moveTo>
                                  <a:pt x="0" y="7"/>
                                </a:moveTo>
                                <a:lnTo>
                                  <a:pt x="30" y="7"/>
                                </a:lnTo>
                                <a:lnTo>
                                  <a:pt x="30" y="0"/>
                                </a:lnTo>
                                <a:lnTo>
                                  <a:pt x="0" y="0"/>
                                </a:lnTo>
                                <a:lnTo>
                                  <a:pt x="0" y="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11" name="Rectangle 496"/>
                        <wps:cNvSpPr>
                          <a:spLocks noChangeArrowheads="1"/>
                        </wps:cNvSpPr>
                        <wps:spPr bwMode="auto">
                          <a:xfrm>
                            <a:off x="693170" y="1892807"/>
                            <a:ext cx="2934" cy="46094"/>
                          </a:xfrm>
                          <a:prstGeom prst="rect">
                            <a:avLst/>
                          </a:prstGeom>
                          <a:solidFill>
                            <a:srgbClr val="B6B6B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2" name="Rectangle 497"/>
                        <wps:cNvSpPr>
                          <a:spLocks noChangeArrowheads="1"/>
                        </wps:cNvSpPr>
                        <wps:spPr bwMode="auto">
                          <a:xfrm>
                            <a:off x="696104" y="1892807"/>
                            <a:ext cx="2934" cy="46094"/>
                          </a:xfrm>
                          <a:prstGeom prst="rect">
                            <a:avLst/>
                          </a:prstGeom>
                          <a:solidFill>
                            <a:srgbClr val="6A6A6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3" name="Rectangle 498"/>
                        <wps:cNvSpPr>
                          <a:spLocks noChangeArrowheads="1"/>
                        </wps:cNvSpPr>
                        <wps:spPr bwMode="auto">
                          <a:xfrm>
                            <a:off x="699037" y="1892807"/>
                            <a:ext cx="3353" cy="46094"/>
                          </a:xfrm>
                          <a:prstGeom prst="rect">
                            <a:avLst/>
                          </a:prstGeom>
                          <a:solidFill>
                            <a:srgbClr val="7878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4" name="Rectangle 499"/>
                        <wps:cNvSpPr>
                          <a:spLocks noChangeArrowheads="1"/>
                        </wps:cNvSpPr>
                        <wps:spPr bwMode="auto">
                          <a:xfrm>
                            <a:off x="702390" y="1892807"/>
                            <a:ext cx="2934" cy="46094"/>
                          </a:xfrm>
                          <a:prstGeom prst="rect">
                            <a:avLst/>
                          </a:prstGeom>
                          <a:solidFill>
                            <a:srgbClr val="8787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5" name="Rectangle 500"/>
                        <wps:cNvSpPr>
                          <a:spLocks noChangeArrowheads="1"/>
                        </wps:cNvSpPr>
                        <wps:spPr bwMode="auto">
                          <a:xfrm>
                            <a:off x="705324" y="1892807"/>
                            <a:ext cx="2934" cy="46094"/>
                          </a:xfrm>
                          <a:prstGeom prst="rect">
                            <a:avLst/>
                          </a:prstGeom>
                          <a:solidFill>
                            <a:srgbClr val="9595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6" name="Rectangle 501"/>
                        <wps:cNvSpPr>
                          <a:spLocks noChangeArrowheads="1"/>
                        </wps:cNvSpPr>
                        <wps:spPr bwMode="auto">
                          <a:xfrm>
                            <a:off x="708257" y="1892807"/>
                            <a:ext cx="3353" cy="46094"/>
                          </a:xfrm>
                          <a:prstGeom prst="rect">
                            <a:avLst/>
                          </a:prstGeom>
                          <a:solidFill>
                            <a:srgbClr val="A3A3A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7" name="Rectangle 502"/>
                        <wps:cNvSpPr>
                          <a:spLocks noChangeArrowheads="1"/>
                        </wps:cNvSpPr>
                        <wps:spPr bwMode="auto">
                          <a:xfrm>
                            <a:off x="711610" y="1892807"/>
                            <a:ext cx="2934" cy="46094"/>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8" name="Freeform 503"/>
                        <wps:cNvSpPr>
                          <a:spLocks/>
                        </wps:cNvSpPr>
                        <wps:spPr bwMode="auto">
                          <a:xfrm>
                            <a:off x="726697" y="1935968"/>
                            <a:ext cx="15087" cy="2933"/>
                          </a:xfrm>
                          <a:custGeom>
                            <a:avLst/>
                            <a:gdLst>
                              <a:gd name="T0" fmla="*/ 0 w 36"/>
                              <a:gd name="T1" fmla="*/ 7 h 7"/>
                              <a:gd name="T2" fmla="*/ 36 w 36"/>
                              <a:gd name="T3" fmla="*/ 7 h 7"/>
                              <a:gd name="T4" fmla="*/ 36 w 36"/>
                              <a:gd name="T5" fmla="*/ 0 h 7"/>
                              <a:gd name="T6" fmla="*/ 0 w 36"/>
                              <a:gd name="T7" fmla="*/ 0 h 7"/>
                              <a:gd name="T8" fmla="*/ 0 w 36"/>
                              <a:gd name="T9" fmla="*/ 7 h 7"/>
                              <a:gd name="T10" fmla="*/ 0 w 36"/>
                              <a:gd name="T11" fmla="*/ 7 h 7"/>
                            </a:gdLst>
                            <a:ahLst/>
                            <a:cxnLst>
                              <a:cxn ang="0">
                                <a:pos x="T0" y="T1"/>
                              </a:cxn>
                              <a:cxn ang="0">
                                <a:pos x="T2" y="T3"/>
                              </a:cxn>
                              <a:cxn ang="0">
                                <a:pos x="T4" y="T5"/>
                              </a:cxn>
                              <a:cxn ang="0">
                                <a:pos x="T6" y="T7"/>
                              </a:cxn>
                              <a:cxn ang="0">
                                <a:pos x="T8" y="T9"/>
                              </a:cxn>
                              <a:cxn ang="0">
                                <a:pos x="T10" y="T11"/>
                              </a:cxn>
                            </a:cxnLst>
                            <a:rect l="0" t="0" r="r" b="b"/>
                            <a:pathLst>
                              <a:path w="36" h="7">
                                <a:moveTo>
                                  <a:pt x="0" y="7"/>
                                </a:moveTo>
                                <a:lnTo>
                                  <a:pt x="36" y="7"/>
                                </a:lnTo>
                                <a:lnTo>
                                  <a:pt x="36" y="0"/>
                                </a:lnTo>
                                <a:lnTo>
                                  <a:pt x="0" y="0"/>
                                </a:lnTo>
                                <a:lnTo>
                                  <a:pt x="0" y="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19" name="Freeform 504"/>
                        <wps:cNvSpPr>
                          <a:spLocks/>
                        </wps:cNvSpPr>
                        <wps:spPr bwMode="auto">
                          <a:xfrm>
                            <a:off x="726697" y="1908312"/>
                            <a:ext cx="15087" cy="419"/>
                          </a:xfrm>
                          <a:custGeom>
                            <a:avLst/>
                            <a:gdLst>
                              <a:gd name="T0" fmla="*/ 0 w 36"/>
                              <a:gd name="T1" fmla="*/ 36 w 36"/>
                              <a:gd name="T2" fmla="*/ 36 w 36"/>
                              <a:gd name="T3" fmla="*/ 0 w 36"/>
                              <a:gd name="T4" fmla="*/ 0 w 36"/>
                              <a:gd name="T5" fmla="*/ 0 w 36"/>
                            </a:gdLst>
                            <a:ahLst/>
                            <a:cxnLst>
                              <a:cxn ang="0">
                                <a:pos x="T0" y="0"/>
                              </a:cxn>
                              <a:cxn ang="0">
                                <a:pos x="T1" y="0"/>
                              </a:cxn>
                              <a:cxn ang="0">
                                <a:pos x="T2" y="0"/>
                              </a:cxn>
                              <a:cxn ang="0">
                                <a:pos x="T3" y="0"/>
                              </a:cxn>
                              <a:cxn ang="0">
                                <a:pos x="T4" y="0"/>
                              </a:cxn>
                              <a:cxn ang="0">
                                <a:pos x="T5" y="0"/>
                              </a:cxn>
                            </a:cxnLst>
                            <a:rect l="0" t="0" r="r" b="b"/>
                            <a:pathLst>
                              <a:path w="36">
                                <a:moveTo>
                                  <a:pt x="0" y="0"/>
                                </a:moveTo>
                                <a:lnTo>
                                  <a:pt x="36" y="0"/>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20" name="Freeform 505"/>
                        <wps:cNvSpPr>
                          <a:spLocks/>
                        </wps:cNvSpPr>
                        <wps:spPr bwMode="auto">
                          <a:xfrm>
                            <a:off x="726697" y="1911245"/>
                            <a:ext cx="15087" cy="3352"/>
                          </a:xfrm>
                          <a:custGeom>
                            <a:avLst/>
                            <a:gdLst>
                              <a:gd name="T0" fmla="*/ 0 w 36"/>
                              <a:gd name="T1" fmla="*/ 8 h 8"/>
                              <a:gd name="T2" fmla="*/ 36 w 36"/>
                              <a:gd name="T3" fmla="*/ 8 h 8"/>
                              <a:gd name="T4" fmla="*/ 36 w 36"/>
                              <a:gd name="T5" fmla="*/ 0 h 8"/>
                              <a:gd name="T6" fmla="*/ 0 w 36"/>
                              <a:gd name="T7" fmla="*/ 0 h 8"/>
                              <a:gd name="T8" fmla="*/ 0 w 36"/>
                              <a:gd name="T9" fmla="*/ 8 h 8"/>
                              <a:gd name="T10" fmla="*/ 0 w 36"/>
                              <a:gd name="T11" fmla="*/ 8 h 8"/>
                            </a:gdLst>
                            <a:ahLst/>
                            <a:cxnLst>
                              <a:cxn ang="0">
                                <a:pos x="T0" y="T1"/>
                              </a:cxn>
                              <a:cxn ang="0">
                                <a:pos x="T2" y="T3"/>
                              </a:cxn>
                              <a:cxn ang="0">
                                <a:pos x="T4" y="T5"/>
                              </a:cxn>
                              <a:cxn ang="0">
                                <a:pos x="T6" y="T7"/>
                              </a:cxn>
                              <a:cxn ang="0">
                                <a:pos x="T8" y="T9"/>
                              </a:cxn>
                              <a:cxn ang="0">
                                <a:pos x="T10" y="T11"/>
                              </a:cxn>
                            </a:cxnLst>
                            <a:rect l="0" t="0" r="r" b="b"/>
                            <a:pathLst>
                              <a:path w="36" h="8">
                                <a:moveTo>
                                  <a:pt x="0" y="8"/>
                                </a:moveTo>
                                <a:lnTo>
                                  <a:pt x="36" y="8"/>
                                </a:lnTo>
                                <a:lnTo>
                                  <a:pt x="36" y="0"/>
                                </a:lnTo>
                                <a:lnTo>
                                  <a:pt x="0" y="0"/>
                                </a:lnTo>
                                <a:lnTo>
                                  <a:pt x="0" y="8"/>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21" name="Freeform 506"/>
                        <wps:cNvSpPr>
                          <a:spLocks/>
                        </wps:cNvSpPr>
                        <wps:spPr bwMode="auto">
                          <a:xfrm>
                            <a:off x="726697" y="1917530"/>
                            <a:ext cx="15087" cy="2933"/>
                          </a:xfrm>
                          <a:custGeom>
                            <a:avLst/>
                            <a:gdLst>
                              <a:gd name="T0" fmla="*/ 0 w 36"/>
                              <a:gd name="T1" fmla="*/ 7 h 7"/>
                              <a:gd name="T2" fmla="*/ 36 w 36"/>
                              <a:gd name="T3" fmla="*/ 7 h 7"/>
                              <a:gd name="T4" fmla="*/ 36 w 36"/>
                              <a:gd name="T5" fmla="*/ 0 h 7"/>
                              <a:gd name="T6" fmla="*/ 0 w 36"/>
                              <a:gd name="T7" fmla="*/ 0 h 7"/>
                              <a:gd name="T8" fmla="*/ 0 w 36"/>
                              <a:gd name="T9" fmla="*/ 7 h 7"/>
                              <a:gd name="T10" fmla="*/ 0 w 36"/>
                              <a:gd name="T11" fmla="*/ 7 h 7"/>
                            </a:gdLst>
                            <a:ahLst/>
                            <a:cxnLst>
                              <a:cxn ang="0">
                                <a:pos x="T0" y="T1"/>
                              </a:cxn>
                              <a:cxn ang="0">
                                <a:pos x="T2" y="T3"/>
                              </a:cxn>
                              <a:cxn ang="0">
                                <a:pos x="T4" y="T5"/>
                              </a:cxn>
                              <a:cxn ang="0">
                                <a:pos x="T6" y="T7"/>
                              </a:cxn>
                              <a:cxn ang="0">
                                <a:pos x="T8" y="T9"/>
                              </a:cxn>
                              <a:cxn ang="0">
                                <a:pos x="T10" y="T11"/>
                              </a:cxn>
                            </a:cxnLst>
                            <a:rect l="0" t="0" r="r" b="b"/>
                            <a:pathLst>
                              <a:path w="36" h="7">
                                <a:moveTo>
                                  <a:pt x="0" y="7"/>
                                </a:moveTo>
                                <a:lnTo>
                                  <a:pt x="36" y="7"/>
                                </a:lnTo>
                                <a:lnTo>
                                  <a:pt x="36" y="0"/>
                                </a:lnTo>
                                <a:lnTo>
                                  <a:pt x="0" y="0"/>
                                </a:lnTo>
                                <a:lnTo>
                                  <a:pt x="0" y="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22" name="Freeform 507"/>
                        <wps:cNvSpPr>
                          <a:spLocks/>
                        </wps:cNvSpPr>
                        <wps:spPr bwMode="auto">
                          <a:xfrm>
                            <a:off x="726697" y="1923397"/>
                            <a:ext cx="15087" cy="2933"/>
                          </a:xfrm>
                          <a:custGeom>
                            <a:avLst/>
                            <a:gdLst>
                              <a:gd name="T0" fmla="*/ 0 w 36"/>
                              <a:gd name="T1" fmla="*/ 7 h 7"/>
                              <a:gd name="T2" fmla="*/ 36 w 36"/>
                              <a:gd name="T3" fmla="*/ 7 h 7"/>
                              <a:gd name="T4" fmla="*/ 36 w 36"/>
                              <a:gd name="T5" fmla="*/ 0 h 7"/>
                              <a:gd name="T6" fmla="*/ 0 w 36"/>
                              <a:gd name="T7" fmla="*/ 0 h 7"/>
                              <a:gd name="T8" fmla="*/ 0 w 36"/>
                              <a:gd name="T9" fmla="*/ 7 h 7"/>
                              <a:gd name="T10" fmla="*/ 0 w 36"/>
                              <a:gd name="T11" fmla="*/ 7 h 7"/>
                            </a:gdLst>
                            <a:ahLst/>
                            <a:cxnLst>
                              <a:cxn ang="0">
                                <a:pos x="T0" y="T1"/>
                              </a:cxn>
                              <a:cxn ang="0">
                                <a:pos x="T2" y="T3"/>
                              </a:cxn>
                              <a:cxn ang="0">
                                <a:pos x="T4" y="T5"/>
                              </a:cxn>
                              <a:cxn ang="0">
                                <a:pos x="T6" y="T7"/>
                              </a:cxn>
                              <a:cxn ang="0">
                                <a:pos x="T8" y="T9"/>
                              </a:cxn>
                              <a:cxn ang="0">
                                <a:pos x="T10" y="T11"/>
                              </a:cxn>
                            </a:cxnLst>
                            <a:rect l="0" t="0" r="r" b="b"/>
                            <a:pathLst>
                              <a:path w="36" h="7">
                                <a:moveTo>
                                  <a:pt x="0" y="7"/>
                                </a:moveTo>
                                <a:lnTo>
                                  <a:pt x="36" y="7"/>
                                </a:lnTo>
                                <a:lnTo>
                                  <a:pt x="36" y="0"/>
                                </a:lnTo>
                                <a:lnTo>
                                  <a:pt x="0" y="0"/>
                                </a:lnTo>
                                <a:lnTo>
                                  <a:pt x="0" y="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23" name="Freeform 508"/>
                        <wps:cNvSpPr>
                          <a:spLocks/>
                        </wps:cNvSpPr>
                        <wps:spPr bwMode="auto">
                          <a:xfrm>
                            <a:off x="726697" y="1929683"/>
                            <a:ext cx="15087" cy="3352"/>
                          </a:xfrm>
                          <a:custGeom>
                            <a:avLst/>
                            <a:gdLst>
                              <a:gd name="T0" fmla="*/ 0 w 36"/>
                              <a:gd name="T1" fmla="*/ 8 h 8"/>
                              <a:gd name="T2" fmla="*/ 36 w 36"/>
                              <a:gd name="T3" fmla="*/ 8 h 8"/>
                              <a:gd name="T4" fmla="*/ 36 w 36"/>
                              <a:gd name="T5" fmla="*/ 0 h 8"/>
                              <a:gd name="T6" fmla="*/ 0 w 36"/>
                              <a:gd name="T7" fmla="*/ 0 h 8"/>
                              <a:gd name="T8" fmla="*/ 0 w 36"/>
                              <a:gd name="T9" fmla="*/ 8 h 8"/>
                              <a:gd name="T10" fmla="*/ 0 w 36"/>
                              <a:gd name="T11" fmla="*/ 8 h 8"/>
                            </a:gdLst>
                            <a:ahLst/>
                            <a:cxnLst>
                              <a:cxn ang="0">
                                <a:pos x="T0" y="T1"/>
                              </a:cxn>
                              <a:cxn ang="0">
                                <a:pos x="T2" y="T3"/>
                              </a:cxn>
                              <a:cxn ang="0">
                                <a:pos x="T4" y="T5"/>
                              </a:cxn>
                              <a:cxn ang="0">
                                <a:pos x="T6" y="T7"/>
                              </a:cxn>
                              <a:cxn ang="0">
                                <a:pos x="T8" y="T9"/>
                              </a:cxn>
                              <a:cxn ang="0">
                                <a:pos x="T10" y="T11"/>
                              </a:cxn>
                            </a:cxnLst>
                            <a:rect l="0" t="0" r="r" b="b"/>
                            <a:pathLst>
                              <a:path w="36" h="8">
                                <a:moveTo>
                                  <a:pt x="0" y="8"/>
                                </a:moveTo>
                                <a:lnTo>
                                  <a:pt x="36" y="8"/>
                                </a:lnTo>
                                <a:lnTo>
                                  <a:pt x="36" y="0"/>
                                </a:lnTo>
                                <a:lnTo>
                                  <a:pt x="0" y="0"/>
                                </a:lnTo>
                                <a:lnTo>
                                  <a:pt x="0" y="8"/>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24" name="Freeform 509"/>
                        <wps:cNvSpPr>
                          <a:spLocks/>
                        </wps:cNvSpPr>
                        <wps:spPr bwMode="auto">
                          <a:xfrm>
                            <a:off x="726697" y="1902026"/>
                            <a:ext cx="15087" cy="419"/>
                          </a:xfrm>
                          <a:custGeom>
                            <a:avLst/>
                            <a:gdLst>
                              <a:gd name="T0" fmla="*/ 0 w 36"/>
                              <a:gd name="T1" fmla="*/ 36 w 36"/>
                              <a:gd name="T2" fmla="*/ 36 w 36"/>
                              <a:gd name="T3" fmla="*/ 0 w 36"/>
                              <a:gd name="T4" fmla="*/ 0 w 36"/>
                              <a:gd name="T5" fmla="*/ 0 w 36"/>
                            </a:gdLst>
                            <a:ahLst/>
                            <a:cxnLst>
                              <a:cxn ang="0">
                                <a:pos x="T0" y="0"/>
                              </a:cxn>
                              <a:cxn ang="0">
                                <a:pos x="T1" y="0"/>
                              </a:cxn>
                              <a:cxn ang="0">
                                <a:pos x="T2" y="0"/>
                              </a:cxn>
                              <a:cxn ang="0">
                                <a:pos x="T3" y="0"/>
                              </a:cxn>
                              <a:cxn ang="0">
                                <a:pos x="T4" y="0"/>
                              </a:cxn>
                              <a:cxn ang="0">
                                <a:pos x="T5" y="0"/>
                              </a:cxn>
                            </a:cxnLst>
                            <a:rect l="0" t="0" r="r" b="b"/>
                            <a:pathLst>
                              <a:path w="36">
                                <a:moveTo>
                                  <a:pt x="0" y="0"/>
                                </a:moveTo>
                                <a:lnTo>
                                  <a:pt x="36" y="0"/>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25" name="Rectangle 510"/>
                        <wps:cNvSpPr>
                          <a:spLocks noChangeArrowheads="1"/>
                        </wps:cNvSpPr>
                        <wps:spPr bwMode="auto">
                          <a:xfrm>
                            <a:off x="723344" y="1896159"/>
                            <a:ext cx="3353" cy="4567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 name="Rectangle 511"/>
                        <wps:cNvSpPr>
                          <a:spLocks noChangeArrowheads="1"/>
                        </wps:cNvSpPr>
                        <wps:spPr bwMode="auto">
                          <a:xfrm>
                            <a:off x="726697" y="1896159"/>
                            <a:ext cx="2934" cy="45675"/>
                          </a:xfrm>
                          <a:prstGeom prst="rect">
                            <a:avLst/>
                          </a:prstGeom>
                          <a:solidFill>
                            <a:srgbClr val="B2B2B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7" name="Rectangle 512"/>
                        <wps:cNvSpPr>
                          <a:spLocks noChangeArrowheads="1"/>
                        </wps:cNvSpPr>
                        <wps:spPr bwMode="auto">
                          <a:xfrm>
                            <a:off x="729631" y="1896159"/>
                            <a:ext cx="3353" cy="45675"/>
                          </a:xfrm>
                          <a:prstGeom prst="rect">
                            <a:avLst/>
                          </a:prstGeom>
                          <a:solidFill>
                            <a:srgbClr val="A3A3A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 name="Rectangle 513"/>
                        <wps:cNvSpPr>
                          <a:spLocks noChangeArrowheads="1"/>
                        </wps:cNvSpPr>
                        <wps:spPr bwMode="auto">
                          <a:xfrm>
                            <a:off x="732983" y="1896159"/>
                            <a:ext cx="2934" cy="45675"/>
                          </a:xfrm>
                          <a:prstGeom prst="rect">
                            <a:avLst/>
                          </a:prstGeom>
                          <a:solidFill>
                            <a:srgbClr val="9595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 name="Rectangle 514"/>
                        <wps:cNvSpPr>
                          <a:spLocks noChangeArrowheads="1"/>
                        </wps:cNvSpPr>
                        <wps:spPr bwMode="auto">
                          <a:xfrm>
                            <a:off x="735917" y="1896159"/>
                            <a:ext cx="2934" cy="45675"/>
                          </a:xfrm>
                          <a:prstGeom prst="rect">
                            <a:avLst/>
                          </a:prstGeom>
                          <a:solidFill>
                            <a:srgbClr val="86868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 name="Rectangle 515"/>
                        <wps:cNvSpPr>
                          <a:spLocks noChangeArrowheads="1"/>
                        </wps:cNvSpPr>
                        <wps:spPr bwMode="auto">
                          <a:xfrm>
                            <a:off x="738851" y="1896159"/>
                            <a:ext cx="2934" cy="45675"/>
                          </a:xfrm>
                          <a:prstGeom prst="rect">
                            <a:avLst/>
                          </a:prstGeom>
                          <a:solidFill>
                            <a:srgbClr val="7878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1" name="Rectangle 516"/>
                        <wps:cNvSpPr>
                          <a:spLocks noChangeArrowheads="1"/>
                        </wps:cNvSpPr>
                        <wps:spPr bwMode="auto">
                          <a:xfrm>
                            <a:off x="741784" y="1896159"/>
                            <a:ext cx="2934" cy="45675"/>
                          </a:xfrm>
                          <a:prstGeom prst="rect">
                            <a:avLst/>
                          </a:prstGeom>
                          <a:solidFill>
                            <a:srgbClr val="6A6A6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2" name="Freeform 517"/>
                        <wps:cNvSpPr>
                          <a:spLocks/>
                        </wps:cNvSpPr>
                        <wps:spPr bwMode="auto">
                          <a:xfrm>
                            <a:off x="691494" y="1780504"/>
                            <a:ext cx="73340" cy="165521"/>
                          </a:xfrm>
                          <a:custGeom>
                            <a:avLst/>
                            <a:gdLst>
                              <a:gd name="T0" fmla="*/ 6 w 175"/>
                              <a:gd name="T1" fmla="*/ 395 h 395"/>
                              <a:gd name="T2" fmla="*/ 6 w 175"/>
                              <a:gd name="T3" fmla="*/ 386 h 395"/>
                              <a:gd name="T4" fmla="*/ 0 w 175"/>
                              <a:gd name="T5" fmla="*/ 386 h 395"/>
                              <a:gd name="T6" fmla="*/ 0 w 175"/>
                              <a:gd name="T7" fmla="*/ 44 h 395"/>
                              <a:gd name="T8" fmla="*/ 44 w 175"/>
                              <a:gd name="T9" fmla="*/ 0 h 395"/>
                              <a:gd name="T10" fmla="*/ 175 w 175"/>
                              <a:gd name="T11" fmla="*/ 0 h 395"/>
                              <a:gd name="T12" fmla="*/ 175 w 175"/>
                              <a:gd name="T13" fmla="*/ 342 h 395"/>
                              <a:gd name="T14" fmla="*/ 173 w 175"/>
                              <a:gd name="T15" fmla="*/ 345 h 395"/>
                              <a:gd name="T16" fmla="*/ 173 w 175"/>
                              <a:gd name="T17" fmla="*/ 348 h 395"/>
                              <a:gd name="T18" fmla="*/ 126 w 175"/>
                              <a:gd name="T19" fmla="*/ 395 h 395"/>
                              <a:gd name="T20" fmla="*/ 6 w 175"/>
                              <a:gd name="T21" fmla="*/ 395 h 3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5" h="395">
                                <a:moveTo>
                                  <a:pt x="6" y="395"/>
                                </a:moveTo>
                                <a:lnTo>
                                  <a:pt x="6" y="386"/>
                                </a:lnTo>
                                <a:lnTo>
                                  <a:pt x="0" y="386"/>
                                </a:lnTo>
                                <a:lnTo>
                                  <a:pt x="0" y="44"/>
                                </a:lnTo>
                                <a:lnTo>
                                  <a:pt x="44" y="0"/>
                                </a:lnTo>
                                <a:lnTo>
                                  <a:pt x="175" y="0"/>
                                </a:lnTo>
                                <a:lnTo>
                                  <a:pt x="175" y="342"/>
                                </a:lnTo>
                                <a:lnTo>
                                  <a:pt x="173" y="345"/>
                                </a:lnTo>
                                <a:lnTo>
                                  <a:pt x="173" y="348"/>
                                </a:lnTo>
                                <a:lnTo>
                                  <a:pt x="126" y="395"/>
                                </a:lnTo>
                                <a:lnTo>
                                  <a:pt x="6" y="395"/>
                                </a:lnTo>
                                <a:close/>
                              </a:path>
                            </a:pathLst>
                          </a:custGeom>
                          <a:noFill/>
                          <a:ln w="4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3" name="Rectangle 518"/>
                        <wps:cNvSpPr>
                          <a:spLocks noChangeArrowheads="1"/>
                        </wps:cNvSpPr>
                        <wps:spPr bwMode="auto">
                          <a:xfrm>
                            <a:off x="602228" y="1953568"/>
                            <a:ext cx="36703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92F38" w14:textId="77777777" w:rsidR="00AC42CE" w:rsidRDefault="00AC42CE" w:rsidP="00A77D7B">
                              <w:r>
                                <w:rPr>
                                  <w:rFonts w:cs="Arial"/>
                                  <w:color w:val="000000"/>
                                  <w:sz w:val="8"/>
                                  <w:szCs w:val="8"/>
                                </w:rPr>
                                <w:t>RSH Webserver</w:t>
                              </w:r>
                            </w:p>
                          </w:txbxContent>
                        </wps:txbx>
                        <wps:bodyPr rot="0" vert="horz" wrap="none" lIns="0" tIns="0" rIns="0" bIns="0" anchor="t" anchorCtr="0" upright="1">
                          <a:spAutoFit/>
                        </wps:bodyPr>
                      </wps:wsp>
                      <wps:wsp>
                        <wps:cNvPr id="734" name="Line 519"/>
                        <wps:cNvCnPr>
                          <a:cxnSpLocks noChangeShapeType="1"/>
                        </wps:cNvCnPr>
                        <wps:spPr bwMode="auto">
                          <a:xfrm flipH="1">
                            <a:off x="1006647" y="438317"/>
                            <a:ext cx="288332" cy="362889"/>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735" name="Line 520"/>
                        <wps:cNvCnPr>
                          <a:cxnSpLocks noChangeShapeType="1"/>
                        </wps:cNvCnPr>
                        <wps:spPr bwMode="auto">
                          <a:xfrm flipH="1">
                            <a:off x="283303" y="838081"/>
                            <a:ext cx="363768" cy="260224"/>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736" name="Line 521"/>
                        <wps:cNvCnPr>
                          <a:cxnSpLocks noChangeShapeType="1"/>
                        </wps:cNvCnPr>
                        <wps:spPr bwMode="auto">
                          <a:xfrm flipH="1" flipV="1">
                            <a:off x="283303" y="1098306"/>
                            <a:ext cx="829373" cy="259386"/>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737" name="Rectangle 522"/>
                        <wps:cNvSpPr>
                          <a:spLocks noChangeArrowheads="1"/>
                        </wps:cNvSpPr>
                        <wps:spPr bwMode="auto">
                          <a:xfrm>
                            <a:off x="611448" y="1208513"/>
                            <a:ext cx="170149" cy="39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8" name="Rectangle 523"/>
                        <wps:cNvSpPr>
                          <a:spLocks noChangeArrowheads="1"/>
                        </wps:cNvSpPr>
                        <wps:spPr bwMode="auto">
                          <a:xfrm>
                            <a:off x="613963" y="1207675"/>
                            <a:ext cx="26543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689E3" w14:textId="77777777" w:rsidR="00AC42CE" w:rsidRDefault="00AC42CE" w:rsidP="00A77D7B">
                              <w:r>
                                <w:rPr>
                                  <w:rFonts w:cs="Arial"/>
                                  <w:color w:val="000000"/>
                                  <w:sz w:val="8"/>
                                  <w:szCs w:val="8"/>
                                </w:rPr>
                                <w:t>Thick Client</w:t>
                              </w:r>
                            </w:p>
                          </w:txbxContent>
                        </wps:txbx>
                        <wps:bodyPr rot="0" vert="horz" wrap="none" lIns="0" tIns="0" rIns="0" bIns="0" anchor="t" anchorCtr="0" upright="1">
                          <a:spAutoFit/>
                        </wps:bodyPr>
                      </wps:wsp>
                      <wps:wsp>
                        <wps:cNvPr id="739" name="Line 524"/>
                        <wps:cNvCnPr>
                          <a:cxnSpLocks noChangeShapeType="1"/>
                        </wps:cNvCnPr>
                        <wps:spPr bwMode="auto">
                          <a:xfrm flipH="1" flipV="1">
                            <a:off x="283303" y="1098306"/>
                            <a:ext cx="591332" cy="43999"/>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740" name="Rectangle 525"/>
                        <wps:cNvSpPr>
                          <a:spLocks noChangeArrowheads="1"/>
                        </wps:cNvSpPr>
                        <wps:spPr bwMode="auto">
                          <a:xfrm>
                            <a:off x="492427" y="1100820"/>
                            <a:ext cx="169311" cy="39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1" name="Rectangle 526"/>
                        <wps:cNvSpPr>
                          <a:spLocks noChangeArrowheads="1"/>
                        </wps:cNvSpPr>
                        <wps:spPr bwMode="auto">
                          <a:xfrm>
                            <a:off x="495361" y="1100820"/>
                            <a:ext cx="26543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0BE4C4" w14:textId="77777777" w:rsidR="00AC42CE" w:rsidRDefault="00AC42CE" w:rsidP="00A77D7B">
                              <w:r>
                                <w:rPr>
                                  <w:rFonts w:cs="Arial"/>
                                  <w:color w:val="000000"/>
                                  <w:sz w:val="8"/>
                                  <w:szCs w:val="8"/>
                                </w:rPr>
                                <w:t>Thick Client</w:t>
                              </w:r>
                            </w:p>
                          </w:txbxContent>
                        </wps:txbx>
                        <wps:bodyPr rot="0" vert="horz" wrap="none" lIns="0" tIns="0" rIns="0" bIns="0" anchor="t" anchorCtr="0" upright="1">
                          <a:spAutoFit/>
                        </wps:bodyPr>
                      </wps:wsp>
                      <wps:wsp>
                        <wps:cNvPr id="742" name="Line 527"/>
                        <wps:cNvCnPr>
                          <a:cxnSpLocks noChangeShapeType="1"/>
                        </wps:cNvCnPr>
                        <wps:spPr bwMode="auto">
                          <a:xfrm flipH="1">
                            <a:off x="267797" y="1863474"/>
                            <a:ext cx="423697" cy="232987"/>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743" name="Rectangle 528"/>
                        <wps:cNvSpPr>
                          <a:spLocks noChangeArrowheads="1"/>
                        </wps:cNvSpPr>
                        <wps:spPr bwMode="auto">
                          <a:xfrm>
                            <a:off x="423278" y="1960273"/>
                            <a:ext cx="110220" cy="39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4" name="Rectangle 529"/>
                        <wps:cNvSpPr>
                          <a:spLocks noChangeArrowheads="1"/>
                        </wps:cNvSpPr>
                        <wps:spPr bwMode="auto">
                          <a:xfrm>
                            <a:off x="424954" y="1959434"/>
                            <a:ext cx="17272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60A38" w14:textId="77777777" w:rsidR="00AC42CE" w:rsidRDefault="00AC42CE" w:rsidP="00A77D7B">
                              <w:r>
                                <w:rPr>
                                  <w:rFonts w:cs="Arial"/>
                                  <w:color w:val="000000"/>
                                  <w:sz w:val="8"/>
                                  <w:szCs w:val="8"/>
                                </w:rPr>
                                <w:t>Internet</w:t>
                              </w:r>
                            </w:p>
                          </w:txbxContent>
                        </wps:txbx>
                        <wps:bodyPr rot="0" vert="horz" wrap="none" lIns="0" tIns="0" rIns="0" bIns="0" anchor="t" anchorCtr="0" upright="1">
                          <a:spAutoFit/>
                        </wps:bodyPr>
                      </wps:wsp>
                      <wps:wsp>
                        <wps:cNvPr id="745" name="Line 530"/>
                        <wps:cNvCnPr>
                          <a:cxnSpLocks noChangeShapeType="1"/>
                        </wps:cNvCnPr>
                        <wps:spPr bwMode="auto">
                          <a:xfrm flipV="1">
                            <a:off x="755614" y="1531594"/>
                            <a:ext cx="366701" cy="331880"/>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746" name="Rectangle 531"/>
                        <wps:cNvSpPr>
                          <a:spLocks noChangeArrowheads="1"/>
                        </wps:cNvSpPr>
                        <wps:spPr bwMode="auto">
                          <a:xfrm>
                            <a:off x="799199" y="1677839"/>
                            <a:ext cx="276178" cy="389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7" name="Rectangle 532"/>
                        <wps:cNvSpPr>
                          <a:spLocks noChangeArrowheads="1"/>
                        </wps:cNvSpPr>
                        <wps:spPr bwMode="auto">
                          <a:xfrm>
                            <a:off x="800037" y="1675325"/>
                            <a:ext cx="1460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E8A74" w14:textId="77777777" w:rsidR="00AC42CE" w:rsidRDefault="00AC42CE" w:rsidP="00A77D7B">
                              <w:r>
                                <w:rPr>
                                  <w:rFonts w:cs="Arial"/>
                                  <w:color w:val="000000"/>
                                  <w:sz w:val="8"/>
                                  <w:szCs w:val="8"/>
                                </w:rPr>
                                <w:t xml:space="preserve"> </w:t>
                              </w:r>
                            </w:p>
                          </w:txbxContent>
                        </wps:txbx>
                        <wps:bodyPr rot="0" vert="horz" wrap="none" lIns="0" tIns="0" rIns="0" bIns="0" anchor="t" anchorCtr="0" upright="1">
                          <a:spAutoFit/>
                        </wps:bodyPr>
                      </wps:wsp>
                      <wps:wsp>
                        <wps:cNvPr id="748" name="Rectangle 533"/>
                        <wps:cNvSpPr>
                          <a:spLocks noChangeArrowheads="1"/>
                        </wps:cNvSpPr>
                        <wps:spPr bwMode="auto">
                          <a:xfrm>
                            <a:off x="927859" y="1675325"/>
                            <a:ext cx="6858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41F07" w14:textId="77777777" w:rsidR="00AC42CE" w:rsidRDefault="00AC42CE" w:rsidP="00A77D7B"/>
                          </w:txbxContent>
                        </wps:txbx>
                        <wps:bodyPr rot="0" vert="horz" wrap="none" lIns="0" tIns="0" rIns="0" bIns="0" anchor="t" anchorCtr="0" upright="1">
                          <a:spAutoFit/>
                        </wps:bodyPr>
                      </wps:wsp>
                      <wps:wsp>
                        <wps:cNvPr id="749" name="Rectangle 534"/>
                        <wps:cNvSpPr>
                          <a:spLocks noChangeArrowheads="1"/>
                        </wps:cNvSpPr>
                        <wps:spPr bwMode="auto">
                          <a:xfrm>
                            <a:off x="945880" y="1675325"/>
                            <a:ext cx="19240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2506F" w14:textId="77777777" w:rsidR="00AC42CE" w:rsidRDefault="00AC42CE" w:rsidP="00A77D7B">
                              <w:r>
                                <w:rPr>
                                  <w:rFonts w:cs="Arial"/>
                                  <w:color w:val="000000"/>
                                  <w:sz w:val="8"/>
                                  <w:szCs w:val="8"/>
                                </w:rPr>
                                <w:t>DWASO</w:t>
                              </w:r>
                            </w:p>
                          </w:txbxContent>
                        </wps:txbx>
                        <wps:bodyPr rot="0" vert="horz" wrap="none" lIns="0" tIns="0" rIns="0" bIns="0" anchor="t" anchorCtr="0" upright="1">
                          <a:spAutoFit/>
                        </wps:bodyPr>
                      </wps:wsp>
                      <wps:wsp>
                        <wps:cNvPr id="750" name="Line 535"/>
                        <wps:cNvCnPr>
                          <a:cxnSpLocks noChangeShapeType="1"/>
                        </wps:cNvCnPr>
                        <wps:spPr bwMode="auto">
                          <a:xfrm flipH="1">
                            <a:off x="1476863" y="469745"/>
                            <a:ext cx="736336" cy="851910"/>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751" name="Freeform 536"/>
                        <wps:cNvSpPr>
                          <a:spLocks/>
                        </wps:cNvSpPr>
                        <wps:spPr bwMode="auto">
                          <a:xfrm>
                            <a:off x="1254328" y="469745"/>
                            <a:ext cx="958871" cy="635685"/>
                          </a:xfrm>
                          <a:custGeom>
                            <a:avLst/>
                            <a:gdLst>
                              <a:gd name="T0" fmla="*/ 2288 w 2288"/>
                              <a:gd name="T1" fmla="*/ 0 h 1517"/>
                              <a:gd name="T2" fmla="*/ 876 w 2288"/>
                              <a:gd name="T3" fmla="*/ 937 h 1517"/>
                              <a:gd name="T4" fmla="*/ 873 w 2288"/>
                              <a:gd name="T5" fmla="*/ 934 h 1517"/>
                              <a:gd name="T6" fmla="*/ 869 w 2288"/>
                              <a:gd name="T7" fmla="*/ 931 h 1517"/>
                              <a:gd name="T8" fmla="*/ 866 w 2288"/>
                              <a:gd name="T9" fmla="*/ 928 h 1517"/>
                              <a:gd name="T10" fmla="*/ 862 w 2288"/>
                              <a:gd name="T11" fmla="*/ 927 h 1517"/>
                              <a:gd name="T12" fmla="*/ 857 w 2288"/>
                              <a:gd name="T13" fmla="*/ 927 h 1517"/>
                              <a:gd name="T14" fmla="*/ 852 w 2288"/>
                              <a:gd name="T15" fmla="*/ 927 h 1517"/>
                              <a:gd name="T16" fmla="*/ 847 w 2288"/>
                              <a:gd name="T17" fmla="*/ 928 h 1517"/>
                              <a:gd name="T18" fmla="*/ 843 w 2288"/>
                              <a:gd name="T19" fmla="*/ 931 h 1517"/>
                              <a:gd name="T20" fmla="*/ 840 w 2288"/>
                              <a:gd name="T21" fmla="*/ 934 h 1517"/>
                              <a:gd name="T22" fmla="*/ 837 w 2288"/>
                              <a:gd name="T23" fmla="*/ 937 h 1517"/>
                              <a:gd name="T24" fmla="*/ 835 w 2288"/>
                              <a:gd name="T25" fmla="*/ 941 h 1517"/>
                              <a:gd name="T26" fmla="*/ 833 w 2288"/>
                              <a:gd name="T27" fmla="*/ 945 h 1517"/>
                              <a:gd name="T28" fmla="*/ 833 w 2288"/>
                              <a:gd name="T29" fmla="*/ 950 h 1517"/>
                              <a:gd name="T30" fmla="*/ 833 w 2288"/>
                              <a:gd name="T31" fmla="*/ 954 h 1517"/>
                              <a:gd name="T32" fmla="*/ 835 w 2288"/>
                              <a:gd name="T33" fmla="*/ 958 h 1517"/>
                              <a:gd name="T34" fmla="*/ 837 w 2288"/>
                              <a:gd name="T35" fmla="*/ 962 h 1517"/>
                              <a:gd name="T36" fmla="*/ 837 w 2288"/>
                              <a:gd name="T37" fmla="*/ 962 h 1517"/>
                              <a:gd name="T38" fmla="*/ 116 w 2288"/>
                              <a:gd name="T39" fmla="*/ 1441 h 1517"/>
                              <a:gd name="T40" fmla="*/ 114 w 2288"/>
                              <a:gd name="T41" fmla="*/ 1438 h 1517"/>
                              <a:gd name="T42" fmla="*/ 109 w 2288"/>
                              <a:gd name="T43" fmla="*/ 1435 h 1517"/>
                              <a:gd name="T44" fmla="*/ 105 w 2288"/>
                              <a:gd name="T45" fmla="*/ 1432 h 1517"/>
                              <a:gd name="T46" fmla="*/ 101 w 2288"/>
                              <a:gd name="T47" fmla="*/ 1431 h 1517"/>
                              <a:gd name="T48" fmla="*/ 97 w 2288"/>
                              <a:gd name="T49" fmla="*/ 1431 h 1517"/>
                              <a:gd name="T50" fmla="*/ 92 w 2288"/>
                              <a:gd name="T51" fmla="*/ 1431 h 1517"/>
                              <a:gd name="T52" fmla="*/ 88 w 2288"/>
                              <a:gd name="T53" fmla="*/ 1432 h 1517"/>
                              <a:gd name="T54" fmla="*/ 84 w 2288"/>
                              <a:gd name="T55" fmla="*/ 1435 h 1517"/>
                              <a:gd name="T56" fmla="*/ 81 w 2288"/>
                              <a:gd name="T57" fmla="*/ 1438 h 1517"/>
                              <a:gd name="T58" fmla="*/ 78 w 2288"/>
                              <a:gd name="T59" fmla="*/ 1441 h 1517"/>
                              <a:gd name="T60" fmla="*/ 75 w 2288"/>
                              <a:gd name="T61" fmla="*/ 1445 h 1517"/>
                              <a:gd name="T62" fmla="*/ 74 w 2288"/>
                              <a:gd name="T63" fmla="*/ 1449 h 1517"/>
                              <a:gd name="T64" fmla="*/ 74 w 2288"/>
                              <a:gd name="T65" fmla="*/ 1454 h 1517"/>
                              <a:gd name="T66" fmla="*/ 74 w 2288"/>
                              <a:gd name="T67" fmla="*/ 1458 h 1517"/>
                              <a:gd name="T68" fmla="*/ 75 w 2288"/>
                              <a:gd name="T69" fmla="*/ 1462 h 1517"/>
                              <a:gd name="T70" fmla="*/ 78 w 2288"/>
                              <a:gd name="T71" fmla="*/ 1466 h 1517"/>
                              <a:gd name="T72" fmla="*/ 0 w 2288"/>
                              <a:gd name="T73" fmla="*/ 1517 h 15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288" h="1517">
                                <a:moveTo>
                                  <a:pt x="2288" y="0"/>
                                </a:moveTo>
                                <a:lnTo>
                                  <a:pt x="876" y="937"/>
                                </a:lnTo>
                                <a:lnTo>
                                  <a:pt x="873" y="934"/>
                                </a:lnTo>
                                <a:lnTo>
                                  <a:pt x="869" y="931"/>
                                </a:lnTo>
                                <a:lnTo>
                                  <a:pt x="866" y="928"/>
                                </a:lnTo>
                                <a:lnTo>
                                  <a:pt x="862" y="927"/>
                                </a:lnTo>
                                <a:lnTo>
                                  <a:pt x="857" y="927"/>
                                </a:lnTo>
                                <a:lnTo>
                                  <a:pt x="852" y="927"/>
                                </a:lnTo>
                                <a:lnTo>
                                  <a:pt x="847" y="928"/>
                                </a:lnTo>
                                <a:lnTo>
                                  <a:pt x="843" y="931"/>
                                </a:lnTo>
                                <a:lnTo>
                                  <a:pt x="840" y="934"/>
                                </a:lnTo>
                                <a:lnTo>
                                  <a:pt x="837" y="937"/>
                                </a:lnTo>
                                <a:lnTo>
                                  <a:pt x="835" y="941"/>
                                </a:lnTo>
                                <a:lnTo>
                                  <a:pt x="833" y="945"/>
                                </a:lnTo>
                                <a:lnTo>
                                  <a:pt x="833" y="950"/>
                                </a:lnTo>
                                <a:lnTo>
                                  <a:pt x="833" y="954"/>
                                </a:lnTo>
                                <a:lnTo>
                                  <a:pt x="835" y="958"/>
                                </a:lnTo>
                                <a:lnTo>
                                  <a:pt x="837" y="962"/>
                                </a:lnTo>
                                <a:lnTo>
                                  <a:pt x="116" y="1441"/>
                                </a:lnTo>
                                <a:lnTo>
                                  <a:pt x="114" y="1438"/>
                                </a:lnTo>
                                <a:lnTo>
                                  <a:pt x="109" y="1435"/>
                                </a:lnTo>
                                <a:lnTo>
                                  <a:pt x="105" y="1432"/>
                                </a:lnTo>
                                <a:lnTo>
                                  <a:pt x="101" y="1431"/>
                                </a:lnTo>
                                <a:lnTo>
                                  <a:pt x="97" y="1431"/>
                                </a:lnTo>
                                <a:lnTo>
                                  <a:pt x="92" y="1431"/>
                                </a:lnTo>
                                <a:lnTo>
                                  <a:pt x="88" y="1432"/>
                                </a:lnTo>
                                <a:lnTo>
                                  <a:pt x="84" y="1435"/>
                                </a:lnTo>
                                <a:lnTo>
                                  <a:pt x="81" y="1438"/>
                                </a:lnTo>
                                <a:lnTo>
                                  <a:pt x="78" y="1441"/>
                                </a:lnTo>
                                <a:lnTo>
                                  <a:pt x="75" y="1445"/>
                                </a:lnTo>
                                <a:lnTo>
                                  <a:pt x="74" y="1449"/>
                                </a:lnTo>
                                <a:lnTo>
                                  <a:pt x="74" y="1454"/>
                                </a:lnTo>
                                <a:lnTo>
                                  <a:pt x="74" y="1458"/>
                                </a:lnTo>
                                <a:lnTo>
                                  <a:pt x="75" y="1462"/>
                                </a:lnTo>
                                <a:lnTo>
                                  <a:pt x="78" y="1466"/>
                                </a:lnTo>
                                <a:lnTo>
                                  <a:pt x="0" y="1517"/>
                                </a:lnTo>
                              </a:path>
                            </a:pathLst>
                          </a:custGeom>
                          <a:noFill/>
                          <a:ln w="190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2" name="Line 537"/>
                        <wps:cNvCnPr>
                          <a:cxnSpLocks noChangeShapeType="1"/>
                        </wps:cNvCnPr>
                        <wps:spPr bwMode="auto">
                          <a:xfrm flipV="1">
                            <a:off x="1523382" y="469745"/>
                            <a:ext cx="689817" cy="1024974"/>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753" name="Rectangle 538"/>
                        <wps:cNvSpPr>
                          <a:spLocks noChangeArrowheads="1"/>
                        </wps:cNvSpPr>
                        <wps:spPr bwMode="auto">
                          <a:xfrm>
                            <a:off x="1181407" y="816710"/>
                            <a:ext cx="278274" cy="1466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4" name="Rectangle 539"/>
                        <wps:cNvSpPr>
                          <a:spLocks noChangeArrowheads="1"/>
                        </wps:cNvSpPr>
                        <wps:spPr bwMode="auto">
                          <a:xfrm>
                            <a:off x="1181407" y="816710"/>
                            <a:ext cx="278274" cy="146664"/>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5" name="Rectangle 540"/>
                        <wps:cNvSpPr>
                          <a:spLocks noChangeArrowheads="1"/>
                        </wps:cNvSpPr>
                        <wps:spPr bwMode="auto">
                          <a:xfrm>
                            <a:off x="1129859" y="835148"/>
                            <a:ext cx="102676" cy="368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6" name="Rectangle 541"/>
                        <wps:cNvSpPr>
                          <a:spLocks noChangeArrowheads="1"/>
                        </wps:cNvSpPr>
                        <wps:spPr bwMode="auto">
                          <a:xfrm>
                            <a:off x="1129859" y="835148"/>
                            <a:ext cx="102676" cy="36876"/>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Rectangle 542"/>
                        <wps:cNvSpPr>
                          <a:spLocks noChangeArrowheads="1"/>
                        </wps:cNvSpPr>
                        <wps:spPr bwMode="auto">
                          <a:xfrm>
                            <a:off x="1129859" y="908061"/>
                            <a:ext cx="102676" cy="368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8" name="Rectangle 543"/>
                        <wps:cNvSpPr>
                          <a:spLocks noChangeArrowheads="1"/>
                        </wps:cNvSpPr>
                        <wps:spPr bwMode="auto">
                          <a:xfrm>
                            <a:off x="1129859" y="908061"/>
                            <a:ext cx="102676" cy="36876"/>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9" name="Rectangle 544"/>
                        <wps:cNvSpPr>
                          <a:spLocks noChangeArrowheads="1"/>
                        </wps:cNvSpPr>
                        <wps:spPr bwMode="auto">
                          <a:xfrm>
                            <a:off x="1253909" y="868252"/>
                            <a:ext cx="7366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D786A" w14:textId="77777777" w:rsidR="00AC42CE" w:rsidRDefault="00AC42CE" w:rsidP="00A77D7B">
                              <w:r>
                                <w:rPr>
                                  <w:rFonts w:cs="Arial"/>
                                  <w:color w:val="000000"/>
                                  <w:sz w:val="8"/>
                                  <w:szCs w:val="8"/>
                                </w:rPr>
                                <w:t>GS</w:t>
                              </w:r>
                            </w:p>
                          </w:txbxContent>
                        </wps:txbx>
                        <wps:bodyPr rot="0" vert="horz" wrap="none" lIns="0" tIns="0" rIns="0" bIns="0" anchor="t" anchorCtr="0" upright="1">
                          <a:spAutoFit/>
                        </wps:bodyPr>
                      </wps:wsp>
                      <wps:wsp>
                        <wps:cNvPr id="760" name="Rectangle 545"/>
                        <wps:cNvSpPr>
                          <a:spLocks noChangeArrowheads="1"/>
                        </wps:cNvSpPr>
                        <wps:spPr bwMode="auto">
                          <a:xfrm>
                            <a:off x="1302523" y="868252"/>
                            <a:ext cx="2857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4093C" w14:textId="77777777" w:rsidR="00AC42CE" w:rsidRDefault="00AC42CE" w:rsidP="00A77D7B">
                              <w:r>
                                <w:rPr>
                                  <w:rFonts w:cs="Arial"/>
                                  <w:color w:val="000000"/>
                                  <w:sz w:val="8"/>
                                  <w:szCs w:val="8"/>
                                </w:rPr>
                                <w:t>_</w:t>
                              </w:r>
                            </w:p>
                          </w:txbxContent>
                        </wps:txbx>
                        <wps:bodyPr rot="0" vert="horz" wrap="none" lIns="0" tIns="0" rIns="0" bIns="0" anchor="t" anchorCtr="0" upright="1">
                          <a:spAutoFit/>
                        </wps:bodyPr>
                      </wps:wsp>
                      <wps:wsp>
                        <wps:cNvPr id="761" name="Rectangle 546"/>
                        <wps:cNvSpPr>
                          <a:spLocks noChangeArrowheads="1"/>
                        </wps:cNvSpPr>
                        <wps:spPr bwMode="auto">
                          <a:xfrm>
                            <a:off x="1320963" y="868252"/>
                            <a:ext cx="18351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59B84" w14:textId="77777777" w:rsidR="00AC42CE" w:rsidRDefault="00AC42CE" w:rsidP="00A77D7B">
                              <w:r>
                                <w:rPr>
                                  <w:rFonts w:cs="Arial"/>
                                  <w:color w:val="000000"/>
                                  <w:sz w:val="8"/>
                                  <w:szCs w:val="8"/>
                                </w:rPr>
                                <w:t>Security</w:t>
                              </w:r>
                            </w:p>
                          </w:txbxContent>
                        </wps:txbx>
                        <wps:bodyPr rot="0" vert="horz" wrap="none" lIns="0" tIns="0" rIns="0" bIns="0" anchor="t" anchorCtr="0" upright="1">
                          <a:spAutoFit/>
                        </wps:bodyPr>
                      </wps:wsp>
                      <wps:wsp>
                        <wps:cNvPr id="762" name="Line 547"/>
                        <wps:cNvCnPr>
                          <a:cxnSpLocks noChangeShapeType="1"/>
                        </wps:cNvCnPr>
                        <wps:spPr bwMode="auto">
                          <a:xfrm flipH="1">
                            <a:off x="1319286" y="550620"/>
                            <a:ext cx="88008" cy="266091"/>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763" name="Line 548"/>
                        <wps:cNvCnPr>
                          <a:cxnSpLocks noChangeShapeType="1"/>
                        </wps:cNvCnPr>
                        <wps:spPr bwMode="auto">
                          <a:xfrm flipV="1">
                            <a:off x="1294979" y="963375"/>
                            <a:ext cx="419" cy="284529"/>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764" name="Line 549"/>
                        <wps:cNvCnPr>
                          <a:cxnSpLocks noChangeShapeType="1"/>
                        </wps:cNvCnPr>
                        <wps:spPr bwMode="auto">
                          <a:xfrm flipV="1">
                            <a:off x="1064481" y="963375"/>
                            <a:ext cx="230498" cy="69142"/>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765" name="Freeform 550"/>
                        <wps:cNvSpPr>
                          <a:spLocks/>
                        </wps:cNvSpPr>
                        <wps:spPr bwMode="auto">
                          <a:xfrm>
                            <a:off x="1294979" y="325176"/>
                            <a:ext cx="225050" cy="225444"/>
                          </a:xfrm>
                          <a:custGeom>
                            <a:avLst/>
                            <a:gdLst>
                              <a:gd name="T0" fmla="*/ 0 w 537"/>
                              <a:gd name="T1" fmla="*/ 472 h 538"/>
                              <a:gd name="T2" fmla="*/ 1 w 537"/>
                              <a:gd name="T3" fmla="*/ 479 h 538"/>
                              <a:gd name="T4" fmla="*/ 5 w 537"/>
                              <a:gd name="T5" fmla="*/ 484 h 538"/>
                              <a:gd name="T6" fmla="*/ 12 w 537"/>
                              <a:gd name="T7" fmla="*/ 491 h 538"/>
                              <a:gd name="T8" fmla="*/ 21 w 537"/>
                              <a:gd name="T9" fmla="*/ 497 h 538"/>
                              <a:gd name="T10" fmla="*/ 32 w 537"/>
                              <a:gd name="T11" fmla="*/ 503 h 538"/>
                              <a:gd name="T12" fmla="*/ 46 w 537"/>
                              <a:gd name="T13" fmla="*/ 508 h 538"/>
                              <a:gd name="T14" fmla="*/ 60 w 537"/>
                              <a:gd name="T15" fmla="*/ 514 h 538"/>
                              <a:gd name="T16" fmla="*/ 79 w 537"/>
                              <a:gd name="T17" fmla="*/ 518 h 538"/>
                              <a:gd name="T18" fmla="*/ 97 w 537"/>
                              <a:gd name="T19" fmla="*/ 523 h 538"/>
                              <a:gd name="T20" fmla="*/ 118 w 537"/>
                              <a:gd name="T21" fmla="*/ 527 h 538"/>
                              <a:gd name="T22" fmla="*/ 140 w 537"/>
                              <a:gd name="T23" fmla="*/ 531 h 538"/>
                              <a:gd name="T24" fmla="*/ 188 w 537"/>
                              <a:gd name="T25" fmla="*/ 535 h 538"/>
                              <a:gd name="T26" fmla="*/ 240 w 537"/>
                              <a:gd name="T27" fmla="*/ 538 h 538"/>
                              <a:gd name="T28" fmla="*/ 295 w 537"/>
                              <a:gd name="T29" fmla="*/ 538 h 538"/>
                              <a:gd name="T30" fmla="*/ 347 w 537"/>
                              <a:gd name="T31" fmla="*/ 535 h 538"/>
                              <a:gd name="T32" fmla="*/ 395 w 537"/>
                              <a:gd name="T33" fmla="*/ 531 h 538"/>
                              <a:gd name="T34" fmla="*/ 418 w 537"/>
                              <a:gd name="T35" fmla="*/ 527 h 538"/>
                              <a:gd name="T36" fmla="*/ 439 w 537"/>
                              <a:gd name="T37" fmla="*/ 523 h 538"/>
                              <a:gd name="T38" fmla="*/ 458 w 537"/>
                              <a:gd name="T39" fmla="*/ 518 h 538"/>
                              <a:gd name="T40" fmla="*/ 475 w 537"/>
                              <a:gd name="T41" fmla="*/ 514 h 538"/>
                              <a:gd name="T42" fmla="*/ 490 w 537"/>
                              <a:gd name="T43" fmla="*/ 508 h 538"/>
                              <a:gd name="T44" fmla="*/ 504 w 537"/>
                              <a:gd name="T45" fmla="*/ 503 h 538"/>
                              <a:gd name="T46" fmla="*/ 516 w 537"/>
                              <a:gd name="T47" fmla="*/ 497 h 538"/>
                              <a:gd name="T48" fmla="*/ 524 w 537"/>
                              <a:gd name="T49" fmla="*/ 491 h 538"/>
                              <a:gd name="T50" fmla="*/ 531 w 537"/>
                              <a:gd name="T51" fmla="*/ 484 h 538"/>
                              <a:gd name="T52" fmla="*/ 535 w 537"/>
                              <a:gd name="T53" fmla="*/ 479 h 538"/>
                              <a:gd name="T54" fmla="*/ 537 w 537"/>
                              <a:gd name="T55" fmla="*/ 472 h 538"/>
                              <a:gd name="T56" fmla="*/ 537 w 537"/>
                              <a:gd name="T57" fmla="*/ 67 h 538"/>
                              <a:gd name="T58" fmla="*/ 535 w 537"/>
                              <a:gd name="T59" fmla="*/ 60 h 538"/>
                              <a:gd name="T60" fmla="*/ 531 w 537"/>
                              <a:gd name="T61" fmla="*/ 54 h 538"/>
                              <a:gd name="T62" fmla="*/ 524 w 537"/>
                              <a:gd name="T63" fmla="*/ 47 h 538"/>
                              <a:gd name="T64" fmla="*/ 516 w 537"/>
                              <a:gd name="T65" fmla="*/ 41 h 538"/>
                              <a:gd name="T66" fmla="*/ 504 w 537"/>
                              <a:gd name="T67" fmla="*/ 36 h 538"/>
                              <a:gd name="T68" fmla="*/ 490 w 537"/>
                              <a:gd name="T69" fmla="*/ 30 h 538"/>
                              <a:gd name="T70" fmla="*/ 475 w 537"/>
                              <a:gd name="T71" fmla="*/ 24 h 538"/>
                              <a:gd name="T72" fmla="*/ 458 w 537"/>
                              <a:gd name="T73" fmla="*/ 20 h 538"/>
                              <a:gd name="T74" fmla="*/ 439 w 537"/>
                              <a:gd name="T75" fmla="*/ 16 h 538"/>
                              <a:gd name="T76" fmla="*/ 418 w 537"/>
                              <a:gd name="T77" fmla="*/ 12 h 538"/>
                              <a:gd name="T78" fmla="*/ 395 w 537"/>
                              <a:gd name="T79" fmla="*/ 7 h 538"/>
                              <a:gd name="T80" fmla="*/ 347 w 537"/>
                              <a:gd name="T81" fmla="*/ 3 h 538"/>
                              <a:gd name="T82" fmla="*/ 295 w 537"/>
                              <a:gd name="T83" fmla="*/ 0 h 538"/>
                              <a:gd name="T84" fmla="*/ 240 w 537"/>
                              <a:gd name="T85" fmla="*/ 0 h 538"/>
                              <a:gd name="T86" fmla="*/ 188 w 537"/>
                              <a:gd name="T87" fmla="*/ 3 h 538"/>
                              <a:gd name="T88" fmla="*/ 140 w 537"/>
                              <a:gd name="T89" fmla="*/ 7 h 538"/>
                              <a:gd name="T90" fmla="*/ 118 w 537"/>
                              <a:gd name="T91" fmla="*/ 12 h 538"/>
                              <a:gd name="T92" fmla="*/ 97 w 537"/>
                              <a:gd name="T93" fmla="*/ 16 h 538"/>
                              <a:gd name="T94" fmla="*/ 79 w 537"/>
                              <a:gd name="T95" fmla="*/ 20 h 538"/>
                              <a:gd name="T96" fmla="*/ 60 w 537"/>
                              <a:gd name="T97" fmla="*/ 24 h 538"/>
                              <a:gd name="T98" fmla="*/ 46 w 537"/>
                              <a:gd name="T99" fmla="*/ 30 h 538"/>
                              <a:gd name="T100" fmla="*/ 32 w 537"/>
                              <a:gd name="T101" fmla="*/ 36 h 538"/>
                              <a:gd name="T102" fmla="*/ 21 w 537"/>
                              <a:gd name="T103" fmla="*/ 41 h 538"/>
                              <a:gd name="T104" fmla="*/ 12 w 537"/>
                              <a:gd name="T105" fmla="*/ 47 h 538"/>
                              <a:gd name="T106" fmla="*/ 5 w 537"/>
                              <a:gd name="T107" fmla="*/ 54 h 538"/>
                              <a:gd name="T108" fmla="*/ 1 w 537"/>
                              <a:gd name="T109" fmla="*/ 60 h 538"/>
                              <a:gd name="T110" fmla="*/ 0 w 537"/>
                              <a:gd name="T111" fmla="*/ 67 h 5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7" h="538">
                                <a:moveTo>
                                  <a:pt x="0" y="67"/>
                                </a:moveTo>
                                <a:lnTo>
                                  <a:pt x="0" y="472"/>
                                </a:lnTo>
                                <a:lnTo>
                                  <a:pt x="0" y="474"/>
                                </a:lnTo>
                                <a:lnTo>
                                  <a:pt x="1" y="479"/>
                                </a:lnTo>
                                <a:lnTo>
                                  <a:pt x="2" y="481"/>
                                </a:lnTo>
                                <a:lnTo>
                                  <a:pt x="5" y="484"/>
                                </a:lnTo>
                                <a:lnTo>
                                  <a:pt x="8" y="489"/>
                                </a:lnTo>
                                <a:lnTo>
                                  <a:pt x="12" y="491"/>
                                </a:lnTo>
                                <a:lnTo>
                                  <a:pt x="17" y="494"/>
                                </a:lnTo>
                                <a:lnTo>
                                  <a:pt x="21" y="497"/>
                                </a:lnTo>
                                <a:lnTo>
                                  <a:pt x="26" y="500"/>
                                </a:lnTo>
                                <a:lnTo>
                                  <a:pt x="32" y="503"/>
                                </a:lnTo>
                                <a:lnTo>
                                  <a:pt x="39" y="506"/>
                                </a:lnTo>
                                <a:lnTo>
                                  <a:pt x="46" y="508"/>
                                </a:lnTo>
                                <a:lnTo>
                                  <a:pt x="53" y="511"/>
                                </a:lnTo>
                                <a:lnTo>
                                  <a:pt x="60" y="514"/>
                                </a:lnTo>
                                <a:lnTo>
                                  <a:pt x="69" y="517"/>
                                </a:lnTo>
                                <a:lnTo>
                                  <a:pt x="79" y="518"/>
                                </a:lnTo>
                                <a:lnTo>
                                  <a:pt x="87" y="521"/>
                                </a:lnTo>
                                <a:lnTo>
                                  <a:pt x="97" y="523"/>
                                </a:lnTo>
                                <a:lnTo>
                                  <a:pt x="107" y="525"/>
                                </a:lnTo>
                                <a:lnTo>
                                  <a:pt x="118" y="527"/>
                                </a:lnTo>
                                <a:lnTo>
                                  <a:pt x="128" y="528"/>
                                </a:lnTo>
                                <a:lnTo>
                                  <a:pt x="140" y="531"/>
                                </a:lnTo>
                                <a:lnTo>
                                  <a:pt x="164" y="534"/>
                                </a:lnTo>
                                <a:lnTo>
                                  <a:pt x="188" y="535"/>
                                </a:lnTo>
                                <a:lnTo>
                                  <a:pt x="214" y="537"/>
                                </a:lnTo>
                                <a:lnTo>
                                  <a:pt x="240" y="538"/>
                                </a:lnTo>
                                <a:lnTo>
                                  <a:pt x="268" y="538"/>
                                </a:lnTo>
                                <a:lnTo>
                                  <a:pt x="295" y="538"/>
                                </a:lnTo>
                                <a:lnTo>
                                  <a:pt x="322" y="537"/>
                                </a:lnTo>
                                <a:lnTo>
                                  <a:pt x="347" y="535"/>
                                </a:lnTo>
                                <a:lnTo>
                                  <a:pt x="373" y="534"/>
                                </a:lnTo>
                                <a:lnTo>
                                  <a:pt x="395" y="531"/>
                                </a:lnTo>
                                <a:lnTo>
                                  <a:pt x="407" y="528"/>
                                </a:lnTo>
                                <a:lnTo>
                                  <a:pt x="418" y="527"/>
                                </a:lnTo>
                                <a:lnTo>
                                  <a:pt x="428" y="525"/>
                                </a:lnTo>
                                <a:lnTo>
                                  <a:pt x="439" y="523"/>
                                </a:lnTo>
                                <a:lnTo>
                                  <a:pt x="449" y="521"/>
                                </a:lnTo>
                                <a:lnTo>
                                  <a:pt x="458" y="518"/>
                                </a:lnTo>
                                <a:lnTo>
                                  <a:pt x="466" y="517"/>
                                </a:lnTo>
                                <a:lnTo>
                                  <a:pt x="475" y="514"/>
                                </a:lnTo>
                                <a:lnTo>
                                  <a:pt x="483" y="511"/>
                                </a:lnTo>
                                <a:lnTo>
                                  <a:pt x="490" y="508"/>
                                </a:lnTo>
                                <a:lnTo>
                                  <a:pt x="497" y="506"/>
                                </a:lnTo>
                                <a:lnTo>
                                  <a:pt x="504" y="503"/>
                                </a:lnTo>
                                <a:lnTo>
                                  <a:pt x="510" y="500"/>
                                </a:lnTo>
                                <a:lnTo>
                                  <a:pt x="516" y="497"/>
                                </a:lnTo>
                                <a:lnTo>
                                  <a:pt x="520" y="494"/>
                                </a:lnTo>
                                <a:lnTo>
                                  <a:pt x="524" y="491"/>
                                </a:lnTo>
                                <a:lnTo>
                                  <a:pt x="528" y="489"/>
                                </a:lnTo>
                                <a:lnTo>
                                  <a:pt x="531" y="484"/>
                                </a:lnTo>
                                <a:lnTo>
                                  <a:pt x="534" y="481"/>
                                </a:lnTo>
                                <a:lnTo>
                                  <a:pt x="535" y="479"/>
                                </a:lnTo>
                                <a:lnTo>
                                  <a:pt x="537" y="474"/>
                                </a:lnTo>
                                <a:lnTo>
                                  <a:pt x="537" y="472"/>
                                </a:lnTo>
                                <a:lnTo>
                                  <a:pt x="537" y="67"/>
                                </a:lnTo>
                                <a:lnTo>
                                  <a:pt x="537" y="64"/>
                                </a:lnTo>
                                <a:lnTo>
                                  <a:pt x="535" y="60"/>
                                </a:lnTo>
                                <a:lnTo>
                                  <a:pt x="534" y="57"/>
                                </a:lnTo>
                                <a:lnTo>
                                  <a:pt x="531" y="54"/>
                                </a:lnTo>
                                <a:lnTo>
                                  <a:pt x="528" y="50"/>
                                </a:lnTo>
                                <a:lnTo>
                                  <a:pt x="524" y="47"/>
                                </a:lnTo>
                                <a:lnTo>
                                  <a:pt x="520" y="44"/>
                                </a:lnTo>
                                <a:lnTo>
                                  <a:pt x="516" y="41"/>
                                </a:lnTo>
                                <a:lnTo>
                                  <a:pt x="510" y="39"/>
                                </a:lnTo>
                                <a:lnTo>
                                  <a:pt x="504" y="36"/>
                                </a:lnTo>
                                <a:lnTo>
                                  <a:pt x="497" y="33"/>
                                </a:lnTo>
                                <a:lnTo>
                                  <a:pt x="490" y="30"/>
                                </a:lnTo>
                                <a:lnTo>
                                  <a:pt x="483" y="27"/>
                                </a:lnTo>
                                <a:lnTo>
                                  <a:pt x="475" y="24"/>
                                </a:lnTo>
                                <a:lnTo>
                                  <a:pt x="466" y="22"/>
                                </a:lnTo>
                                <a:lnTo>
                                  <a:pt x="458" y="20"/>
                                </a:lnTo>
                                <a:lnTo>
                                  <a:pt x="449" y="17"/>
                                </a:lnTo>
                                <a:lnTo>
                                  <a:pt x="439" y="16"/>
                                </a:lnTo>
                                <a:lnTo>
                                  <a:pt x="428" y="13"/>
                                </a:lnTo>
                                <a:lnTo>
                                  <a:pt x="418" y="12"/>
                                </a:lnTo>
                                <a:lnTo>
                                  <a:pt x="407" y="10"/>
                                </a:lnTo>
                                <a:lnTo>
                                  <a:pt x="395" y="7"/>
                                </a:lnTo>
                                <a:lnTo>
                                  <a:pt x="373" y="5"/>
                                </a:lnTo>
                                <a:lnTo>
                                  <a:pt x="347" y="3"/>
                                </a:lnTo>
                                <a:lnTo>
                                  <a:pt x="322" y="2"/>
                                </a:lnTo>
                                <a:lnTo>
                                  <a:pt x="295" y="0"/>
                                </a:lnTo>
                                <a:lnTo>
                                  <a:pt x="268" y="0"/>
                                </a:lnTo>
                                <a:lnTo>
                                  <a:pt x="240" y="0"/>
                                </a:lnTo>
                                <a:lnTo>
                                  <a:pt x="214" y="2"/>
                                </a:lnTo>
                                <a:lnTo>
                                  <a:pt x="188" y="3"/>
                                </a:lnTo>
                                <a:lnTo>
                                  <a:pt x="164" y="5"/>
                                </a:lnTo>
                                <a:lnTo>
                                  <a:pt x="140" y="7"/>
                                </a:lnTo>
                                <a:lnTo>
                                  <a:pt x="128" y="10"/>
                                </a:lnTo>
                                <a:lnTo>
                                  <a:pt x="118" y="12"/>
                                </a:lnTo>
                                <a:lnTo>
                                  <a:pt x="107" y="13"/>
                                </a:lnTo>
                                <a:lnTo>
                                  <a:pt x="97" y="16"/>
                                </a:lnTo>
                                <a:lnTo>
                                  <a:pt x="87" y="17"/>
                                </a:lnTo>
                                <a:lnTo>
                                  <a:pt x="79" y="20"/>
                                </a:lnTo>
                                <a:lnTo>
                                  <a:pt x="69" y="22"/>
                                </a:lnTo>
                                <a:lnTo>
                                  <a:pt x="60" y="24"/>
                                </a:lnTo>
                                <a:lnTo>
                                  <a:pt x="53" y="27"/>
                                </a:lnTo>
                                <a:lnTo>
                                  <a:pt x="46" y="30"/>
                                </a:lnTo>
                                <a:lnTo>
                                  <a:pt x="39" y="33"/>
                                </a:lnTo>
                                <a:lnTo>
                                  <a:pt x="32" y="36"/>
                                </a:lnTo>
                                <a:lnTo>
                                  <a:pt x="26" y="39"/>
                                </a:lnTo>
                                <a:lnTo>
                                  <a:pt x="21" y="41"/>
                                </a:lnTo>
                                <a:lnTo>
                                  <a:pt x="17" y="44"/>
                                </a:lnTo>
                                <a:lnTo>
                                  <a:pt x="12" y="47"/>
                                </a:lnTo>
                                <a:lnTo>
                                  <a:pt x="8" y="50"/>
                                </a:lnTo>
                                <a:lnTo>
                                  <a:pt x="5" y="54"/>
                                </a:lnTo>
                                <a:lnTo>
                                  <a:pt x="2" y="57"/>
                                </a:lnTo>
                                <a:lnTo>
                                  <a:pt x="1" y="60"/>
                                </a:lnTo>
                                <a:lnTo>
                                  <a:pt x="0" y="64"/>
                                </a:lnTo>
                                <a:lnTo>
                                  <a:pt x="0" y="6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 name="Freeform 551"/>
                        <wps:cNvSpPr>
                          <a:spLocks/>
                        </wps:cNvSpPr>
                        <wps:spPr bwMode="auto">
                          <a:xfrm>
                            <a:off x="1294979" y="325176"/>
                            <a:ext cx="225050" cy="225444"/>
                          </a:xfrm>
                          <a:custGeom>
                            <a:avLst/>
                            <a:gdLst>
                              <a:gd name="T0" fmla="*/ 0 w 537"/>
                              <a:gd name="T1" fmla="*/ 472 h 538"/>
                              <a:gd name="T2" fmla="*/ 1 w 537"/>
                              <a:gd name="T3" fmla="*/ 479 h 538"/>
                              <a:gd name="T4" fmla="*/ 5 w 537"/>
                              <a:gd name="T5" fmla="*/ 484 h 538"/>
                              <a:gd name="T6" fmla="*/ 12 w 537"/>
                              <a:gd name="T7" fmla="*/ 491 h 538"/>
                              <a:gd name="T8" fmla="*/ 21 w 537"/>
                              <a:gd name="T9" fmla="*/ 497 h 538"/>
                              <a:gd name="T10" fmla="*/ 32 w 537"/>
                              <a:gd name="T11" fmla="*/ 503 h 538"/>
                              <a:gd name="T12" fmla="*/ 46 w 537"/>
                              <a:gd name="T13" fmla="*/ 508 h 538"/>
                              <a:gd name="T14" fmla="*/ 60 w 537"/>
                              <a:gd name="T15" fmla="*/ 514 h 538"/>
                              <a:gd name="T16" fmla="*/ 79 w 537"/>
                              <a:gd name="T17" fmla="*/ 518 h 538"/>
                              <a:gd name="T18" fmla="*/ 97 w 537"/>
                              <a:gd name="T19" fmla="*/ 523 h 538"/>
                              <a:gd name="T20" fmla="*/ 118 w 537"/>
                              <a:gd name="T21" fmla="*/ 527 h 538"/>
                              <a:gd name="T22" fmla="*/ 140 w 537"/>
                              <a:gd name="T23" fmla="*/ 531 h 538"/>
                              <a:gd name="T24" fmla="*/ 188 w 537"/>
                              <a:gd name="T25" fmla="*/ 535 h 538"/>
                              <a:gd name="T26" fmla="*/ 240 w 537"/>
                              <a:gd name="T27" fmla="*/ 538 h 538"/>
                              <a:gd name="T28" fmla="*/ 295 w 537"/>
                              <a:gd name="T29" fmla="*/ 538 h 538"/>
                              <a:gd name="T30" fmla="*/ 347 w 537"/>
                              <a:gd name="T31" fmla="*/ 535 h 538"/>
                              <a:gd name="T32" fmla="*/ 395 w 537"/>
                              <a:gd name="T33" fmla="*/ 531 h 538"/>
                              <a:gd name="T34" fmla="*/ 418 w 537"/>
                              <a:gd name="T35" fmla="*/ 527 h 538"/>
                              <a:gd name="T36" fmla="*/ 439 w 537"/>
                              <a:gd name="T37" fmla="*/ 523 h 538"/>
                              <a:gd name="T38" fmla="*/ 458 w 537"/>
                              <a:gd name="T39" fmla="*/ 518 h 538"/>
                              <a:gd name="T40" fmla="*/ 475 w 537"/>
                              <a:gd name="T41" fmla="*/ 514 h 538"/>
                              <a:gd name="T42" fmla="*/ 490 w 537"/>
                              <a:gd name="T43" fmla="*/ 508 h 538"/>
                              <a:gd name="T44" fmla="*/ 504 w 537"/>
                              <a:gd name="T45" fmla="*/ 503 h 538"/>
                              <a:gd name="T46" fmla="*/ 516 w 537"/>
                              <a:gd name="T47" fmla="*/ 497 h 538"/>
                              <a:gd name="T48" fmla="*/ 524 w 537"/>
                              <a:gd name="T49" fmla="*/ 491 h 538"/>
                              <a:gd name="T50" fmla="*/ 531 w 537"/>
                              <a:gd name="T51" fmla="*/ 484 h 538"/>
                              <a:gd name="T52" fmla="*/ 535 w 537"/>
                              <a:gd name="T53" fmla="*/ 479 h 538"/>
                              <a:gd name="T54" fmla="*/ 537 w 537"/>
                              <a:gd name="T55" fmla="*/ 472 h 538"/>
                              <a:gd name="T56" fmla="*/ 537 w 537"/>
                              <a:gd name="T57" fmla="*/ 67 h 538"/>
                              <a:gd name="T58" fmla="*/ 535 w 537"/>
                              <a:gd name="T59" fmla="*/ 60 h 538"/>
                              <a:gd name="T60" fmla="*/ 531 w 537"/>
                              <a:gd name="T61" fmla="*/ 54 h 538"/>
                              <a:gd name="T62" fmla="*/ 524 w 537"/>
                              <a:gd name="T63" fmla="*/ 47 h 538"/>
                              <a:gd name="T64" fmla="*/ 516 w 537"/>
                              <a:gd name="T65" fmla="*/ 41 h 538"/>
                              <a:gd name="T66" fmla="*/ 504 w 537"/>
                              <a:gd name="T67" fmla="*/ 36 h 538"/>
                              <a:gd name="T68" fmla="*/ 490 w 537"/>
                              <a:gd name="T69" fmla="*/ 30 h 538"/>
                              <a:gd name="T70" fmla="*/ 475 w 537"/>
                              <a:gd name="T71" fmla="*/ 24 h 538"/>
                              <a:gd name="T72" fmla="*/ 458 w 537"/>
                              <a:gd name="T73" fmla="*/ 20 h 538"/>
                              <a:gd name="T74" fmla="*/ 439 w 537"/>
                              <a:gd name="T75" fmla="*/ 16 h 538"/>
                              <a:gd name="T76" fmla="*/ 418 w 537"/>
                              <a:gd name="T77" fmla="*/ 12 h 538"/>
                              <a:gd name="T78" fmla="*/ 395 w 537"/>
                              <a:gd name="T79" fmla="*/ 7 h 538"/>
                              <a:gd name="T80" fmla="*/ 347 w 537"/>
                              <a:gd name="T81" fmla="*/ 3 h 538"/>
                              <a:gd name="T82" fmla="*/ 295 w 537"/>
                              <a:gd name="T83" fmla="*/ 0 h 538"/>
                              <a:gd name="T84" fmla="*/ 240 w 537"/>
                              <a:gd name="T85" fmla="*/ 0 h 538"/>
                              <a:gd name="T86" fmla="*/ 188 w 537"/>
                              <a:gd name="T87" fmla="*/ 3 h 538"/>
                              <a:gd name="T88" fmla="*/ 140 w 537"/>
                              <a:gd name="T89" fmla="*/ 7 h 538"/>
                              <a:gd name="T90" fmla="*/ 118 w 537"/>
                              <a:gd name="T91" fmla="*/ 12 h 538"/>
                              <a:gd name="T92" fmla="*/ 97 w 537"/>
                              <a:gd name="T93" fmla="*/ 16 h 538"/>
                              <a:gd name="T94" fmla="*/ 79 w 537"/>
                              <a:gd name="T95" fmla="*/ 20 h 538"/>
                              <a:gd name="T96" fmla="*/ 60 w 537"/>
                              <a:gd name="T97" fmla="*/ 24 h 538"/>
                              <a:gd name="T98" fmla="*/ 46 w 537"/>
                              <a:gd name="T99" fmla="*/ 30 h 538"/>
                              <a:gd name="T100" fmla="*/ 32 w 537"/>
                              <a:gd name="T101" fmla="*/ 36 h 538"/>
                              <a:gd name="T102" fmla="*/ 21 w 537"/>
                              <a:gd name="T103" fmla="*/ 41 h 538"/>
                              <a:gd name="T104" fmla="*/ 12 w 537"/>
                              <a:gd name="T105" fmla="*/ 47 h 538"/>
                              <a:gd name="T106" fmla="*/ 5 w 537"/>
                              <a:gd name="T107" fmla="*/ 54 h 538"/>
                              <a:gd name="T108" fmla="*/ 1 w 537"/>
                              <a:gd name="T109" fmla="*/ 60 h 538"/>
                              <a:gd name="T110" fmla="*/ 0 w 537"/>
                              <a:gd name="T111" fmla="*/ 67 h 5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7" h="538">
                                <a:moveTo>
                                  <a:pt x="0" y="67"/>
                                </a:moveTo>
                                <a:lnTo>
                                  <a:pt x="0" y="472"/>
                                </a:lnTo>
                                <a:lnTo>
                                  <a:pt x="0" y="474"/>
                                </a:lnTo>
                                <a:lnTo>
                                  <a:pt x="1" y="479"/>
                                </a:lnTo>
                                <a:lnTo>
                                  <a:pt x="2" y="481"/>
                                </a:lnTo>
                                <a:lnTo>
                                  <a:pt x="5" y="484"/>
                                </a:lnTo>
                                <a:lnTo>
                                  <a:pt x="8" y="489"/>
                                </a:lnTo>
                                <a:lnTo>
                                  <a:pt x="12" y="491"/>
                                </a:lnTo>
                                <a:lnTo>
                                  <a:pt x="17" y="494"/>
                                </a:lnTo>
                                <a:lnTo>
                                  <a:pt x="21" y="497"/>
                                </a:lnTo>
                                <a:lnTo>
                                  <a:pt x="26" y="500"/>
                                </a:lnTo>
                                <a:lnTo>
                                  <a:pt x="32" y="503"/>
                                </a:lnTo>
                                <a:lnTo>
                                  <a:pt x="39" y="506"/>
                                </a:lnTo>
                                <a:lnTo>
                                  <a:pt x="46" y="508"/>
                                </a:lnTo>
                                <a:lnTo>
                                  <a:pt x="53" y="511"/>
                                </a:lnTo>
                                <a:lnTo>
                                  <a:pt x="60" y="514"/>
                                </a:lnTo>
                                <a:lnTo>
                                  <a:pt x="69" y="517"/>
                                </a:lnTo>
                                <a:lnTo>
                                  <a:pt x="79" y="518"/>
                                </a:lnTo>
                                <a:lnTo>
                                  <a:pt x="87" y="521"/>
                                </a:lnTo>
                                <a:lnTo>
                                  <a:pt x="97" y="523"/>
                                </a:lnTo>
                                <a:lnTo>
                                  <a:pt x="107" y="525"/>
                                </a:lnTo>
                                <a:lnTo>
                                  <a:pt x="118" y="527"/>
                                </a:lnTo>
                                <a:lnTo>
                                  <a:pt x="128" y="528"/>
                                </a:lnTo>
                                <a:lnTo>
                                  <a:pt x="140" y="531"/>
                                </a:lnTo>
                                <a:lnTo>
                                  <a:pt x="164" y="534"/>
                                </a:lnTo>
                                <a:lnTo>
                                  <a:pt x="188" y="535"/>
                                </a:lnTo>
                                <a:lnTo>
                                  <a:pt x="214" y="537"/>
                                </a:lnTo>
                                <a:lnTo>
                                  <a:pt x="240" y="538"/>
                                </a:lnTo>
                                <a:lnTo>
                                  <a:pt x="268" y="538"/>
                                </a:lnTo>
                                <a:lnTo>
                                  <a:pt x="295" y="538"/>
                                </a:lnTo>
                                <a:lnTo>
                                  <a:pt x="322" y="537"/>
                                </a:lnTo>
                                <a:lnTo>
                                  <a:pt x="347" y="535"/>
                                </a:lnTo>
                                <a:lnTo>
                                  <a:pt x="373" y="534"/>
                                </a:lnTo>
                                <a:lnTo>
                                  <a:pt x="395" y="531"/>
                                </a:lnTo>
                                <a:lnTo>
                                  <a:pt x="407" y="528"/>
                                </a:lnTo>
                                <a:lnTo>
                                  <a:pt x="418" y="527"/>
                                </a:lnTo>
                                <a:lnTo>
                                  <a:pt x="428" y="525"/>
                                </a:lnTo>
                                <a:lnTo>
                                  <a:pt x="439" y="523"/>
                                </a:lnTo>
                                <a:lnTo>
                                  <a:pt x="449" y="521"/>
                                </a:lnTo>
                                <a:lnTo>
                                  <a:pt x="458" y="518"/>
                                </a:lnTo>
                                <a:lnTo>
                                  <a:pt x="466" y="517"/>
                                </a:lnTo>
                                <a:lnTo>
                                  <a:pt x="475" y="514"/>
                                </a:lnTo>
                                <a:lnTo>
                                  <a:pt x="483" y="511"/>
                                </a:lnTo>
                                <a:lnTo>
                                  <a:pt x="490" y="508"/>
                                </a:lnTo>
                                <a:lnTo>
                                  <a:pt x="497" y="506"/>
                                </a:lnTo>
                                <a:lnTo>
                                  <a:pt x="504" y="503"/>
                                </a:lnTo>
                                <a:lnTo>
                                  <a:pt x="510" y="500"/>
                                </a:lnTo>
                                <a:lnTo>
                                  <a:pt x="516" y="497"/>
                                </a:lnTo>
                                <a:lnTo>
                                  <a:pt x="520" y="494"/>
                                </a:lnTo>
                                <a:lnTo>
                                  <a:pt x="524" y="491"/>
                                </a:lnTo>
                                <a:lnTo>
                                  <a:pt x="528" y="489"/>
                                </a:lnTo>
                                <a:lnTo>
                                  <a:pt x="531" y="484"/>
                                </a:lnTo>
                                <a:lnTo>
                                  <a:pt x="534" y="481"/>
                                </a:lnTo>
                                <a:lnTo>
                                  <a:pt x="535" y="479"/>
                                </a:lnTo>
                                <a:lnTo>
                                  <a:pt x="537" y="474"/>
                                </a:lnTo>
                                <a:lnTo>
                                  <a:pt x="537" y="472"/>
                                </a:lnTo>
                                <a:lnTo>
                                  <a:pt x="537" y="67"/>
                                </a:lnTo>
                                <a:lnTo>
                                  <a:pt x="537" y="64"/>
                                </a:lnTo>
                                <a:lnTo>
                                  <a:pt x="535" y="60"/>
                                </a:lnTo>
                                <a:lnTo>
                                  <a:pt x="534" y="57"/>
                                </a:lnTo>
                                <a:lnTo>
                                  <a:pt x="531" y="54"/>
                                </a:lnTo>
                                <a:lnTo>
                                  <a:pt x="528" y="50"/>
                                </a:lnTo>
                                <a:lnTo>
                                  <a:pt x="524" y="47"/>
                                </a:lnTo>
                                <a:lnTo>
                                  <a:pt x="520" y="44"/>
                                </a:lnTo>
                                <a:lnTo>
                                  <a:pt x="516" y="41"/>
                                </a:lnTo>
                                <a:lnTo>
                                  <a:pt x="510" y="39"/>
                                </a:lnTo>
                                <a:lnTo>
                                  <a:pt x="504" y="36"/>
                                </a:lnTo>
                                <a:lnTo>
                                  <a:pt x="497" y="33"/>
                                </a:lnTo>
                                <a:lnTo>
                                  <a:pt x="490" y="30"/>
                                </a:lnTo>
                                <a:lnTo>
                                  <a:pt x="483" y="27"/>
                                </a:lnTo>
                                <a:lnTo>
                                  <a:pt x="475" y="24"/>
                                </a:lnTo>
                                <a:lnTo>
                                  <a:pt x="466" y="22"/>
                                </a:lnTo>
                                <a:lnTo>
                                  <a:pt x="458" y="20"/>
                                </a:lnTo>
                                <a:lnTo>
                                  <a:pt x="449" y="17"/>
                                </a:lnTo>
                                <a:lnTo>
                                  <a:pt x="439" y="16"/>
                                </a:lnTo>
                                <a:lnTo>
                                  <a:pt x="428" y="13"/>
                                </a:lnTo>
                                <a:lnTo>
                                  <a:pt x="418" y="12"/>
                                </a:lnTo>
                                <a:lnTo>
                                  <a:pt x="407" y="10"/>
                                </a:lnTo>
                                <a:lnTo>
                                  <a:pt x="395" y="7"/>
                                </a:lnTo>
                                <a:lnTo>
                                  <a:pt x="373" y="5"/>
                                </a:lnTo>
                                <a:lnTo>
                                  <a:pt x="347" y="3"/>
                                </a:lnTo>
                                <a:lnTo>
                                  <a:pt x="322" y="2"/>
                                </a:lnTo>
                                <a:lnTo>
                                  <a:pt x="295" y="0"/>
                                </a:lnTo>
                                <a:lnTo>
                                  <a:pt x="268" y="0"/>
                                </a:lnTo>
                                <a:lnTo>
                                  <a:pt x="240" y="0"/>
                                </a:lnTo>
                                <a:lnTo>
                                  <a:pt x="214" y="2"/>
                                </a:lnTo>
                                <a:lnTo>
                                  <a:pt x="188" y="3"/>
                                </a:lnTo>
                                <a:lnTo>
                                  <a:pt x="164" y="5"/>
                                </a:lnTo>
                                <a:lnTo>
                                  <a:pt x="140" y="7"/>
                                </a:lnTo>
                                <a:lnTo>
                                  <a:pt x="128" y="10"/>
                                </a:lnTo>
                                <a:lnTo>
                                  <a:pt x="118" y="12"/>
                                </a:lnTo>
                                <a:lnTo>
                                  <a:pt x="107" y="13"/>
                                </a:lnTo>
                                <a:lnTo>
                                  <a:pt x="97" y="16"/>
                                </a:lnTo>
                                <a:lnTo>
                                  <a:pt x="87" y="17"/>
                                </a:lnTo>
                                <a:lnTo>
                                  <a:pt x="79" y="20"/>
                                </a:lnTo>
                                <a:lnTo>
                                  <a:pt x="69" y="22"/>
                                </a:lnTo>
                                <a:lnTo>
                                  <a:pt x="60" y="24"/>
                                </a:lnTo>
                                <a:lnTo>
                                  <a:pt x="53" y="27"/>
                                </a:lnTo>
                                <a:lnTo>
                                  <a:pt x="46" y="30"/>
                                </a:lnTo>
                                <a:lnTo>
                                  <a:pt x="39" y="33"/>
                                </a:lnTo>
                                <a:lnTo>
                                  <a:pt x="32" y="36"/>
                                </a:lnTo>
                                <a:lnTo>
                                  <a:pt x="26" y="39"/>
                                </a:lnTo>
                                <a:lnTo>
                                  <a:pt x="21" y="41"/>
                                </a:lnTo>
                                <a:lnTo>
                                  <a:pt x="17" y="44"/>
                                </a:lnTo>
                                <a:lnTo>
                                  <a:pt x="12" y="47"/>
                                </a:lnTo>
                                <a:lnTo>
                                  <a:pt x="8" y="50"/>
                                </a:lnTo>
                                <a:lnTo>
                                  <a:pt x="5" y="54"/>
                                </a:lnTo>
                                <a:lnTo>
                                  <a:pt x="2" y="57"/>
                                </a:lnTo>
                                <a:lnTo>
                                  <a:pt x="1" y="60"/>
                                </a:lnTo>
                                <a:lnTo>
                                  <a:pt x="0" y="64"/>
                                </a:lnTo>
                                <a:lnTo>
                                  <a:pt x="0" y="67"/>
                                </a:lnTo>
                              </a:path>
                            </a:pathLst>
                          </a:custGeom>
                          <a:noFill/>
                          <a:ln w="4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7" name="Freeform 552"/>
                        <wps:cNvSpPr>
                          <a:spLocks/>
                        </wps:cNvSpPr>
                        <wps:spPr bwMode="auto">
                          <a:xfrm>
                            <a:off x="1294979" y="353251"/>
                            <a:ext cx="225050" cy="28495"/>
                          </a:xfrm>
                          <a:custGeom>
                            <a:avLst/>
                            <a:gdLst>
                              <a:gd name="T0" fmla="*/ 0 w 537"/>
                              <a:gd name="T1" fmla="*/ 0 h 68"/>
                              <a:gd name="T2" fmla="*/ 0 w 537"/>
                              <a:gd name="T3" fmla="*/ 4 h 68"/>
                              <a:gd name="T4" fmla="*/ 1 w 537"/>
                              <a:gd name="T5" fmla="*/ 7 h 68"/>
                              <a:gd name="T6" fmla="*/ 2 w 537"/>
                              <a:gd name="T7" fmla="*/ 10 h 68"/>
                              <a:gd name="T8" fmla="*/ 5 w 537"/>
                              <a:gd name="T9" fmla="*/ 14 h 68"/>
                              <a:gd name="T10" fmla="*/ 8 w 537"/>
                              <a:gd name="T11" fmla="*/ 17 h 68"/>
                              <a:gd name="T12" fmla="*/ 12 w 537"/>
                              <a:gd name="T13" fmla="*/ 20 h 68"/>
                              <a:gd name="T14" fmla="*/ 17 w 537"/>
                              <a:gd name="T15" fmla="*/ 23 h 68"/>
                              <a:gd name="T16" fmla="*/ 21 w 537"/>
                              <a:gd name="T17" fmla="*/ 27 h 68"/>
                              <a:gd name="T18" fmla="*/ 26 w 537"/>
                              <a:gd name="T19" fmla="*/ 30 h 68"/>
                              <a:gd name="T20" fmla="*/ 32 w 537"/>
                              <a:gd name="T21" fmla="*/ 33 h 68"/>
                              <a:gd name="T22" fmla="*/ 39 w 537"/>
                              <a:gd name="T23" fmla="*/ 36 h 68"/>
                              <a:gd name="T24" fmla="*/ 46 w 537"/>
                              <a:gd name="T25" fmla="*/ 38 h 68"/>
                              <a:gd name="T26" fmla="*/ 53 w 537"/>
                              <a:gd name="T27" fmla="*/ 41 h 68"/>
                              <a:gd name="T28" fmla="*/ 60 w 537"/>
                              <a:gd name="T29" fmla="*/ 43 h 68"/>
                              <a:gd name="T30" fmla="*/ 69 w 537"/>
                              <a:gd name="T31" fmla="*/ 45 h 68"/>
                              <a:gd name="T32" fmla="*/ 79 w 537"/>
                              <a:gd name="T33" fmla="*/ 48 h 68"/>
                              <a:gd name="T34" fmla="*/ 87 w 537"/>
                              <a:gd name="T35" fmla="*/ 50 h 68"/>
                              <a:gd name="T36" fmla="*/ 97 w 537"/>
                              <a:gd name="T37" fmla="*/ 53 h 68"/>
                              <a:gd name="T38" fmla="*/ 107 w 537"/>
                              <a:gd name="T39" fmla="*/ 54 h 68"/>
                              <a:gd name="T40" fmla="*/ 118 w 537"/>
                              <a:gd name="T41" fmla="*/ 55 h 68"/>
                              <a:gd name="T42" fmla="*/ 128 w 537"/>
                              <a:gd name="T43" fmla="*/ 58 h 68"/>
                              <a:gd name="T44" fmla="*/ 140 w 537"/>
                              <a:gd name="T45" fmla="*/ 60 h 68"/>
                              <a:gd name="T46" fmla="*/ 164 w 537"/>
                              <a:gd name="T47" fmla="*/ 62 h 68"/>
                              <a:gd name="T48" fmla="*/ 188 w 537"/>
                              <a:gd name="T49" fmla="*/ 64 h 68"/>
                              <a:gd name="T50" fmla="*/ 214 w 537"/>
                              <a:gd name="T51" fmla="*/ 67 h 68"/>
                              <a:gd name="T52" fmla="*/ 240 w 537"/>
                              <a:gd name="T53" fmla="*/ 67 h 68"/>
                              <a:gd name="T54" fmla="*/ 268 w 537"/>
                              <a:gd name="T55" fmla="*/ 68 h 68"/>
                              <a:gd name="T56" fmla="*/ 295 w 537"/>
                              <a:gd name="T57" fmla="*/ 67 h 68"/>
                              <a:gd name="T58" fmla="*/ 322 w 537"/>
                              <a:gd name="T59" fmla="*/ 67 h 68"/>
                              <a:gd name="T60" fmla="*/ 347 w 537"/>
                              <a:gd name="T61" fmla="*/ 64 h 68"/>
                              <a:gd name="T62" fmla="*/ 373 w 537"/>
                              <a:gd name="T63" fmla="*/ 62 h 68"/>
                              <a:gd name="T64" fmla="*/ 395 w 537"/>
                              <a:gd name="T65" fmla="*/ 60 h 68"/>
                              <a:gd name="T66" fmla="*/ 407 w 537"/>
                              <a:gd name="T67" fmla="*/ 58 h 68"/>
                              <a:gd name="T68" fmla="*/ 418 w 537"/>
                              <a:gd name="T69" fmla="*/ 55 h 68"/>
                              <a:gd name="T70" fmla="*/ 428 w 537"/>
                              <a:gd name="T71" fmla="*/ 54 h 68"/>
                              <a:gd name="T72" fmla="*/ 439 w 537"/>
                              <a:gd name="T73" fmla="*/ 53 h 68"/>
                              <a:gd name="T74" fmla="*/ 449 w 537"/>
                              <a:gd name="T75" fmla="*/ 50 h 68"/>
                              <a:gd name="T76" fmla="*/ 458 w 537"/>
                              <a:gd name="T77" fmla="*/ 48 h 68"/>
                              <a:gd name="T78" fmla="*/ 466 w 537"/>
                              <a:gd name="T79" fmla="*/ 45 h 68"/>
                              <a:gd name="T80" fmla="*/ 475 w 537"/>
                              <a:gd name="T81" fmla="*/ 43 h 68"/>
                              <a:gd name="T82" fmla="*/ 483 w 537"/>
                              <a:gd name="T83" fmla="*/ 41 h 68"/>
                              <a:gd name="T84" fmla="*/ 490 w 537"/>
                              <a:gd name="T85" fmla="*/ 38 h 68"/>
                              <a:gd name="T86" fmla="*/ 497 w 537"/>
                              <a:gd name="T87" fmla="*/ 36 h 68"/>
                              <a:gd name="T88" fmla="*/ 504 w 537"/>
                              <a:gd name="T89" fmla="*/ 33 h 68"/>
                              <a:gd name="T90" fmla="*/ 510 w 537"/>
                              <a:gd name="T91" fmla="*/ 30 h 68"/>
                              <a:gd name="T92" fmla="*/ 516 w 537"/>
                              <a:gd name="T93" fmla="*/ 27 h 68"/>
                              <a:gd name="T94" fmla="*/ 520 w 537"/>
                              <a:gd name="T95" fmla="*/ 23 h 68"/>
                              <a:gd name="T96" fmla="*/ 524 w 537"/>
                              <a:gd name="T97" fmla="*/ 20 h 68"/>
                              <a:gd name="T98" fmla="*/ 528 w 537"/>
                              <a:gd name="T99" fmla="*/ 17 h 68"/>
                              <a:gd name="T100" fmla="*/ 531 w 537"/>
                              <a:gd name="T101" fmla="*/ 14 h 68"/>
                              <a:gd name="T102" fmla="*/ 534 w 537"/>
                              <a:gd name="T103" fmla="*/ 10 h 68"/>
                              <a:gd name="T104" fmla="*/ 535 w 537"/>
                              <a:gd name="T105" fmla="*/ 7 h 68"/>
                              <a:gd name="T106" fmla="*/ 537 w 537"/>
                              <a:gd name="T107" fmla="*/ 4 h 68"/>
                              <a:gd name="T108" fmla="*/ 537 w 537"/>
                              <a:gd name="T109" fmla="*/ 0 h 68"/>
                              <a:gd name="T110" fmla="*/ 537 w 537"/>
                              <a:gd name="T111"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7" h="68">
                                <a:moveTo>
                                  <a:pt x="0" y="0"/>
                                </a:moveTo>
                                <a:lnTo>
                                  <a:pt x="0" y="4"/>
                                </a:lnTo>
                                <a:lnTo>
                                  <a:pt x="1" y="7"/>
                                </a:lnTo>
                                <a:lnTo>
                                  <a:pt x="2" y="10"/>
                                </a:lnTo>
                                <a:lnTo>
                                  <a:pt x="5" y="14"/>
                                </a:lnTo>
                                <a:lnTo>
                                  <a:pt x="8" y="17"/>
                                </a:lnTo>
                                <a:lnTo>
                                  <a:pt x="12" y="20"/>
                                </a:lnTo>
                                <a:lnTo>
                                  <a:pt x="17" y="23"/>
                                </a:lnTo>
                                <a:lnTo>
                                  <a:pt x="21" y="27"/>
                                </a:lnTo>
                                <a:lnTo>
                                  <a:pt x="26" y="30"/>
                                </a:lnTo>
                                <a:lnTo>
                                  <a:pt x="32" y="33"/>
                                </a:lnTo>
                                <a:lnTo>
                                  <a:pt x="39" y="36"/>
                                </a:lnTo>
                                <a:lnTo>
                                  <a:pt x="46" y="38"/>
                                </a:lnTo>
                                <a:lnTo>
                                  <a:pt x="53" y="41"/>
                                </a:lnTo>
                                <a:lnTo>
                                  <a:pt x="60" y="43"/>
                                </a:lnTo>
                                <a:lnTo>
                                  <a:pt x="69" y="45"/>
                                </a:lnTo>
                                <a:lnTo>
                                  <a:pt x="79" y="48"/>
                                </a:lnTo>
                                <a:lnTo>
                                  <a:pt x="87" y="50"/>
                                </a:lnTo>
                                <a:lnTo>
                                  <a:pt x="97" y="53"/>
                                </a:lnTo>
                                <a:lnTo>
                                  <a:pt x="107" y="54"/>
                                </a:lnTo>
                                <a:lnTo>
                                  <a:pt x="118" y="55"/>
                                </a:lnTo>
                                <a:lnTo>
                                  <a:pt x="128" y="58"/>
                                </a:lnTo>
                                <a:lnTo>
                                  <a:pt x="140" y="60"/>
                                </a:lnTo>
                                <a:lnTo>
                                  <a:pt x="164" y="62"/>
                                </a:lnTo>
                                <a:lnTo>
                                  <a:pt x="188" y="64"/>
                                </a:lnTo>
                                <a:lnTo>
                                  <a:pt x="214" y="67"/>
                                </a:lnTo>
                                <a:lnTo>
                                  <a:pt x="240" y="67"/>
                                </a:lnTo>
                                <a:lnTo>
                                  <a:pt x="268" y="68"/>
                                </a:lnTo>
                                <a:lnTo>
                                  <a:pt x="295" y="67"/>
                                </a:lnTo>
                                <a:lnTo>
                                  <a:pt x="322" y="67"/>
                                </a:lnTo>
                                <a:lnTo>
                                  <a:pt x="347" y="64"/>
                                </a:lnTo>
                                <a:lnTo>
                                  <a:pt x="373" y="62"/>
                                </a:lnTo>
                                <a:lnTo>
                                  <a:pt x="395" y="60"/>
                                </a:lnTo>
                                <a:lnTo>
                                  <a:pt x="407" y="58"/>
                                </a:lnTo>
                                <a:lnTo>
                                  <a:pt x="418" y="55"/>
                                </a:lnTo>
                                <a:lnTo>
                                  <a:pt x="428" y="54"/>
                                </a:lnTo>
                                <a:lnTo>
                                  <a:pt x="439" y="53"/>
                                </a:lnTo>
                                <a:lnTo>
                                  <a:pt x="449" y="50"/>
                                </a:lnTo>
                                <a:lnTo>
                                  <a:pt x="458" y="48"/>
                                </a:lnTo>
                                <a:lnTo>
                                  <a:pt x="466" y="45"/>
                                </a:lnTo>
                                <a:lnTo>
                                  <a:pt x="475" y="43"/>
                                </a:lnTo>
                                <a:lnTo>
                                  <a:pt x="483" y="41"/>
                                </a:lnTo>
                                <a:lnTo>
                                  <a:pt x="490" y="38"/>
                                </a:lnTo>
                                <a:lnTo>
                                  <a:pt x="497" y="36"/>
                                </a:lnTo>
                                <a:lnTo>
                                  <a:pt x="504" y="33"/>
                                </a:lnTo>
                                <a:lnTo>
                                  <a:pt x="510" y="30"/>
                                </a:lnTo>
                                <a:lnTo>
                                  <a:pt x="516" y="27"/>
                                </a:lnTo>
                                <a:lnTo>
                                  <a:pt x="520" y="23"/>
                                </a:lnTo>
                                <a:lnTo>
                                  <a:pt x="524" y="20"/>
                                </a:lnTo>
                                <a:lnTo>
                                  <a:pt x="528" y="17"/>
                                </a:lnTo>
                                <a:lnTo>
                                  <a:pt x="531" y="14"/>
                                </a:lnTo>
                                <a:lnTo>
                                  <a:pt x="534" y="10"/>
                                </a:lnTo>
                                <a:lnTo>
                                  <a:pt x="535" y="7"/>
                                </a:lnTo>
                                <a:lnTo>
                                  <a:pt x="537" y="4"/>
                                </a:lnTo>
                                <a:lnTo>
                                  <a:pt x="537" y="0"/>
                                </a:lnTo>
                              </a:path>
                            </a:pathLst>
                          </a:custGeom>
                          <a:noFill/>
                          <a:ln w="44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8" name="Rectangle 553"/>
                        <wps:cNvSpPr>
                          <a:spLocks noChangeArrowheads="1"/>
                        </wps:cNvSpPr>
                        <wps:spPr bwMode="auto">
                          <a:xfrm>
                            <a:off x="1320963" y="412755"/>
                            <a:ext cx="26860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F568C" w14:textId="77777777" w:rsidR="00AC42CE" w:rsidRDefault="00AC42CE" w:rsidP="00A77D7B">
                              <w:r>
                                <w:rPr>
                                  <w:rFonts w:cs="Arial"/>
                                  <w:color w:val="000000"/>
                                  <w:sz w:val="8"/>
                                  <w:szCs w:val="8"/>
                                </w:rPr>
                                <w:t>Security DB</w:t>
                              </w:r>
                            </w:p>
                          </w:txbxContent>
                        </wps:txbx>
                        <wps:bodyPr rot="0" vert="horz" wrap="none" lIns="0" tIns="0" rIns="0" bIns="0" anchor="t" anchorCtr="0" upright="1">
                          <a:spAutoFit/>
                        </wps:bodyPr>
                      </wps:wsp>
                      <wps:wsp>
                        <wps:cNvPr id="769" name="Rectangle 555"/>
                        <wps:cNvSpPr>
                          <a:spLocks noChangeArrowheads="1"/>
                        </wps:cNvSpPr>
                        <wps:spPr bwMode="auto">
                          <a:xfrm>
                            <a:off x="1585826" y="447536"/>
                            <a:ext cx="170180" cy="233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14B34D" w14:textId="77777777" w:rsidR="00AC42CE" w:rsidRDefault="00AC42CE" w:rsidP="00A77D7B">
                              <w:r>
                                <w:rPr>
                                  <w:rFonts w:cs="Arial"/>
                                  <w:color w:val="000000"/>
                                  <w:sz w:val="8"/>
                                  <w:szCs w:val="8"/>
                                </w:rPr>
                                <w:t>(</w:t>
                              </w:r>
                              <w:proofErr w:type="spellStart"/>
                              <w:r>
                                <w:rPr>
                                  <w:rFonts w:cs="Arial"/>
                                  <w:color w:val="000000"/>
                                  <w:sz w:val="8"/>
                                  <w:szCs w:val="8"/>
                                </w:rPr>
                                <w:t>Doxford</w:t>
                              </w:r>
                              <w:proofErr w:type="spellEnd"/>
                              <w:proofErr w:type="gramStart"/>
                              <w:r>
                                <w:rPr>
                                  <w:rFonts w:cs="Arial"/>
                                  <w:color w:val="000000"/>
                                  <w:sz w:val="8"/>
                                  <w:szCs w:val="8"/>
                                </w:rPr>
                                <w:t>,</w:t>
                              </w:r>
                              <w:proofErr w:type="gramEnd"/>
                              <w:r>
                                <w:rPr>
                                  <w:rFonts w:cs="Arial"/>
                                  <w:color w:val="000000"/>
                                  <w:sz w:val="8"/>
                                  <w:szCs w:val="8"/>
                                </w:rPr>
                                <w:br/>
                                <w:t>Shanghai)</w:t>
                              </w:r>
                            </w:p>
                          </w:txbxContent>
                        </wps:txbx>
                        <wps:bodyPr rot="0" vert="horz" wrap="square" lIns="0" tIns="0" rIns="0" bIns="0" anchor="t" anchorCtr="0" upright="1">
                          <a:spAutoFit/>
                        </wps:bodyPr>
                      </wps:wsp>
                      <wps:wsp>
                        <wps:cNvPr id="770" name="Rectangle 557"/>
                        <wps:cNvSpPr>
                          <a:spLocks noChangeArrowheads="1"/>
                        </wps:cNvSpPr>
                        <wps:spPr bwMode="auto">
                          <a:xfrm>
                            <a:off x="1518772" y="685551"/>
                            <a:ext cx="265701" cy="1470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1" name="Rectangle 558"/>
                        <wps:cNvSpPr>
                          <a:spLocks noChangeArrowheads="1"/>
                        </wps:cNvSpPr>
                        <wps:spPr bwMode="auto">
                          <a:xfrm>
                            <a:off x="1518772" y="685551"/>
                            <a:ext cx="265701" cy="147083"/>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2" name="Rectangle 559"/>
                        <wps:cNvSpPr>
                          <a:spLocks noChangeArrowheads="1"/>
                        </wps:cNvSpPr>
                        <wps:spPr bwMode="auto">
                          <a:xfrm>
                            <a:off x="1467643" y="703988"/>
                            <a:ext cx="102257" cy="364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3" name="Rectangle 560"/>
                        <wps:cNvSpPr>
                          <a:spLocks noChangeArrowheads="1"/>
                        </wps:cNvSpPr>
                        <wps:spPr bwMode="auto">
                          <a:xfrm>
                            <a:off x="1467643" y="703988"/>
                            <a:ext cx="102257" cy="36457"/>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4" name="Rectangle 561"/>
                        <wps:cNvSpPr>
                          <a:spLocks noChangeArrowheads="1"/>
                        </wps:cNvSpPr>
                        <wps:spPr bwMode="auto">
                          <a:xfrm>
                            <a:off x="1467643" y="777321"/>
                            <a:ext cx="102257" cy="368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5" name="Rectangle 562"/>
                        <wps:cNvSpPr>
                          <a:spLocks noChangeArrowheads="1"/>
                        </wps:cNvSpPr>
                        <wps:spPr bwMode="auto">
                          <a:xfrm>
                            <a:off x="1467643" y="777321"/>
                            <a:ext cx="102257" cy="36876"/>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6" name="Rectangle 563"/>
                        <wps:cNvSpPr>
                          <a:spLocks noChangeArrowheads="1"/>
                        </wps:cNvSpPr>
                        <wps:spPr bwMode="auto">
                          <a:xfrm>
                            <a:off x="1591693" y="736674"/>
                            <a:ext cx="7366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DC7B7" w14:textId="77777777" w:rsidR="00AC42CE" w:rsidRDefault="00AC42CE" w:rsidP="00A77D7B">
                              <w:r>
                                <w:rPr>
                                  <w:rFonts w:cs="Arial"/>
                                  <w:color w:val="000000"/>
                                  <w:sz w:val="8"/>
                                  <w:szCs w:val="8"/>
                                </w:rPr>
                                <w:t>GS</w:t>
                              </w:r>
                            </w:p>
                          </w:txbxContent>
                        </wps:txbx>
                        <wps:bodyPr rot="0" vert="horz" wrap="none" lIns="0" tIns="0" rIns="0" bIns="0" anchor="t" anchorCtr="0" upright="1">
                          <a:spAutoFit/>
                        </wps:bodyPr>
                      </wps:wsp>
                      <wps:wsp>
                        <wps:cNvPr id="777" name="Rectangle 564"/>
                        <wps:cNvSpPr>
                          <a:spLocks noChangeArrowheads="1"/>
                        </wps:cNvSpPr>
                        <wps:spPr bwMode="auto">
                          <a:xfrm>
                            <a:off x="1637793" y="736674"/>
                            <a:ext cx="2857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EC233" w14:textId="77777777" w:rsidR="00AC42CE" w:rsidRDefault="00AC42CE" w:rsidP="00A77D7B">
                              <w:r>
                                <w:rPr>
                                  <w:rFonts w:cs="Arial"/>
                                  <w:color w:val="000000"/>
                                  <w:sz w:val="8"/>
                                  <w:szCs w:val="8"/>
                                </w:rPr>
                                <w:t>_</w:t>
                              </w:r>
                            </w:p>
                          </w:txbxContent>
                        </wps:txbx>
                        <wps:bodyPr rot="0" vert="horz" wrap="none" lIns="0" tIns="0" rIns="0" bIns="0" anchor="t" anchorCtr="0" upright="1">
                          <a:spAutoFit/>
                        </wps:bodyPr>
                      </wps:wsp>
                      <wps:wsp>
                        <wps:cNvPr id="778" name="Rectangle 565"/>
                        <wps:cNvSpPr>
                          <a:spLocks noChangeArrowheads="1"/>
                        </wps:cNvSpPr>
                        <wps:spPr bwMode="auto">
                          <a:xfrm>
                            <a:off x="1655813" y="736674"/>
                            <a:ext cx="16383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AC9DA" w14:textId="77777777" w:rsidR="00AC42CE" w:rsidRDefault="00AC42CE" w:rsidP="00A77D7B">
                              <w:r>
                                <w:rPr>
                                  <w:rFonts w:cs="Arial"/>
                                  <w:color w:val="000000"/>
                                  <w:sz w:val="8"/>
                                  <w:szCs w:val="8"/>
                                </w:rPr>
                                <w:t>Metrics</w:t>
                              </w:r>
                            </w:p>
                          </w:txbxContent>
                        </wps:txbx>
                        <wps:bodyPr rot="0" vert="horz" wrap="none" lIns="0" tIns="0" rIns="0" bIns="0" anchor="t" anchorCtr="0" upright="1">
                          <a:spAutoFit/>
                        </wps:bodyPr>
                      </wps:wsp>
                      <wps:wsp>
                        <wps:cNvPr id="779" name="Line 566"/>
                        <wps:cNvCnPr>
                          <a:cxnSpLocks noChangeShapeType="1"/>
                        </wps:cNvCnPr>
                        <wps:spPr bwMode="auto">
                          <a:xfrm flipH="1">
                            <a:off x="1476863" y="832634"/>
                            <a:ext cx="149195" cy="415269"/>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780" name="Line 567"/>
                        <wps:cNvCnPr>
                          <a:cxnSpLocks noChangeShapeType="1"/>
                        </wps:cNvCnPr>
                        <wps:spPr bwMode="auto">
                          <a:xfrm flipH="1">
                            <a:off x="1626058" y="548524"/>
                            <a:ext cx="46100" cy="137026"/>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781" name="Line 568"/>
                        <wps:cNvCnPr>
                          <a:cxnSpLocks noChangeShapeType="1"/>
                        </wps:cNvCnPr>
                        <wps:spPr bwMode="auto">
                          <a:xfrm flipV="1">
                            <a:off x="283303" y="926499"/>
                            <a:ext cx="846556" cy="171807"/>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782" name="Rectangle 569"/>
                        <wps:cNvSpPr>
                          <a:spLocks noChangeArrowheads="1"/>
                        </wps:cNvSpPr>
                        <wps:spPr bwMode="auto">
                          <a:xfrm>
                            <a:off x="620249" y="993127"/>
                            <a:ext cx="169730" cy="385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3" name="Rectangle 570"/>
                        <wps:cNvSpPr>
                          <a:spLocks noChangeArrowheads="1"/>
                        </wps:cNvSpPr>
                        <wps:spPr bwMode="auto">
                          <a:xfrm>
                            <a:off x="623602" y="990193"/>
                            <a:ext cx="26543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FB38A" w14:textId="77777777" w:rsidR="00AC42CE" w:rsidRDefault="00AC42CE" w:rsidP="00A77D7B">
                              <w:r>
                                <w:rPr>
                                  <w:rFonts w:cs="Arial"/>
                                  <w:color w:val="000000"/>
                                  <w:sz w:val="8"/>
                                  <w:szCs w:val="8"/>
                                </w:rPr>
                                <w:t>Thick Client</w:t>
                              </w:r>
                            </w:p>
                          </w:txbxContent>
                        </wps:txbx>
                        <wps:bodyPr rot="0" vert="horz" wrap="none" lIns="0" tIns="0" rIns="0" bIns="0" anchor="t" anchorCtr="0" upright="1">
                          <a:spAutoFit/>
                        </wps:bodyPr>
                      </wps:wsp>
                      <wps:wsp>
                        <wps:cNvPr id="784" name="Rectangle 571"/>
                        <wps:cNvSpPr>
                          <a:spLocks noChangeArrowheads="1"/>
                        </wps:cNvSpPr>
                        <wps:spPr bwMode="auto">
                          <a:xfrm>
                            <a:off x="1898465" y="1452395"/>
                            <a:ext cx="287494" cy="1466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5" name="Rectangle 572"/>
                        <wps:cNvSpPr>
                          <a:spLocks noChangeArrowheads="1"/>
                        </wps:cNvSpPr>
                        <wps:spPr bwMode="auto">
                          <a:xfrm>
                            <a:off x="1898465" y="1452395"/>
                            <a:ext cx="287494" cy="146664"/>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6" name="Rectangle 574"/>
                        <wps:cNvSpPr>
                          <a:spLocks noChangeArrowheads="1"/>
                        </wps:cNvSpPr>
                        <wps:spPr bwMode="auto">
                          <a:xfrm>
                            <a:off x="1847755" y="1470833"/>
                            <a:ext cx="101838" cy="368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7" name="Rectangle 575"/>
                        <wps:cNvSpPr>
                          <a:spLocks noChangeArrowheads="1"/>
                        </wps:cNvSpPr>
                        <wps:spPr bwMode="auto">
                          <a:xfrm>
                            <a:off x="1847755" y="1470833"/>
                            <a:ext cx="101838" cy="36876"/>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8" name="Rectangle 576"/>
                        <wps:cNvSpPr>
                          <a:spLocks noChangeArrowheads="1"/>
                        </wps:cNvSpPr>
                        <wps:spPr bwMode="auto">
                          <a:xfrm>
                            <a:off x="1847755" y="1543746"/>
                            <a:ext cx="101838" cy="368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9" name="Rectangle 577"/>
                        <wps:cNvSpPr>
                          <a:spLocks noChangeArrowheads="1"/>
                        </wps:cNvSpPr>
                        <wps:spPr bwMode="auto">
                          <a:xfrm>
                            <a:off x="1847755" y="1543746"/>
                            <a:ext cx="101838" cy="36876"/>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0" name="Rectangle 578"/>
                        <wps:cNvSpPr>
                          <a:spLocks noChangeArrowheads="1"/>
                        </wps:cNvSpPr>
                        <wps:spPr bwMode="auto">
                          <a:xfrm>
                            <a:off x="1972643" y="1503937"/>
                            <a:ext cx="7366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E41270" w14:textId="77777777" w:rsidR="00AC42CE" w:rsidRDefault="00AC42CE" w:rsidP="00A77D7B">
                              <w:r>
                                <w:rPr>
                                  <w:rFonts w:cs="Arial"/>
                                  <w:color w:val="000000"/>
                                  <w:sz w:val="8"/>
                                  <w:szCs w:val="8"/>
                                </w:rPr>
                                <w:t>GS</w:t>
                              </w:r>
                            </w:p>
                          </w:txbxContent>
                        </wps:txbx>
                        <wps:bodyPr rot="0" vert="horz" wrap="none" lIns="0" tIns="0" rIns="0" bIns="0" anchor="t" anchorCtr="0" upright="1">
                          <a:spAutoFit/>
                        </wps:bodyPr>
                      </wps:wsp>
                      <wps:wsp>
                        <wps:cNvPr id="791" name="Rectangle 579"/>
                        <wps:cNvSpPr>
                          <a:spLocks noChangeArrowheads="1"/>
                        </wps:cNvSpPr>
                        <wps:spPr bwMode="auto">
                          <a:xfrm>
                            <a:off x="2018324" y="1503937"/>
                            <a:ext cx="2857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0038B" w14:textId="77777777" w:rsidR="00AC42CE" w:rsidRDefault="00AC42CE" w:rsidP="00A77D7B">
                              <w:r>
                                <w:rPr>
                                  <w:rFonts w:cs="Arial"/>
                                  <w:color w:val="000000"/>
                                  <w:sz w:val="8"/>
                                  <w:szCs w:val="8"/>
                                </w:rPr>
                                <w:t>_</w:t>
                              </w:r>
                            </w:p>
                          </w:txbxContent>
                        </wps:txbx>
                        <wps:bodyPr rot="0" vert="horz" wrap="none" lIns="0" tIns="0" rIns="0" bIns="0" anchor="t" anchorCtr="0" upright="1">
                          <a:spAutoFit/>
                        </wps:bodyPr>
                      </wps:wsp>
                      <wps:wsp>
                        <wps:cNvPr id="792" name="Rectangle 580"/>
                        <wps:cNvSpPr>
                          <a:spLocks noChangeArrowheads="1"/>
                        </wps:cNvSpPr>
                        <wps:spPr bwMode="auto">
                          <a:xfrm>
                            <a:off x="2036764" y="1503937"/>
                            <a:ext cx="19812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5D1A59" w14:textId="77777777" w:rsidR="00AC42CE" w:rsidRDefault="00AC42CE" w:rsidP="00A77D7B">
                              <w:r>
                                <w:rPr>
                                  <w:rFonts w:cs="Arial"/>
                                  <w:color w:val="000000"/>
                                  <w:sz w:val="8"/>
                                  <w:szCs w:val="8"/>
                                </w:rPr>
                                <w:t>Interface</w:t>
                              </w:r>
                            </w:p>
                          </w:txbxContent>
                        </wps:txbx>
                        <wps:bodyPr rot="0" vert="horz" wrap="none" lIns="0" tIns="0" rIns="0" bIns="0" anchor="t" anchorCtr="0" upright="1">
                          <a:spAutoFit/>
                        </wps:bodyPr>
                      </wps:wsp>
                      <wps:wsp>
                        <wps:cNvPr id="793" name="Rectangle 581"/>
                        <wps:cNvSpPr>
                          <a:spLocks noChangeArrowheads="1"/>
                        </wps:cNvSpPr>
                        <wps:spPr bwMode="auto">
                          <a:xfrm>
                            <a:off x="1921934" y="1247903"/>
                            <a:ext cx="245585" cy="1466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4" name="Rectangle 582"/>
                        <wps:cNvSpPr>
                          <a:spLocks noChangeArrowheads="1"/>
                        </wps:cNvSpPr>
                        <wps:spPr bwMode="auto">
                          <a:xfrm>
                            <a:off x="1921934" y="1247903"/>
                            <a:ext cx="245585" cy="146664"/>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5" name="Rectangle 583"/>
                        <wps:cNvSpPr>
                          <a:spLocks noChangeArrowheads="1"/>
                        </wps:cNvSpPr>
                        <wps:spPr bwMode="auto">
                          <a:xfrm>
                            <a:off x="1870805" y="1266341"/>
                            <a:ext cx="101838" cy="368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6" name="Rectangle 584"/>
                        <wps:cNvSpPr>
                          <a:spLocks noChangeArrowheads="1"/>
                        </wps:cNvSpPr>
                        <wps:spPr bwMode="auto">
                          <a:xfrm>
                            <a:off x="1870805" y="1266341"/>
                            <a:ext cx="101838" cy="36876"/>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7" name="Rectangle 585"/>
                        <wps:cNvSpPr>
                          <a:spLocks noChangeArrowheads="1"/>
                        </wps:cNvSpPr>
                        <wps:spPr bwMode="auto">
                          <a:xfrm>
                            <a:off x="1870805" y="1340092"/>
                            <a:ext cx="101838" cy="3603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8" name="Rectangle 586"/>
                        <wps:cNvSpPr>
                          <a:spLocks noChangeArrowheads="1"/>
                        </wps:cNvSpPr>
                        <wps:spPr bwMode="auto">
                          <a:xfrm>
                            <a:off x="1870805" y="1340092"/>
                            <a:ext cx="101838" cy="36038"/>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9" name="Rectangle 587"/>
                        <wps:cNvSpPr>
                          <a:spLocks noChangeArrowheads="1"/>
                        </wps:cNvSpPr>
                        <wps:spPr bwMode="auto">
                          <a:xfrm>
                            <a:off x="1994017" y="1299445"/>
                            <a:ext cx="7366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8C63F" w14:textId="77777777" w:rsidR="00AC42CE" w:rsidRDefault="00AC42CE" w:rsidP="00A77D7B">
                              <w:r>
                                <w:rPr>
                                  <w:rFonts w:cs="Arial"/>
                                  <w:color w:val="000000"/>
                                  <w:sz w:val="8"/>
                                  <w:szCs w:val="8"/>
                                </w:rPr>
                                <w:t>GS</w:t>
                              </w:r>
                            </w:p>
                          </w:txbxContent>
                        </wps:txbx>
                        <wps:bodyPr rot="0" vert="horz" wrap="none" lIns="0" tIns="0" rIns="0" bIns="0" anchor="t" anchorCtr="0" upright="1">
                          <a:spAutoFit/>
                        </wps:bodyPr>
                      </wps:wsp>
                      <wps:wsp>
                        <wps:cNvPr id="800" name="Rectangle 588"/>
                        <wps:cNvSpPr>
                          <a:spLocks noChangeArrowheads="1"/>
                        </wps:cNvSpPr>
                        <wps:spPr bwMode="auto">
                          <a:xfrm>
                            <a:off x="2042631" y="1299445"/>
                            <a:ext cx="2857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88267" w14:textId="77777777" w:rsidR="00AC42CE" w:rsidRDefault="00AC42CE" w:rsidP="00A77D7B">
                              <w:r>
                                <w:rPr>
                                  <w:rFonts w:cs="Arial"/>
                                  <w:color w:val="000000"/>
                                  <w:sz w:val="8"/>
                                  <w:szCs w:val="8"/>
                                </w:rPr>
                                <w:t>_</w:t>
                              </w:r>
                            </w:p>
                          </w:txbxContent>
                        </wps:txbx>
                        <wps:bodyPr rot="0" vert="horz" wrap="none" lIns="0" tIns="0" rIns="0" bIns="0" anchor="t" anchorCtr="0" upright="1">
                          <a:spAutoFit/>
                        </wps:bodyPr>
                      </wps:wsp>
                      <wps:wsp>
                        <wps:cNvPr id="801" name="Rectangle 589"/>
                        <wps:cNvSpPr>
                          <a:spLocks noChangeArrowheads="1"/>
                        </wps:cNvSpPr>
                        <wps:spPr bwMode="auto">
                          <a:xfrm>
                            <a:off x="2061071" y="1299445"/>
                            <a:ext cx="13335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D2DB0" w14:textId="77777777" w:rsidR="00AC42CE" w:rsidRDefault="00AC42CE" w:rsidP="00A77D7B">
                              <w:proofErr w:type="gramStart"/>
                              <w:r>
                                <w:rPr>
                                  <w:rFonts w:cs="Arial"/>
                                  <w:color w:val="000000"/>
                                  <w:sz w:val="8"/>
                                  <w:szCs w:val="8"/>
                                </w:rPr>
                                <w:t>Cobol</w:t>
                              </w:r>
                              <w:proofErr w:type="gramEnd"/>
                            </w:p>
                          </w:txbxContent>
                        </wps:txbx>
                        <wps:bodyPr rot="0" vert="horz" wrap="none" lIns="0" tIns="0" rIns="0" bIns="0" anchor="t" anchorCtr="0" upright="1">
                          <a:spAutoFit/>
                        </wps:bodyPr>
                      </wps:wsp>
                      <wps:wsp>
                        <wps:cNvPr id="802" name="Freeform 590"/>
                        <wps:cNvSpPr>
                          <a:spLocks/>
                        </wps:cNvSpPr>
                        <wps:spPr bwMode="auto">
                          <a:xfrm>
                            <a:off x="1476863" y="1284779"/>
                            <a:ext cx="393942" cy="36876"/>
                          </a:xfrm>
                          <a:custGeom>
                            <a:avLst/>
                            <a:gdLst>
                              <a:gd name="T0" fmla="*/ 940 w 940"/>
                              <a:gd name="T1" fmla="*/ 0 h 88"/>
                              <a:gd name="T2" fmla="*/ 439 w 940"/>
                              <a:gd name="T3" fmla="*/ 46 h 88"/>
                              <a:gd name="T4" fmla="*/ 439 w 940"/>
                              <a:gd name="T5" fmla="*/ 42 h 88"/>
                              <a:gd name="T6" fmla="*/ 437 w 940"/>
                              <a:gd name="T7" fmla="*/ 38 h 88"/>
                              <a:gd name="T8" fmla="*/ 435 w 940"/>
                              <a:gd name="T9" fmla="*/ 34 h 88"/>
                              <a:gd name="T10" fmla="*/ 431 w 940"/>
                              <a:gd name="T11" fmla="*/ 31 h 88"/>
                              <a:gd name="T12" fmla="*/ 428 w 940"/>
                              <a:gd name="T13" fmla="*/ 28 h 88"/>
                              <a:gd name="T14" fmla="*/ 424 w 940"/>
                              <a:gd name="T15" fmla="*/ 27 h 88"/>
                              <a:gd name="T16" fmla="*/ 420 w 940"/>
                              <a:gd name="T17" fmla="*/ 25 h 88"/>
                              <a:gd name="T18" fmla="*/ 415 w 940"/>
                              <a:gd name="T19" fmla="*/ 25 h 88"/>
                              <a:gd name="T20" fmla="*/ 410 w 940"/>
                              <a:gd name="T21" fmla="*/ 27 h 88"/>
                              <a:gd name="T22" fmla="*/ 405 w 940"/>
                              <a:gd name="T23" fmla="*/ 28 h 88"/>
                              <a:gd name="T24" fmla="*/ 403 w 940"/>
                              <a:gd name="T25" fmla="*/ 31 h 88"/>
                              <a:gd name="T26" fmla="*/ 398 w 940"/>
                              <a:gd name="T27" fmla="*/ 34 h 88"/>
                              <a:gd name="T28" fmla="*/ 397 w 940"/>
                              <a:gd name="T29" fmla="*/ 36 h 88"/>
                              <a:gd name="T30" fmla="*/ 394 w 940"/>
                              <a:gd name="T31" fmla="*/ 41 h 88"/>
                              <a:gd name="T32" fmla="*/ 394 w 940"/>
                              <a:gd name="T33" fmla="*/ 45 h 88"/>
                              <a:gd name="T34" fmla="*/ 394 w 940"/>
                              <a:gd name="T35" fmla="*/ 51 h 88"/>
                              <a:gd name="T36" fmla="*/ 394 w 940"/>
                              <a:gd name="T37" fmla="*/ 51 h 88"/>
                              <a:gd name="T38" fmla="*/ 0 w 940"/>
                              <a:gd name="T39" fmla="*/ 88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940" h="88">
                                <a:moveTo>
                                  <a:pt x="940" y="0"/>
                                </a:moveTo>
                                <a:lnTo>
                                  <a:pt x="439" y="46"/>
                                </a:lnTo>
                                <a:lnTo>
                                  <a:pt x="439" y="42"/>
                                </a:lnTo>
                                <a:lnTo>
                                  <a:pt x="437" y="38"/>
                                </a:lnTo>
                                <a:lnTo>
                                  <a:pt x="435" y="34"/>
                                </a:lnTo>
                                <a:lnTo>
                                  <a:pt x="431" y="31"/>
                                </a:lnTo>
                                <a:lnTo>
                                  <a:pt x="428" y="28"/>
                                </a:lnTo>
                                <a:lnTo>
                                  <a:pt x="424" y="27"/>
                                </a:lnTo>
                                <a:lnTo>
                                  <a:pt x="420" y="25"/>
                                </a:lnTo>
                                <a:lnTo>
                                  <a:pt x="415" y="25"/>
                                </a:lnTo>
                                <a:lnTo>
                                  <a:pt x="410" y="27"/>
                                </a:lnTo>
                                <a:lnTo>
                                  <a:pt x="405" y="28"/>
                                </a:lnTo>
                                <a:lnTo>
                                  <a:pt x="403" y="31"/>
                                </a:lnTo>
                                <a:lnTo>
                                  <a:pt x="398" y="34"/>
                                </a:lnTo>
                                <a:lnTo>
                                  <a:pt x="397" y="36"/>
                                </a:lnTo>
                                <a:lnTo>
                                  <a:pt x="394" y="41"/>
                                </a:lnTo>
                                <a:lnTo>
                                  <a:pt x="394" y="45"/>
                                </a:lnTo>
                                <a:lnTo>
                                  <a:pt x="394" y="51"/>
                                </a:lnTo>
                                <a:lnTo>
                                  <a:pt x="0" y="88"/>
                                </a:lnTo>
                              </a:path>
                            </a:pathLst>
                          </a:custGeom>
                          <a:noFill/>
                          <a:ln w="190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3" name="Line 591"/>
                        <wps:cNvCnPr>
                          <a:cxnSpLocks noChangeShapeType="1"/>
                        </wps:cNvCnPr>
                        <wps:spPr bwMode="auto">
                          <a:xfrm flipH="1" flipV="1">
                            <a:off x="1523382" y="1494718"/>
                            <a:ext cx="324373" cy="67466"/>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804" name="Freeform 592"/>
                        <wps:cNvSpPr>
                          <a:spLocks/>
                        </wps:cNvSpPr>
                        <wps:spPr bwMode="auto">
                          <a:xfrm>
                            <a:off x="1524220" y="1357692"/>
                            <a:ext cx="346585" cy="137026"/>
                          </a:xfrm>
                          <a:custGeom>
                            <a:avLst/>
                            <a:gdLst>
                              <a:gd name="T0" fmla="*/ 0 w 827"/>
                              <a:gd name="T1" fmla="*/ 327 h 327"/>
                              <a:gd name="T2" fmla="*/ 406 w 827"/>
                              <a:gd name="T3" fmla="*/ 166 h 327"/>
                              <a:gd name="T4" fmla="*/ 404 w 827"/>
                              <a:gd name="T5" fmla="*/ 162 h 327"/>
                              <a:gd name="T6" fmla="*/ 404 w 827"/>
                              <a:gd name="T7" fmla="*/ 158 h 327"/>
                              <a:gd name="T8" fmla="*/ 406 w 827"/>
                              <a:gd name="T9" fmla="*/ 153 h 327"/>
                              <a:gd name="T10" fmla="*/ 407 w 827"/>
                              <a:gd name="T11" fmla="*/ 149 h 327"/>
                              <a:gd name="T12" fmla="*/ 408 w 827"/>
                              <a:gd name="T13" fmla="*/ 145 h 327"/>
                              <a:gd name="T14" fmla="*/ 411 w 827"/>
                              <a:gd name="T15" fmla="*/ 141 h 327"/>
                              <a:gd name="T16" fmla="*/ 415 w 827"/>
                              <a:gd name="T17" fmla="*/ 138 h 327"/>
                              <a:gd name="T18" fmla="*/ 420 w 827"/>
                              <a:gd name="T19" fmla="*/ 136 h 327"/>
                              <a:gd name="T20" fmla="*/ 424 w 827"/>
                              <a:gd name="T21" fmla="*/ 135 h 327"/>
                              <a:gd name="T22" fmla="*/ 428 w 827"/>
                              <a:gd name="T23" fmla="*/ 135 h 327"/>
                              <a:gd name="T24" fmla="*/ 432 w 827"/>
                              <a:gd name="T25" fmla="*/ 135 h 327"/>
                              <a:gd name="T26" fmla="*/ 437 w 827"/>
                              <a:gd name="T27" fmla="*/ 136 h 327"/>
                              <a:gd name="T28" fmla="*/ 441 w 827"/>
                              <a:gd name="T29" fmla="*/ 139 h 327"/>
                              <a:gd name="T30" fmla="*/ 444 w 827"/>
                              <a:gd name="T31" fmla="*/ 142 h 327"/>
                              <a:gd name="T32" fmla="*/ 447 w 827"/>
                              <a:gd name="T33" fmla="*/ 145 h 327"/>
                              <a:gd name="T34" fmla="*/ 449 w 827"/>
                              <a:gd name="T35" fmla="*/ 149 h 327"/>
                              <a:gd name="T36" fmla="*/ 827 w 827"/>
                              <a:gd name="T37" fmla="*/ 0 h 3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827" h="327">
                                <a:moveTo>
                                  <a:pt x="0" y="327"/>
                                </a:moveTo>
                                <a:lnTo>
                                  <a:pt x="406" y="166"/>
                                </a:lnTo>
                                <a:lnTo>
                                  <a:pt x="404" y="162"/>
                                </a:lnTo>
                                <a:lnTo>
                                  <a:pt x="404" y="158"/>
                                </a:lnTo>
                                <a:lnTo>
                                  <a:pt x="406" y="153"/>
                                </a:lnTo>
                                <a:lnTo>
                                  <a:pt x="407" y="149"/>
                                </a:lnTo>
                                <a:lnTo>
                                  <a:pt x="408" y="145"/>
                                </a:lnTo>
                                <a:lnTo>
                                  <a:pt x="411" y="141"/>
                                </a:lnTo>
                                <a:lnTo>
                                  <a:pt x="415" y="138"/>
                                </a:lnTo>
                                <a:lnTo>
                                  <a:pt x="420" y="136"/>
                                </a:lnTo>
                                <a:lnTo>
                                  <a:pt x="424" y="135"/>
                                </a:lnTo>
                                <a:lnTo>
                                  <a:pt x="428" y="135"/>
                                </a:lnTo>
                                <a:lnTo>
                                  <a:pt x="432" y="135"/>
                                </a:lnTo>
                                <a:lnTo>
                                  <a:pt x="437" y="136"/>
                                </a:lnTo>
                                <a:lnTo>
                                  <a:pt x="441" y="139"/>
                                </a:lnTo>
                                <a:lnTo>
                                  <a:pt x="444" y="142"/>
                                </a:lnTo>
                                <a:lnTo>
                                  <a:pt x="447" y="145"/>
                                </a:lnTo>
                                <a:lnTo>
                                  <a:pt x="449" y="149"/>
                                </a:lnTo>
                                <a:lnTo>
                                  <a:pt x="827" y="0"/>
                                </a:lnTo>
                              </a:path>
                            </a:pathLst>
                          </a:custGeom>
                          <a:noFill/>
                          <a:ln w="190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5" name="Freeform 593"/>
                        <wps:cNvSpPr>
                          <a:spLocks/>
                        </wps:cNvSpPr>
                        <wps:spPr bwMode="auto">
                          <a:xfrm>
                            <a:off x="1476863" y="1321654"/>
                            <a:ext cx="370892" cy="167616"/>
                          </a:xfrm>
                          <a:custGeom>
                            <a:avLst/>
                            <a:gdLst>
                              <a:gd name="T0" fmla="*/ 0 w 885"/>
                              <a:gd name="T1" fmla="*/ 0 h 400"/>
                              <a:gd name="T2" fmla="*/ 278 w 885"/>
                              <a:gd name="T3" fmla="*/ 124 h 400"/>
                              <a:gd name="T4" fmla="*/ 281 w 885"/>
                              <a:gd name="T5" fmla="*/ 122 h 400"/>
                              <a:gd name="T6" fmla="*/ 284 w 885"/>
                              <a:gd name="T7" fmla="*/ 117 h 400"/>
                              <a:gd name="T8" fmla="*/ 287 w 885"/>
                              <a:gd name="T9" fmla="*/ 115 h 400"/>
                              <a:gd name="T10" fmla="*/ 291 w 885"/>
                              <a:gd name="T11" fmla="*/ 113 h 400"/>
                              <a:gd name="T12" fmla="*/ 295 w 885"/>
                              <a:gd name="T13" fmla="*/ 112 h 400"/>
                              <a:gd name="T14" fmla="*/ 299 w 885"/>
                              <a:gd name="T15" fmla="*/ 112 h 400"/>
                              <a:gd name="T16" fmla="*/ 304 w 885"/>
                              <a:gd name="T17" fmla="*/ 112 h 400"/>
                              <a:gd name="T18" fmla="*/ 309 w 885"/>
                              <a:gd name="T19" fmla="*/ 113 h 400"/>
                              <a:gd name="T20" fmla="*/ 312 w 885"/>
                              <a:gd name="T21" fmla="*/ 116 h 400"/>
                              <a:gd name="T22" fmla="*/ 316 w 885"/>
                              <a:gd name="T23" fmla="*/ 119 h 400"/>
                              <a:gd name="T24" fmla="*/ 319 w 885"/>
                              <a:gd name="T25" fmla="*/ 123 h 400"/>
                              <a:gd name="T26" fmla="*/ 321 w 885"/>
                              <a:gd name="T27" fmla="*/ 126 h 400"/>
                              <a:gd name="T28" fmla="*/ 322 w 885"/>
                              <a:gd name="T29" fmla="*/ 130 h 400"/>
                              <a:gd name="T30" fmla="*/ 322 w 885"/>
                              <a:gd name="T31" fmla="*/ 134 h 400"/>
                              <a:gd name="T32" fmla="*/ 322 w 885"/>
                              <a:gd name="T33" fmla="*/ 139 h 400"/>
                              <a:gd name="T34" fmla="*/ 321 w 885"/>
                              <a:gd name="T35" fmla="*/ 144 h 400"/>
                              <a:gd name="T36" fmla="*/ 321 w 885"/>
                              <a:gd name="T37" fmla="*/ 144 h 400"/>
                              <a:gd name="T38" fmla="*/ 321 w 885"/>
                              <a:gd name="T39" fmla="*/ 144 h 400"/>
                              <a:gd name="T40" fmla="*/ 885 w 885"/>
                              <a:gd name="T41" fmla="*/ 400 h 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885" h="400">
                                <a:moveTo>
                                  <a:pt x="0" y="0"/>
                                </a:moveTo>
                                <a:lnTo>
                                  <a:pt x="278" y="124"/>
                                </a:lnTo>
                                <a:lnTo>
                                  <a:pt x="281" y="122"/>
                                </a:lnTo>
                                <a:lnTo>
                                  <a:pt x="284" y="117"/>
                                </a:lnTo>
                                <a:lnTo>
                                  <a:pt x="287" y="115"/>
                                </a:lnTo>
                                <a:lnTo>
                                  <a:pt x="291" y="113"/>
                                </a:lnTo>
                                <a:lnTo>
                                  <a:pt x="295" y="112"/>
                                </a:lnTo>
                                <a:lnTo>
                                  <a:pt x="299" y="112"/>
                                </a:lnTo>
                                <a:lnTo>
                                  <a:pt x="304" y="112"/>
                                </a:lnTo>
                                <a:lnTo>
                                  <a:pt x="309" y="113"/>
                                </a:lnTo>
                                <a:lnTo>
                                  <a:pt x="312" y="116"/>
                                </a:lnTo>
                                <a:lnTo>
                                  <a:pt x="316" y="119"/>
                                </a:lnTo>
                                <a:lnTo>
                                  <a:pt x="319" y="123"/>
                                </a:lnTo>
                                <a:lnTo>
                                  <a:pt x="321" y="126"/>
                                </a:lnTo>
                                <a:lnTo>
                                  <a:pt x="322" y="130"/>
                                </a:lnTo>
                                <a:lnTo>
                                  <a:pt x="322" y="134"/>
                                </a:lnTo>
                                <a:lnTo>
                                  <a:pt x="322" y="139"/>
                                </a:lnTo>
                                <a:lnTo>
                                  <a:pt x="321" y="144"/>
                                </a:lnTo>
                                <a:lnTo>
                                  <a:pt x="885" y="400"/>
                                </a:lnTo>
                              </a:path>
                            </a:pathLst>
                          </a:custGeom>
                          <a:noFill/>
                          <a:ln w="190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6" name="Rectangle 594"/>
                        <wps:cNvSpPr>
                          <a:spLocks noChangeArrowheads="1"/>
                        </wps:cNvSpPr>
                        <wps:spPr bwMode="auto">
                          <a:xfrm>
                            <a:off x="2184701" y="1970749"/>
                            <a:ext cx="292942" cy="595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7" name="Rectangle 595"/>
                        <wps:cNvSpPr>
                          <a:spLocks noChangeArrowheads="1"/>
                        </wps:cNvSpPr>
                        <wps:spPr bwMode="auto">
                          <a:xfrm>
                            <a:off x="2184701" y="1970749"/>
                            <a:ext cx="292942" cy="59504"/>
                          </a:xfrm>
                          <a:prstGeom prst="rect">
                            <a:avLst/>
                          </a:prstGeom>
                          <a:noFill/>
                          <a:ln w="444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8" name="Rectangle 596"/>
                        <wps:cNvSpPr>
                          <a:spLocks noChangeArrowheads="1"/>
                        </wps:cNvSpPr>
                        <wps:spPr bwMode="auto">
                          <a:xfrm>
                            <a:off x="2295759" y="1977872"/>
                            <a:ext cx="10731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DF671" w14:textId="77777777" w:rsidR="00AC42CE" w:rsidRDefault="00AC42CE" w:rsidP="00A77D7B">
                              <w:r>
                                <w:rPr>
                                  <w:rFonts w:cs="Arial"/>
                                  <w:color w:val="000000"/>
                                  <w:sz w:val="8"/>
                                  <w:szCs w:val="8"/>
                                </w:rPr>
                                <w:t>GSS</w:t>
                              </w:r>
                            </w:p>
                          </w:txbxContent>
                        </wps:txbx>
                        <wps:bodyPr rot="0" vert="horz" wrap="none" lIns="0" tIns="0" rIns="0" bIns="0" anchor="t" anchorCtr="0" upright="1">
                          <a:spAutoFit/>
                        </wps:bodyPr>
                      </wps:wsp>
                      <wps:wsp>
                        <wps:cNvPr id="809" name="Rectangle 597"/>
                        <wps:cNvSpPr>
                          <a:spLocks noChangeArrowheads="1"/>
                        </wps:cNvSpPr>
                        <wps:spPr bwMode="auto">
                          <a:xfrm>
                            <a:off x="1525477" y="1972844"/>
                            <a:ext cx="292104" cy="1106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0" name="Rectangle 598"/>
                        <wps:cNvSpPr>
                          <a:spLocks noChangeArrowheads="1"/>
                        </wps:cNvSpPr>
                        <wps:spPr bwMode="auto">
                          <a:xfrm>
                            <a:off x="1525477" y="1972844"/>
                            <a:ext cx="292104" cy="110627"/>
                          </a:xfrm>
                          <a:prstGeom prst="rect">
                            <a:avLst/>
                          </a:prstGeom>
                          <a:noFill/>
                          <a:ln w="444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1" name="Rectangle 599"/>
                        <wps:cNvSpPr>
                          <a:spLocks noChangeArrowheads="1"/>
                        </wps:cNvSpPr>
                        <wps:spPr bwMode="auto">
                          <a:xfrm>
                            <a:off x="1558585" y="1987510"/>
                            <a:ext cx="35623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88206" w14:textId="77777777" w:rsidR="00AC42CE" w:rsidRDefault="00AC42CE" w:rsidP="00A77D7B">
                              <w:proofErr w:type="spellStart"/>
                              <w:r>
                                <w:rPr>
                                  <w:rFonts w:cs="Arial"/>
                                  <w:color w:val="000000"/>
                                  <w:sz w:val="8"/>
                                  <w:szCs w:val="8"/>
                                </w:rPr>
                                <w:t>Eurotax</w:t>
                              </w:r>
                              <w:proofErr w:type="spellEnd"/>
                              <w:r>
                                <w:rPr>
                                  <w:rFonts w:cs="Arial"/>
                                  <w:color w:val="000000"/>
                                  <w:sz w:val="8"/>
                                  <w:szCs w:val="8"/>
                                </w:rPr>
                                <w:t xml:space="preserve"> Vehicle </w:t>
                              </w:r>
                            </w:p>
                          </w:txbxContent>
                        </wps:txbx>
                        <wps:bodyPr rot="0" vert="horz" wrap="none" lIns="0" tIns="0" rIns="0" bIns="0" anchor="t" anchorCtr="0" upright="1">
                          <a:spAutoFit/>
                        </wps:bodyPr>
                      </wps:wsp>
                      <wps:wsp>
                        <wps:cNvPr id="812" name="Rectangle 600"/>
                        <wps:cNvSpPr>
                          <a:spLocks noChangeArrowheads="1"/>
                        </wps:cNvSpPr>
                        <wps:spPr bwMode="auto">
                          <a:xfrm>
                            <a:off x="1595046" y="2027319"/>
                            <a:ext cx="2374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E2D85" w14:textId="77777777" w:rsidR="00AC42CE" w:rsidRDefault="00AC42CE" w:rsidP="00A77D7B">
                              <w:r>
                                <w:rPr>
                                  <w:rFonts w:cs="Arial"/>
                                  <w:color w:val="000000"/>
                                  <w:sz w:val="8"/>
                                  <w:szCs w:val="8"/>
                                </w:rPr>
                                <w:t>Valuations</w:t>
                              </w:r>
                            </w:p>
                          </w:txbxContent>
                        </wps:txbx>
                        <wps:bodyPr rot="0" vert="horz" wrap="none" lIns="0" tIns="0" rIns="0" bIns="0" anchor="t" anchorCtr="0" upright="1">
                          <a:spAutoFit/>
                        </wps:bodyPr>
                      </wps:wsp>
                      <wps:wsp>
                        <wps:cNvPr id="813" name="Rectangle 601"/>
                        <wps:cNvSpPr>
                          <a:spLocks noChangeArrowheads="1"/>
                        </wps:cNvSpPr>
                        <wps:spPr bwMode="auto">
                          <a:xfrm>
                            <a:off x="1866195" y="1972844"/>
                            <a:ext cx="292104" cy="921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4" name="Rectangle 602"/>
                        <wps:cNvSpPr>
                          <a:spLocks noChangeArrowheads="1"/>
                        </wps:cNvSpPr>
                        <wps:spPr bwMode="auto">
                          <a:xfrm>
                            <a:off x="1866195" y="1972844"/>
                            <a:ext cx="292104" cy="92189"/>
                          </a:xfrm>
                          <a:prstGeom prst="rect">
                            <a:avLst/>
                          </a:prstGeom>
                          <a:noFill/>
                          <a:ln w="444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5" name="Rectangle 603"/>
                        <wps:cNvSpPr>
                          <a:spLocks noChangeArrowheads="1"/>
                        </wps:cNvSpPr>
                        <wps:spPr bwMode="auto">
                          <a:xfrm>
                            <a:off x="1887569" y="1977872"/>
                            <a:ext cx="3898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333CC" w14:textId="77777777" w:rsidR="00AC42CE" w:rsidRDefault="00AC42CE" w:rsidP="00A77D7B">
                              <w:r>
                                <w:rPr>
                                  <w:rFonts w:cs="Arial"/>
                                  <w:color w:val="000000"/>
                                  <w:sz w:val="8"/>
                                  <w:szCs w:val="8"/>
                                </w:rPr>
                                <w:t xml:space="preserve">WAS Audits PDA </w:t>
                              </w:r>
                            </w:p>
                          </w:txbxContent>
                        </wps:txbx>
                        <wps:bodyPr rot="0" vert="horz" wrap="none" lIns="0" tIns="0" rIns="0" bIns="0" anchor="t" anchorCtr="0" upright="1">
                          <a:spAutoFit/>
                        </wps:bodyPr>
                      </wps:wsp>
                      <wps:wsp>
                        <wps:cNvPr id="816" name="Rectangle 604"/>
                        <wps:cNvSpPr>
                          <a:spLocks noChangeArrowheads="1"/>
                        </wps:cNvSpPr>
                        <wps:spPr bwMode="auto">
                          <a:xfrm>
                            <a:off x="1957137" y="2017681"/>
                            <a:ext cx="16954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2270B" w14:textId="77777777" w:rsidR="00AC42CE" w:rsidRDefault="00AC42CE" w:rsidP="00A77D7B">
                              <w:r>
                                <w:rPr>
                                  <w:rFonts w:cs="Arial"/>
                                  <w:color w:val="000000"/>
                                  <w:sz w:val="8"/>
                                  <w:szCs w:val="8"/>
                                </w:rPr>
                                <w:t>System</w:t>
                              </w:r>
                            </w:p>
                          </w:txbxContent>
                        </wps:txbx>
                        <wps:bodyPr rot="0" vert="horz" wrap="none" lIns="0" tIns="0" rIns="0" bIns="0" anchor="t" anchorCtr="0" upright="1">
                          <a:spAutoFit/>
                        </wps:bodyPr>
                      </wps:wsp>
                      <wps:wsp>
                        <wps:cNvPr id="817" name="Line 605"/>
                        <wps:cNvCnPr>
                          <a:cxnSpLocks noChangeShapeType="1"/>
                        </wps:cNvCnPr>
                        <wps:spPr bwMode="auto">
                          <a:xfrm flipH="1">
                            <a:off x="1679282" y="1599059"/>
                            <a:ext cx="337365" cy="368756"/>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818" name="Freeform 606"/>
                        <wps:cNvSpPr>
                          <a:spLocks/>
                        </wps:cNvSpPr>
                        <wps:spPr bwMode="auto">
                          <a:xfrm>
                            <a:off x="1674672" y="1960692"/>
                            <a:ext cx="11734" cy="12152"/>
                          </a:xfrm>
                          <a:custGeom>
                            <a:avLst/>
                            <a:gdLst>
                              <a:gd name="T0" fmla="*/ 28 w 28"/>
                              <a:gd name="T1" fmla="*/ 27 h 29"/>
                              <a:gd name="T2" fmla="*/ 0 w 28"/>
                              <a:gd name="T3" fmla="*/ 29 h 29"/>
                              <a:gd name="T4" fmla="*/ 0 w 28"/>
                              <a:gd name="T5" fmla="*/ 0 h 29"/>
                              <a:gd name="T6" fmla="*/ 28 w 28"/>
                              <a:gd name="T7" fmla="*/ 27 h 29"/>
                            </a:gdLst>
                            <a:ahLst/>
                            <a:cxnLst>
                              <a:cxn ang="0">
                                <a:pos x="T0" y="T1"/>
                              </a:cxn>
                              <a:cxn ang="0">
                                <a:pos x="T2" y="T3"/>
                              </a:cxn>
                              <a:cxn ang="0">
                                <a:pos x="T4" y="T5"/>
                              </a:cxn>
                              <a:cxn ang="0">
                                <a:pos x="T6" y="T7"/>
                              </a:cxn>
                            </a:cxnLst>
                            <a:rect l="0" t="0" r="r" b="b"/>
                            <a:pathLst>
                              <a:path w="28" h="29">
                                <a:moveTo>
                                  <a:pt x="28" y="27"/>
                                </a:moveTo>
                                <a:lnTo>
                                  <a:pt x="0" y="29"/>
                                </a:lnTo>
                                <a:lnTo>
                                  <a:pt x="0" y="0"/>
                                </a:lnTo>
                                <a:lnTo>
                                  <a:pt x="28"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9" name="Rectangle 607"/>
                        <wps:cNvSpPr>
                          <a:spLocks noChangeArrowheads="1"/>
                        </wps:cNvSpPr>
                        <wps:spPr bwMode="auto">
                          <a:xfrm>
                            <a:off x="1753042" y="1746562"/>
                            <a:ext cx="182303" cy="779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0" name="Rectangle 608"/>
                        <wps:cNvSpPr>
                          <a:spLocks noChangeArrowheads="1"/>
                        </wps:cNvSpPr>
                        <wps:spPr bwMode="auto">
                          <a:xfrm>
                            <a:off x="1756394" y="1745305"/>
                            <a:ext cx="28003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892AE" w14:textId="77777777" w:rsidR="00AC42CE" w:rsidRDefault="00AC42CE" w:rsidP="00A77D7B">
                              <w:r>
                                <w:rPr>
                                  <w:rFonts w:cs="Arial"/>
                                  <w:color w:val="000000"/>
                                  <w:sz w:val="8"/>
                                  <w:szCs w:val="8"/>
                                </w:rPr>
                                <w:t>XML via GM</w:t>
                              </w:r>
                            </w:p>
                          </w:txbxContent>
                        </wps:txbx>
                        <wps:bodyPr rot="0" vert="horz" wrap="none" lIns="0" tIns="0" rIns="0" bIns="0" anchor="t" anchorCtr="0" upright="1">
                          <a:spAutoFit/>
                        </wps:bodyPr>
                      </wps:wsp>
                      <wps:wsp>
                        <wps:cNvPr id="821" name="Rectangle 609"/>
                        <wps:cNvSpPr>
                          <a:spLocks noChangeArrowheads="1"/>
                        </wps:cNvSpPr>
                        <wps:spPr bwMode="auto">
                          <a:xfrm>
                            <a:off x="1753461" y="1785114"/>
                            <a:ext cx="28511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41ACF" w14:textId="77777777" w:rsidR="00AC42CE" w:rsidRDefault="00AC42CE" w:rsidP="00A77D7B">
                              <w:r>
                                <w:rPr>
                                  <w:rFonts w:cs="Arial"/>
                                  <w:color w:val="000000"/>
                                  <w:sz w:val="8"/>
                                  <w:szCs w:val="8"/>
                                </w:rPr>
                                <w:t>Proxy server</w:t>
                              </w:r>
                            </w:p>
                          </w:txbxContent>
                        </wps:txbx>
                        <wps:bodyPr rot="0" vert="horz" wrap="none" lIns="0" tIns="0" rIns="0" bIns="0" anchor="t" anchorCtr="0" upright="1">
                          <a:spAutoFit/>
                        </wps:bodyPr>
                      </wps:wsp>
                      <wps:wsp>
                        <wps:cNvPr id="822" name="Line 610"/>
                        <wps:cNvCnPr>
                          <a:cxnSpLocks noChangeShapeType="1"/>
                        </wps:cNvCnPr>
                        <wps:spPr bwMode="auto">
                          <a:xfrm>
                            <a:off x="2021257" y="1604088"/>
                            <a:ext cx="310124" cy="366661"/>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823" name="Freeform 611"/>
                        <wps:cNvSpPr>
                          <a:spLocks/>
                        </wps:cNvSpPr>
                        <wps:spPr bwMode="auto">
                          <a:xfrm>
                            <a:off x="2015809" y="1599059"/>
                            <a:ext cx="12573" cy="12152"/>
                          </a:xfrm>
                          <a:custGeom>
                            <a:avLst/>
                            <a:gdLst>
                              <a:gd name="T0" fmla="*/ 0 w 30"/>
                              <a:gd name="T1" fmla="*/ 29 h 29"/>
                              <a:gd name="T2" fmla="*/ 2 w 30"/>
                              <a:gd name="T3" fmla="*/ 0 h 29"/>
                              <a:gd name="T4" fmla="*/ 30 w 30"/>
                              <a:gd name="T5" fmla="*/ 3 h 29"/>
                              <a:gd name="T6" fmla="*/ 0 w 30"/>
                              <a:gd name="T7" fmla="*/ 29 h 29"/>
                            </a:gdLst>
                            <a:ahLst/>
                            <a:cxnLst>
                              <a:cxn ang="0">
                                <a:pos x="T0" y="T1"/>
                              </a:cxn>
                              <a:cxn ang="0">
                                <a:pos x="T2" y="T3"/>
                              </a:cxn>
                              <a:cxn ang="0">
                                <a:pos x="T4" y="T5"/>
                              </a:cxn>
                              <a:cxn ang="0">
                                <a:pos x="T6" y="T7"/>
                              </a:cxn>
                            </a:cxnLst>
                            <a:rect l="0" t="0" r="r" b="b"/>
                            <a:pathLst>
                              <a:path w="30" h="29">
                                <a:moveTo>
                                  <a:pt x="0" y="29"/>
                                </a:moveTo>
                                <a:lnTo>
                                  <a:pt x="2" y="0"/>
                                </a:lnTo>
                                <a:lnTo>
                                  <a:pt x="30" y="3"/>
                                </a:lnTo>
                                <a:lnTo>
                                  <a:pt x="0"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4" name="Rectangle 612"/>
                        <wps:cNvSpPr>
                          <a:spLocks noChangeArrowheads="1"/>
                        </wps:cNvSpPr>
                        <wps:spPr bwMode="auto">
                          <a:xfrm>
                            <a:off x="2139021" y="1765838"/>
                            <a:ext cx="66635" cy="385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5" name="Rectangle 613"/>
                        <wps:cNvSpPr>
                          <a:spLocks noChangeArrowheads="1"/>
                        </wps:cNvSpPr>
                        <wps:spPr bwMode="auto">
                          <a:xfrm>
                            <a:off x="2140278" y="1763742"/>
                            <a:ext cx="10477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3CBF2" w14:textId="77777777" w:rsidR="00AC42CE" w:rsidRDefault="00AC42CE" w:rsidP="00A77D7B">
                              <w:r>
                                <w:rPr>
                                  <w:rFonts w:cs="Arial"/>
                                  <w:color w:val="000000"/>
                                  <w:sz w:val="8"/>
                                  <w:szCs w:val="8"/>
                                </w:rPr>
                                <w:t>XML</w:t>
                              </w:r>
                            </w:p>
                          </w:txbxContent>
                        </wps:txbx>
                        <wps:bodyPr rot="0" vert="horz" wrap="none" lIns="0" tIns="0" rIns="0" bIns="0" anchor="t" anchorCtr="0" upright="1">
                          <a:spAutoFit/>
                        </wps:bodyPr>
                      </wps:wsp>
                      <wps:wsp>
                        <wps:cNvPr id="826" name="Line 614"/>
                        <wps:cNvCnPr>
                          <a:cxnSpLocks noChangeShapeType="1"/>
                        </wps:cNvCnPr>
                        <wps:spPr bwMode="auto">
                          <a:xfrm flipH="1">
                            <a:off x="2008685" y="1613307"/>
                            <a:ext cx="7963" cy="359537"/>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827" name="Freeform 615"/>
                        <wps:cNvSpPr>
                          <a:spLocks/>
                        </wps:cNvSpPr>
                        <wps:spPr bwMode="auto">
                          <a:xfrm>
                            <a:off x="2008266" y="1599059"/>
                            <a:ext cx="16763" cy="16762"/>
                          </a:xfrm>
                          <a:custGeom>
                            <a:avLst/>
                            <a:gdLst>
                              <a:gd name="T0" fmla="*/ 0 w 40"/>
                              <a:gd name="T1" fmla="*/ 40 h 40"/>
                              <a:gd name="T2" fmla="*/ 20 w 40"/>
                              <a:gd name="T3" fmla="*/ 0 h 40"/>
                              <a:gd name="T4" fmla="*/ 40 w 40"/>
                              <a:gd name="T5" fmla="*/ 40 h 40"/>
                              <a:gd name="T6" fmla="*/ 0 w 40"/>
                              <a:gd name="T7" fmla="*/ 40 h 40"/>
                            </a:gdLst>
                            <a:ahLst/>
                            <a:cxnLst>
                              <a:cxn ang="0">
                                <a:pos x="T0" y="T1"/>
                              </a:cxn>
                              <a:cxn ang="0">
                                <a:pos x="T2" y="T3"/>
                              </a:cxn>
                              <a:cxn ang="0">
                                <a:pos x="T4" y="T5"/>
                              </a:cxn>
                              <a:cxn ang="0">
                                <a:pos x="T6" y="T7"/>
                              </a:cxn>
                            </a:cxnLst>
                            <a:rect l="0" t="0" r="r" b="b"/>
                            <a:pathLst>
                              <a:path w="40" h="40">
                                <a:moveTo>
                                  <a:pt x="0" y="40"/>
                                </a:moveTo>
                                <a:lnTo>
                                  <a:pt x="20" y="0"/>
                                </a:lnTo>
                                <a:lnTo>
                                  <a:pt x="40" y="40"/>
                                </a:lnTo>
                                <a:lnTo>
                                  <a:pt x="0"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8" name="Rectangle 616"/>
                        <wps:cNvSpPr>
                          <a:spLocks noChangeArrowheads="1"/>
                        </wps:cNvSpPr>
                        <wps:spPr bwMode="auto">
                          <a:xfrm>
                            <a:off x="1978091" y="1766257"/>
                            <a:ext cx="66216" cy="39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9" name="Rectangle 617"/>
                        <wps:cNvSpPr>
                          <a:spLocks noChangeArrowheads="1"/>
                        </wps:cNvSpPr>
                        <wps:spPr bwMode="auto">
                          <a:xfrm>
                            <a:off x="1978510" y="1763742"/>
                            <a:ext cx="10477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E39C3" w14:textId="77777777" w:rsidR="00AC42CE" w:rsidRDefault="00AC42CE" w:rsidP="00A77D7B">
                              <w:r>
                                <w:rPr>
                                  <w:rFonts w:cs="Arial"/>
                                  <w:color w:val="000000"/>
                                  <w:sz w:val="8"/>
                                  <w:szCs w:val="8"/>
                                </w:rPr>
                                <w:t>XML</w:t>
                              </w:r>
                            </w:p>
                          </w:txbxContent>
                        </wps:txbx>
                        <wps:bodyPr rot="0" vert="horz" wrap="none" lIns="0" tIns="0" rIns="0" bIns="0" anchor="t" anchorCtr="0" upright="1">
                          <a:spAutoFit/>
                        </wps:bodyPr>
                      </wps:wsp>
                      <wps:wsp>
                        <wps:cNvPr id="830" name="Rectangle 618"/>
                        <wps:cNvSpPr>
                          <a:spLocks noChangeArrowheads="1"/>
                        </wps:cNvSpPr>
                        <wps:spPr bwMode="auto">
                          <a:xfrm>
                            <a:off x="1933668" y="1016593"/>
                            <a:ext cx="397714" cy="1466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1" name="Rectangle 619"/>
                        <wps:cNvSpPr>
                          <a:spLocks noChangeArrowheads="1"/>
                        </wps:cNvSpPr>
                        <wps:spPr bwMode="auto">
                          <a:xfrm>
                            <a:off x="1933668" y="1016593"/>
                            <a:ext cx="397714" cy="146664"/>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2" name="Rectangle 620"/>
                        <wps:cNvSpPr>
                          <a:spLocks noChangeArrowheads="1"/>
                        </wps:cNvSpPr>
                        <wps:spPr bwMode="auto">
                          <a:xfrm>
                            <a:off x="1882539" y="1035031"/>
                            <a:ext cx="102676" cy="364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3" name="Rectangle 621"/>
                        <wps:cNvSpPr>
                          <a:spLocks noChangeArrowheads="1"/>
                        </wps:cNvSpPr>
                        <wps:spPr bwMode="auto">
                          <a:xfrm>
                            <a:off x="1882539" y="1035031"/>
                            <a:ext cx="102676" cy="36457"/>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4" name="Rectangle 622"/>
                        <wps:cNvSpPr>
                          <a:spLocks noChangeArrowheads="1"/>
                        </wps:cNvSpPr>
                        <wps:spPr bwMode="auto">
                          <a:xfrm>
                            <a:off x="1882539" y="1108363"/>
                            <a:ext cx="102676" cy="364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5" name="Rectangle 623"/>
                        <wps:cNvSpPr>
                          <a:spLocks noChangeArrowheads="1"/>
                        </wps:cNvSpPr>
                        <wps:spPr bwMode="auto">
                          <a:xfrm>
                            <a:off x="1882539" y="1108363"/>
                            <a:ext cx="102676" cy="36457"/>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6" name="Rectangle 624"/>
                        <wps:cNvSpPr>
                          <a:spLocks noChangeArrowheads="1"/>
                        </wps:cNvSpPr>
                        <wps:spPr bwMode="auto">
                          <a:xfrm>
                            <a:off x="2103818" y="1048440"/>
                            <a:ext cx="16954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2184B" w14:textId="77777777" w:rsidR="00AC42CE" w:rsidRDefault="00AC42CE" w:rsidP="00A77D7B">
                              <w:r>
                                <w:rPr>
                                  <w:rFonts w:cs="Arial"/>
                                  <w:color w:val="000000"/>
                                  <w:sz w:val="8"/>
                                  <w:szCs w:val="8"/>
                                </w:rPr>
                                <w:t>Monitor</w:t>
                              </w:r>
                            </w:p>
                          </w:txbxContent>
                        </wps:txbx>
                        <wps:bodyPr rot="0" vert="horz" wrap="none" lIns="0" tIns="0" rIns="0" bIns="0" anchor="t" anchorCtr="0" upright="1">
                          <a:spAutoFit/>
                        </wps:bodyPr>
                      </wps:wsp>
                      <wps:wsp>
                        <wps:cNvPr id="837" name="Rectangle 625"/>
                        <wps:cNvSpPr>
                          <a:spLocks noChangeArrowheads="1"/>
                        </wps:cNvSpPr>
                        <wps:spPr bwMode="auto">
                          <a:xfrm>
                            <a:off x="2006589" y="1088249"/>
                            <a:ext cx="47180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4ED2C" w14:textId="77777777" w:rsidR="00AC42CE" w:rsidRDefault="00AC42CE" w:rsidP="00A77D7B">
                              <w:r>
                                <w:rPr>
                                  <w:rFonts w:cs="Arial"/>
                                  <w:color w:val="000000"/>
                                  <w:sz w:val="8"/>
                                  <w:szCs w:val="8"/>
                                </w:rPr>
                                <w:t>Manages Forte Apps</w:t>
                              </w:r>
                            </w:p>
                          </w:txbxContent>
                        </wps:txbx>
                        <wps:bodyPr rot="0" vert="horz" wrap="none" lIns="0" tIns="0" rIns="0" bIns="0" anchor="t" anchorCtr="0" upright="1">
                          <a:spAutoFit/>
                        </wps:bodyPr>
                      </wps:wsp>
                      <wps:wsp>
                        <wps:cNvPr id="838" name="Rectangle 626"/>
                        <wps:cNvSpPr>
                          <a:spLocks noChangeArrowheads="1"/>
                        </wps:cNvSpPr>
                        <wps:spPr bwMode="auto">
                          <a:xfrm>
                            <a:off x="3079452" y="793244"/>
                            <a:ext cx="230917" cy="80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9" name="Rectangle 627"/>
                        <wps:cNvSpPr>
                          <a:spLocks noChangeArrowheads="1"/>
                        </wps:cNvSpPr>
                        <wps:spPr bwMode="auto">
                          <a:xfrm>
                            <a:off x="3079452" y="793244"/>
                            <a:ext cx="230917" cy="80875"/>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0" name="Rectangle 628"/>
                        <wps:cNvSpPr>
                          <a:spLocks noChangeArrowheads="1"/>
                        </wps:cNvSpPr>
                        <wps:spPr bwMode="auto">
                          <a:xfrm>
                            <a:off x="3084901" y="812939"/>
                            <a:ext cx="34163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AEC81" w14:textId="77777777" w:rsidR="00AC42CE" w:rsidRDefault="00AC42CE" w:rsidP="00A77D7B">
                              <w:r>
                                <w:rPr>
                                  <w:rFonts w:cs="Arial"/>
                                  <w:color w:val="000000"/>
                                  <w:sz w:val="8"/>
                                  <w:szCs w:val="8"/>
                                </w:rPr>
                                <w:t>Oracle Reports</w:t>
                              </w:r>
                            </w:p>
                          </w:txbxContent>
                        </wps:txbx>
                        <wps:bodyPr rot="0" vert="horz" wrap="none" lIns="0" tIns="0" rIns="0" bIns="0" anchor="t" anchorCtr="0" upright="1">
                          <a:spAutoFit/>
                        </wps:bodyPr>
                      </wps:wsp>
                      <wps:wsp>
                        <wps:cNvPr id="841" name="Rectangle 629"/>
                        <wps:cNvSpPr>
                          <a:spLocks noChangeArrowheads="1"/>
                        </wps:cNvSpPr>
                        <wps:spPr bwMode="auto">
                          <a:xfrm>
                            <a:off x="3079452" y="932366"/>
                            <a:ext cx="230917" cy="80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2" name="Rectangle 630"/>
                        <wps:cNvSpPr>
                          <a:spLocks noChangeArrowheads="1"/>
                        </wps:cNvSpPr>
                        <wps:spPr bwMode="auto">
                          <a:xfrm>
                            <a:off x="3079452" y="932366"/>
                            <a:ext cx="230917" cy="80875"/>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3" name="Rectangle 631"/>
                        <wps:cNvSpPr>
                          <a:spLocks noChangeArrowheads="1"/>
                        </wps:cNvSpPr>
                        <wps:spPr bwMode="auto">
                          <a:xfrm>
                            <a:off x="3090768" y="932366"/>
                            <a:ext cx="32512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1C2CA" w14:textId="77777777" w:rsidR="00AC42CE" w:rsidRDefault="00AC42CE" w:rsidP="00A77D7B">
                              <w:r>
                                <w:rPr>
                                  <w:rFonts w:cs="Arial"/>
                                  <w:color w:val="000000"/>
                                  <w:sz w:val="8"/>
                                  <w:szCs w:val="8"/>
                                </w:rPr>
                                <w:t xml:space="preserve">Adobe Central </w:t>
                              </w:r>
                            </w:p>
                          </w:txbxContent>
                        </wps:txbx>
                        <wps:bodyPr rot="0" vert="horz" wrap="none" lIns="0" tIns="0" rIns="0" bIns="0" anchor="t" anchorCtr="0" upright="1">
                          <a:spAutoFit/>
                        </wps:bodyPr>
                      </wps:wsp>
                      <wps:wsp>
                        <wps:cNvPr id="844" name="Rectangle 632"/>
                        <wps:cNvSpPr>
                          <a:spLocks noChangeArrowheads="1"/>
                        </wps:cNvSpPr>
                        <wps:spPr bwMode="auto">
                          <a:xfrm>
                            <a:off x="3170394" y="972175"/>
                            <a:ext cx="7937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4EB60" w14:textId="77777777" w:rsidR="00AC42CE" w:rsidRDefault="00AC42CE" w:rsidP="00A77D7B">
                              <w:r>
                                <w:rPr>
                                  <w:rFonts w:cs="Arial"/>
                                  <w:color w:val="000000"/>
                                  <w:sz w:val="8"/>
                                  <w:szCs w:val="8"/>
                                </w:rPr>
                                <w:t>Pro</w:t>
                              </w:r>
                            </w:p>
                          </w:txbxContent>
                        </wps:txbx>
                        <wps:bodyPr rot="0" vert="horz" wrap="none" lIns="0" tIns="0" rIns="0" bIns="0" anchor="t" anchorCtr="0" upright="1">
                          <a:spAutoFit/>
                        </wps:bodyPr>
                      </wps:wsp>
                      <wps:wsp>
                        <wps:cNvPr id="845" name="Rectangle 633"/>
                        <wps:cNvSpPr>
                          <a:spLocks noChangeArrowheads="1"/>
                        </wps:cNvSpPr>
                        <wps:spPr bwMode="auto">
                          <a:xfrm>
                            <a:off x="2641925" y="701055"/>
                            <a:ext cx="322278" cy="115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6" name="Rectangle 634"/>
                        <wps:cNvSpPr>
                          <a:spLocks noChangeArrowheads="1"/>
                        </wps:cNvSpPr>
                        <wps:spPr bwMode="auto">
                          <a:xfrm>
                            <a:off x="2641925" y="701055"/>
                            <a:ext cx="322278" cy="115655"/>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7" name="Rectangle 635"/>
                        <wps:cNvSpPr>
                          <a:spLocks noChangeArrowheads="1"/>
                        </wps:cNvSpPr>
                        <wps:spPr bwMode="auto">
                          <a:xfrm>
                            <a:off x="2715685" y="718236"/>
                            <a:ext cx="26860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1E141" w14:textId="77777777" w:rsidR="00AC42CE" w:rsidRDefault="00AC42CE" w:rsidP="00A77D7B">
                              <w:r>
                                <w:rPr>
                                  <w:rFonts w:cs="Arial"/>
                                  <w:color w:val="000000"/>
                                  <w:sz w:val="8"/>
                                  <w:szCs w:val="8"/>
                                </w:rPr>
                                <w:t xml:space="preserve">UNIX JOBS </w:t>
                              </w:r>
                            </w:p>
                          </w:txbxContent>
                        </wps:txbx>
                        <wps:bodyPr rot="0" vert="horz" wrap="none" lIns="0" tIns="0" rIns="0" bIns="0" anchor="t" anchorCtr="0" upright="1">
                          <a:spAutoFit/>
                        </wps:bodyPr>
                      </wps:wsp>
                      <wps:wsp>
                        <wps:cNvPr id="848" name="Rectangle 636"/>
                        <wps:cNvSpPr>
                          <a:spLocks noChangeArrowheads="1"/>
                        </wps:cNvSpPr>
                        <wps:spPr bwMode="auto">
                          <a:xfrm>
                            <a:off x="2670004" y="758045"/>
                            <a:ext cx="41529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B2D02" w14:textId="77777777" w:rsidR="00AC42CE" w:rsidRDefault="00AC42CE" w:rsidP="00A77D7B">
                              <w:r>
                                <w:rPr>
                                  <w:rFonts w:cs="Arial"/>
                                  <w:color w:val="000000"/>
                                  <w:sz w:val="8"/>
                                  <w:szCs w:val="8"/>
                                </w:rPr>
                                <w:t>Scheduled in TNG</w:t>
                              </w:r>
                            </w:p>
                          </w:txbxContent>
                        </wps:txbx>
                        <wps:bodyPr rot="0" vert="horz" wrap="none" lIns="0" tIns="0" rIns="0" bIns="0" anchor="t" anchorCtr="0" upright="1">
                          <a:spAutoFit/>
                        </wps:bodyPr>
                      </wps:wsp>
                      <wps:wsp>
                        <wps:cNvPr id="849" name="Rectangle 637"/>
                        <wps:cNvSpPr>
                          <a:spLocks noChangeArrowheads="1"/>
                        </wps:cNvSpPr>
                        <wps:spPr bwMode="auto">
                          <a:xfrm>
                            <a:off x="3102921" y="1082382"/>
                            <a:ext cx="230498" cy="80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0" name="Rectangle 638"/>
                        <wps:cNvSpPr>
                          <a:spLocks noChangeArrowheads="1"/>
                        </wps:cNvSpPr>
                        <wps:spPr bwMode="auto">
                          <a:xfrm>
                            <a:off x="3102921" y="1082382"/>
                            <a:ext cx="230498" cy="80875"/>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 name="Rectangle 639"/>
                        <wps:cNvSpPr>
                          <a:spLocks noChangeArrowheads="1"/>
                        </wps:cNvSpPr>
                        <wps:spPr bwMode="auto">
                          <a:xfrm>
                            <a:off x="3130581" y="1100820"/>
                            <a:ext cx="27686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834FC" w14:textId="77777777" w:rsidR="00AC42CE" w:rsidRDefault="00AC42CE" w:rsidP="00A77D7B">
                              <w:r>
                                <w:rPr>
                                  <w:rFonts w:cs="Arial"/>
                                  <w:color w:val="000000"/>
                                  <w:sz w:val="8"/>
                                  <w:szCs w:val="8"/>
                                </w:rPr>
                                <w:t xml:space="preserve">Batch </w:t>
                              </w:r>
                              <w:proofErr w:type="gramStart"/>
                              <w:r>
                                <w:rPr>
                                  <w:rFonts w:cs="Arial"/>
                                  <w:color w:val="000000"/>
                                  <w:sz w:val="8"/>
                                  <w:szCs w:val="8"/>
                                </w:rPr>
                                <w:t>Cobol</w:t>
                              </w:r>
                              <w:proofErr w:type="gramEnd"/>
                            </w:p>
                          </w:txbxContent>
                        </wps:txbx>
                        <wps:bodyPr rot="0" vert="horz" wrap="none" lIns="0" tIns="0" rIns="0" bIns="0" anchor="t" anchorCtr="0" upright="1">
                          <a:spAutoFit/>
                        </wps:bodyPr>
                      </wps:wsp>
                      <wps:wsp>
                        <wps:cNvPr id="852" name="Rectangle 640"/>
                        <wps:cNvSpPr>
                          <a:spLocks noChangeArrowheads="1"/>
                        </wps:cNvSpPr>
                        <wps:spPr bwMode="auto">
                          <a:xfrm>
                            <a:off x="2538411" y="1313693"/>
                            <a:ext cx="230079" cy="80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3" name="Rectangle 641"/>
                        <wps:cNvSpPr>
                          <a:spLocks noChangeArrowheads="1"/>
                        </wps:cNvSpPr>
                        <wps:spPr bwMode="auto">
                          <a:xfrm>
                            <a:off x="2538411" y="1313693"/>
                            <a:ext cx="230079" cy="80875"/>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4" name="Rectangle 642"/>
                        <wps:cNvSpPr>
                          <a:spLocks noChangeArrowheads="1"/>
                        </wps:cNvSpPr>
                        <wps:spPr bwMode="auto">
                          <a:xfrm>
                            <a:off x="2542183" y="1314112"/>
                            <a:ext cx="34734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1B64C" w14:textId="77777777" w:rsidR="00AC42CE" w:rsidRDefault="00AC42CE" w:rsidP="00A77D7B">
                              <w:r>
                                <w:rPr>
                                  <w:rFonts w:cs="Arial"/>
                                  <w:color w:val="000000"/>
                                  <w:sz w:val="8"/>
                                  <w:szCs w:val="8"/>
                                </w:rPr>
                                <w:t>COBOL Library</w:t>
                              </w:r>
                            </w:p>
                          </w:txbxContent>
                        </wps:txbx>
                        <wps:bodyPr rot="0" vert="horz" wrap="none" lIns="0" tIns="0" rIns="0" bIns="0" anchor="t" anchorCtr="0" upright="1">
                          <a:spAutoFit/>
                        </wps:bodyPr>
                      </wps:wsp>
                      <wps:wsp>
                        <wps:cNvPr id="855" name="Rectangle 643"/>
                        <wps:cNvSpPr>
                          <a:spLocks noChangeArrowheads="1"/>
                        </wps:cNvSpPr>
                        <wps:spPr bwMode="auto">
                          <a:xfrm>
                            <a:off x="2576129" y="1350987"/>
                            <a:ext cx="24574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ECCBF" w14:textId="77777777" w:rsidR="00AC42CE" w:rsidRDefault="00AC42CE" w:rsidP="00A77D7B">
                              <w:proofErr w:type="spellStart"/>
                              <w:r>
                                <w:rPr>
                                  <w:rFonts w:cs="Arial"/>
                                  <w:color w:val="000000"/>
                                  <w:sz w:val="8"/>
                                  <w:szCs w:val="8"/>
                                </w:rPr>
                                <w:t>Microfocus</w:t>
                              </w:r>
                              <w:proofErr w:type="spellEnd"/>
                            </w:p>
                          </w:txbxContent>
                        </wps:txbx>
                        <wps:bodyPr rot="0" vert="horz" wrap="none" lIns="0" tIns="0" rIns="0" bIns="0" anchor="t" anchorCtr="0" upright="1">
                          <a:spAutoFit/>
                        </wps:bodyPr>
                      </wps:wsp>
                      <wps:wsp>
                        <wps:cNvPr id="856" name="Rectangle 644"/>
                        <wps:cNvSpPr>
                          <a:spLocks noChangeArrowheads="1"/>
                        </wps:cNvSpPr>
                        <wps:spPr bwMode="auto">
                          <a:xfrm>
                            <a:off x="3045087" y="1279331"/>
                            <a:ext cx="230079" cy="80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7" name="Rectangle 645"/>
                        <wps:cNvSpPr>
                          <a:spLocks noChangeArrowheads="1"/>
                        </wps:cNvSpPr>
                        <wps:spPr bwMode="auto">
                          <a:xfrm>
                            <a:off x="3045087" y="1279331"/>
                            <a:ext cx="230079" cy="80875"/>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8" name="Rectangle 646"/>
                        <wps:cNvSpPr>
                          <a:spLocks noChangeArrowheads="1"/>
                        </wps:cNvSpPr>
                        <wps:spPr bwMode="auto">
                          <a:xfrm>
                            <a:off x="3115075" y="1278074"/>
                            <a:ext cx="14160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57F7A" w14:textId="77777777" w:rsidR="00AC42CE" w:rsidRDefault="00AC42CE" w:rsidP="00A77D7B">
                              <w:r>
                                <w:rPr>
                                  <w:rFonts w:cs="Arial"/>
                                  <w:color w:val="000000"/>
                                  <w:sz w:val="8"/>
                                  <w:szCs w:val="8"/>
                                </w:rPr>
                                <w:t xml:space="preserve">SMTP </w:t>
                              </w:r>
                            </w:p>
                          </w:txbxContent>
                        </wps:txbx>
                        <wps:bodyPr rot="0" vert="horz" wrap="none" lIns="0" tIns="0" rIns="0" bIns="0" anchor="t" anchorCtr="0" upright="1">
                          <a:spAutoFit/>
                        </wps:bodyPr>
                      </wps:wsp>
                      <wps:wsp>
                        <wps:cNvPr id="859" name="Rectangle 647"/>
                        <wps:cNvSpPr>
                          <a:spLocks noChangeArrowheads="1"/>
                        </wps:cNvSpPr>
                        <wps:spPr bwMode="auto">
                          <a:xfrm>
                            <a:off x="3096635" y="1317883"/>
                            <a:ext cx="19494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ECC6D" w14:textId="77777777" w:rsidR="00AC42CE" w:rsidRDefault="00AC42CE" w:rsidP="00A77D7B">
                              <w:r>
                                <w:rPr>
                                  <w:rFonts w:cs="Arial"/>
                                  <w:color w:val="000000"/>
                                  <w:sz w:val="8"/>
                                  <w:szCs w:val="8"/>
                                </w:rPr>
                                <w:t>Emailing</w:t>
                              </w:r>
                            </w:p>
                          </w:txbxContent>
                        </wps:txbx>
                        <wps:bodyPr rot="0" vert="horz" wrap="none" lIns="0" tIns="0" rIns="0" bIns="0" anchor="t" anchorCtr="0" upright="1">
                          <a:spAutoFit/>
                        </wps:bodyPr>
                      </wps:wsp>
                      <wps:wsp>
                        <wps:cNvPr id="860" name="Line 648"/>
                        <wps:cNvCnPr>
                          <a:cxnSpLocks noChangeShapeType="1"/>
                        </wps:cNvCnPr>
                        <wps:spPr bwMode="auto">
                          <a:xfrm>
                            <a:off x="2167519" y="1321654"/>
                            <a:ext cx="370892" cy="32685"/>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861" name="Freeform 649"/>
                        <wps:cNvSpPr>
                          <a:spLocks/>
                        </wps:cNvSpPr>
                        <wps:spPr bwMode="auto">
                          <a:xfrm>
                            <a:off x="2769328" y="1123029"/>
                            <a:ext cx="333593" cy="231310"/>
                          </a:xfrm>
                          <a:custGeom>
                            <a:avLst/>
                            <a:gdLst>
                              <a:gd name="T0" fmla="*/ 0 w 796"/>
                              <a:gd name="T1" fmla="*/ 552 h 552"/>
                              <a:gd name="T2" fmla="*/ 591 w 796"/>
                              <a:gd name="T3" fmla="*/ 141 h 552"/>
                              <a:gd name="T4" fmla="*/ 588 w 796"/>
                              <a:gd name="T5" fmla="*/ 137 h 552"/>
                              <a:gd name="T6" fmla="*/ 586 w 796"/>
                              <a:gd name="T7" fmla="*/ 133 h 552"/>
                              <a:gd name="T8" fmla="*/ 586 w 796"/>
                              <a:gd name="T9" fmla="*/ 129 h 552"/>
                              <a:gd name="T10" fmla="*/ 586 w 796"/>
                              <a:gd name="T11" fmla="*/ 124 h 552"/>
                              <a:gd name="T12" fmla="*/ 588 w 796"/>
                              <a:gd name="T13" fmla="*/ 120 h 552"/>
                              <a:gd name="T14" fmla="*/ 591 w 796"/>
                              <a:gd name="T15" fmla="*/ 116 h 552"/>
                              <a:gd name="T16" fmla="*/ 593 w 796"/>
                              <a:gd name="T17" fmla="*/ 113 h 552"/>
                              <a:gd name="T18" fmla="*/ 596 w 796"/>
                              <a:gd name="T19" fmla="*/ 110 h 552"/>
                              <a:gd name="T20" fmla="*/ 600 w 796"/>
                              <a:gd name="T21" fmla="*/ 107 h 552"/>
                              <a:gd name="T22" fmla="*/ 605 w 796"/>
                              <a:gd name="T23" fmla="*/ 106 h 552"/>
                              <a:gd name="T24" fmla="*/ 609 w 796"/>
                              <a:gd name="T25" fmla="*/ 106 h 552"/>
                              <a:gd name="T26" fmla="*/ 613 w 796"/>
                              <a:gd name="T27" fmla="*/ 106 h 552"/>
                              <a:gd name="T28" fmla="*/ 617 w 796"/>
                              <a:gd name="T29" fmla="*/ 107 h 552"/>
                              <a:gd name="T30" fmla="*/ 622 w 796"/>
                              <a:gd name="T31" fmla="*/ 110 h 552"/>
                              <a:gd name="T32" fmla="*/ 625 w 796"/>
                              <a:gd name="T33" fmla="*/ 113 h 552"/>
                              <a:gd name="T34" fmla="*/ 629 w 796"/>
                              <a:gd name="T35" fmla="*/ 116 h 552"/>
                              <a:gd name="T36" fmla="*/ 629 w 796"/>
                              <a:gd name="T37" fmla="*/ 116 h 552"/>
                              <a:gd name="T38" fmla="*/ 796 w 796"/>
                              <a:gd name="T39" fmla="*/ 0 h 5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796" h="552">
                                <a:moveTo>
                                  <a:pt x="0" y="552"/>
                                </a:moveTo>
                                <a:lnTo>
                                  <a:pt x="591" y="141"/>
                                </a:lnTo>
                                <a:lnTo>
                                  <a:pt x="588" y="137"/>
                                </a:lnTo>
                                <a:lnTo>
                                  <a:pt x="586" y="133"/>
                                </a:lnTo>
                                <a:lnTo>
                                  <a:pt x="586" y="129"/>
                                </a:lnTo>
                                <a:lnTo>
                                  <a:pt x="586" y="124"/>
                                </a:lnTo>
                                <a:lnTo>
                                  <a:pt x="588" y="120"/>
                                </a:lnTo>
                                <a:lnTo>
                                  <a:pt x="591" y="116"/>
                                </a:lnTo>
                                <a:lnTo>
                                  <a:pt x="593" y="113"/>
                                </a:lnTo>
                                <a:lnTo>
                                  <a:pt x="596" y="110"/>
                                </a:lnTo>
                                <a:lnTo>
                                  <a:pt x="600" y="107"/>
                                </a:lnTo>
                                <a:lnTo>
                                  <a:pt x="605" y="106"/>
                                </a:lnTo>
                                <a:lnTo>
                                  <a:pt x="609" y="106"/>
                                </a:lnTo>
                                <a:lnTo>
                                  <a:pt x="613" y="106"/>
                                </a:lnTo>
                                <a:lnTo>
                                  <a:pt x="617" y="107"/>
                                </a:lnTo>
                                <a:lnTo>
                                  <a:pt x="622" y="110"/>
                                </a:lnTo>
                                <a:lnTo>
                                  <a:pt x="625" y="113"/>
                                </a:lnTo>
                                <a:lnTo>
                                  <a:pt x="629" y="116"/>
                                </a:lnTo>
                                <a:lnTo>
                                  <a:pt x="796" y="0"/>
                                </a:lnTo>
                              </a:path>
                            </a:pathLst>
                          </a:custGeom>
                          <a:noFill/>
                          <a:ln w="190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2" name="Line 650"/>
                        <wps:cNvCnPr>
                          <a:cxnSpLocks noChangeShapeType="1"/>
                        </wps:cNvCnPr>
                        <wps:spPr bwMode="auto">
                          <a:xfrm>
                            <a:off x="2964203" y="758883"/>
                            <a:ext cx="115249" cy="75008"/>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863" name="Line 651"/>
                        <wps:cNvCnPr>
                          <a:cxnSpLocks noChangeShapeType="1"/>
                        </wps:cNvCnPr>
                        <wps:spPr bwMode="auto">
                          <a:xfrm>
                            <a:off x="2964203" y="758883"/>
                            <a:ext cx="138718" cy="364146"/>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864" name="Line 652"/>
                        <wps:cNvCnPr>
                          <a:cxnSpLocks noChangeShapeType="1"/>
                        </wps:cNvCnPr>
                        <wps:spPr bwMode="auto">
                          <a:xfrm flipH="1" flipV="1">
                            <a:off x="2964203" y="758883"/>
                            <a:ext cx="115249" cy="213292"/>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865" name="Line 653"/>
                        <wps:cNvCnPr>
                          <a:cxnSpLocks noChangeShapeType="1"/>
                        </wps:cNvCnPr>
                        <wps:spPr bwMode="auto">
                          <a:xfrm flipH="1" flipV="1">
                            <a:off x="2964203" y="758883"/>
                            <a:ext cx="80884" cy="560257"/>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866" name="Line 654"/>
                        <wps:cNvCnPr>
                          <a:cxnSpLocks noChangeShapeType="1"/>
                        </wps:cNvCnPr>
                        <wps:spPr bwMode="auto">
                          <a:xfrm flipH="1" flipV="1">
                            <a:off x="2213199" y="469745"/>
                            <a:ext cx="440461" cy="843948"/>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867" name="Freeform 655"/>
                        <wps:cNvSpPr>
                          <a:spLocks/>
                        </wps:cNvSpPr>
                        <wps:spPr bwMode="auto">
                          <a:xfrm>
                            <a:off x="2213199" y="469745"/>
                            <a:ext cx="889722" cy="653285"/>
                          </a:xfrm>
                          <a:custGeom>
                            <a:avLst/>
                            <a:gdLst>
                              <a:gd name="T0" fmla="*/ 2123 w 2123"/>
                              <a:gd name="T1" fmla="*/ 1559 h 1559"/>
                              <a:gd name="T2" fmla="*/ 1912 w 2123"/>
                              <a:gd name="T3" fmla="*/ 1404 h 1559"/>
                              <a:gd name="T4" fmla="*/ 1915 w 2123"/>
                              <a:gd name="T5" fmla="*/ 1401 h 1559"/>
                              <a:gd name="T6" fmla="*/ 1916 w 2123"/>
                              <a:gd name="T7" fmla="*/ 1397 h 1559"/>
                              <a:gd name="T8" fmla="*/ 1916 w 2123"/>
                              <a:gd name="T9" fmla="*/ 1391 h 1559"/>
                              <a:gd name="T10" fmla="*/ 1916 w 2123"/>
                              <a:gd name="T11" fmla="*/ 1387 h 1559"/>
                              <a:gd name="T12" fmla="*/ 1915 w 2123"/>
                              <a:gd name="T13" fmla="*/ 1383 h 1559"/>
                              <a:gd name="T14" fmla="*/ 1913 w 2123"/>
                              <a:gd name="T15" fmla="*/ 1380 h 1559"/>
                              <a:gd name="T16" fmla="*/ 1911 w 2123"/>
                              <a:gd name="T17" fmla="*/ 1375 h 1559"/>
                              <a:gd name="T18" fmla="*/ 1906 w 2123"/>
                              <a:gd name="T19" fmla="*/ 1373 h 1559"/>
                              <a:gd name="T20" fmla="*/ 1903 w 2123"/>
                              <a:gd name="T21" fmla="*/ 1370 h 1559"/>
                              <a:gd name="T22" fmla="*/ 1899 w 2123"/>
                              <a:gd name="T23" fmla="*/ 1368 h 1559"/>
                              <a:gd name="T24" fmla="*/ 1895 w 2123"/>
                              <a:gd name="T25" fmla="*/ 1368 h 1559"/>
                              <a:gd name="T26" fmla="*/ 1889 w 2123"/>
                              <a:gd name="T27" fmla="*/ 1368 h 1559"/>
                              <a:gd name="T28" fmla="*/ 1885 w 2123"/>
                              <a:gd name="T29" fmla="*/ 1370 h 1559"/>
                              <a:gd name="T30" fmla="*/ 1882 w 2123"/>
                              <a:gd name="T31" fmla="*/ 1371 h 1559"/>
                              <a:gd name="T32" fmla="*/ 1878 w 2123"/>
                              <a:gd name="T33" fmla="*/ 1374 h 1559"/>
                              <a:gd name="T34" fmla="*/ 1875 w 2123"/>
                              <a:gd name="T35" fmla="*/ 1377 h 1559"/>
                              <a:gd name="T36" fmla="*/ 1875 w 2123"/>
                              <a:gd name="T37" fmla="*/ 1377 h 1559"/>
                              <a:gd name="T38" fmla="*/ 1875 w 2123"/>
                              <a:gd name="T39" fmla="*/ 1377 h 1559"/>
                              <a:gd name="T40" fmla="*/ 0 w 2123"/>
                              <a:gd name="T41" fmla="*/ 0 h 15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23" h="1559">
                                <a:moveTo>
                                  <a:pt x="2123" y="1559"/>
                                </a:moveTo>
                                <a:lnTo>
                                  <a:pt x="1912" y="1404"/>
                                </a:lnTo>
                                <a:lnTo>
                                  <a:pt x="1915" y="1401"/>
                                </a:lnTo>
                                <a:lnTo>
                                  <a:pt x="1916" y="1397"/>
                                </a:lnTo>
                                <a:lnTo>
                                  <a:pt x="1916" y="1391"/>
                                </a:lnTo>
                                <a:lnTo>
                                  <a:pt x="1916" y="1387"/>
                                </a:lnTo>
                                <a:lnTo>
                                  <a:pt x="1915" y="1383"/>
                                </a:lnTo>
                                <a:lnTo>
                                  <a:pt x="1913" y="1380"/>
                                </a:lnTo>
                                <a:lnTo>
                                  <a:pt x="1911" y="1375"/>
                                </a:lnTo>
                                <a:lnTo>
                                  <a:pt x="1906" y="1373"/>
                                </a:lnTo>
                                <a:lnTo>
                                  <a:pt x="1903" y="1370"/>
                                </a:lnTo>
                                <a:lnTo>
                                  <a:pt x="1899" y="1368"/>
                                </a:lnTo>
                                <a:lnTo>
                                  <a:pt x="1895" y="1368"/>
                                </a:lnTo>
                                <a:lnTo>
                                  <a:pt x="1889" y="1368"/>
                                </a:lnTo>
                                <a:lnTo>
                                  <a:pt x="1885" y="1370"/>
                                </a:lnTo>
                                <a:lnTo>
                                  <a:pt x="1882" y="1371"/>
                                </a:lnTo>
                                <a:lnTo>
                                  <a:pt x="1878" y="1374"/>
                                </a:lnTo>
                                <a:lnTo>
                                  <a:pt x="1875" y="1377"/>
                                </a:lnTo>
                                <a:lnTo>
                                  <a:pt x="0" y="0"/>
                                </a:lnTo>
                              </a:path>
                            </a:pathLst>
                          </a:custGeom>
                          <a:noFill/>
                          <a:ln w="190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8" name="Freeform 656"/>
                        <wps:cNvSpPr>
                          <a:spLocks/>
                        </wps:cNvSpPr>
                        <wps:spPr bwMode="auto">
                          <a:xfrm>
                            <a:off x="2331382" y="816710"/>
                            <a:ext cx="472311" cy="273215"/>
                          </a:xfrm>
                          <a:custGeom>
                            <a:avLst/>
                            <a:gdLst>
                              <a:gd name="T0" fmla="*/ 1127 w 1127"/>
                              <a:gd name="T1" fmla="*/ 0 h 652"/>
                              <a:gd name="T2" fmla="*/ 989 w 1127"/>
                              <a:gd name="T3" fmla="*/ 79 h 652"/>
                              <a:gd name="T4" fmla="*/ 987 w 1127"/>
                              <a:gd name="T5" fmla="*/ 76 h 652"/>
                              <a:gd name="T6" fmla="*/ 984 w 1127"/>
                              <a:gd name="T7" fmla="*/ 72 h 652"/>
                              <a:gd name="T8" fmla="*/ 979 w 1127"/>
                              <a:gd name="T9" fmla="*/ 71 h 652"/>
                              <a:gd name="T10" fmla="*/ 975 w 1127"/>
                              <a:gd name="T11" fmla="*/ 69 h 652"/>
                              <a:gd name="T12" fmla="*/ 971 w 1127"/>
                              <a:gd name="T13" fmla="*/ 68 h 652"/>
                              <a:gd name="T14" fmla="*/ 967 w 1127"/>
                              <a:gd name="T15" fmla="*/ 68 h 652"/>
                              <a:gd name="T16" fmla="*/ 961 w 1127"/>
                              <a:gd name="T17" fmla="*/ 69 h 652"/>
                              <a:gd name="T18" fmla="*/ 957 w 1127"/>
                              <a:gd name="T19" fmla="*/ 71 h 652"/>
                              <a:gd name="T20" fmla="*/ 954 w 1127"/>
                              <a:gd name="T21" fmla="*/ 73 h 652"/>
                              <a:gd name="T22" fmla="*/ 951 w 1127"/>
                              <a:gd name="T23" fmla="*/ 78 h 652"/>
                              <a:gd name="T24" fmla="*/ 948 w 1127"/>
                              <a:gd name="T25" fmla="*/ 81 h 652"/>
                              <a:gd name="T26" fmla="*/ 947 w 1127"/>
                              <a:gd name="T27" fmla="*/ 85 h 652"/>
                              <a:gd name="T28" fmla="*/ 946 w 1127"/>
                              <a:gd name="T29" fmla="*/ 89 h 652"/>
                              <a:gd name="T30" fmla="*/ 946 w 1127"/>
                              <a:gd name="T31" fmla="*/ 93 h 652"/>
                              <a:gd name="T32" fmla="*/ 947 w 1127"/>
                              <a:gd name="T33" fmla="*/ 98 h 652"/>
                              <a:gd name="T34" fmla="*/ 948 w 1127"/>
                              <a:gd name="T35" fmla="*/ 103 h 652"/>
                              <a:gd name="T36" fmla="*/ 948 w 1127"/>
                              <a:gd name="T37" fmla="*/ 103 h 652"/>
                              <a:gd name="T38" fmla="*/ 397 w 1127"/>
                              <a:gd name="T39" fmla="*/ 423 h 652"/>
                              <a:gd name="T40" fmla="*/ 394 w 1127"/>
                              <a:gd name="T41" fmla="*/ 418 h 652"/>
                              <a:gd name="T42" fmla="*/ 391 w 1127"/>
                              <a:gd name="T43" fmla="*/ 415 h 652"/>
                              <a:gd name="T44" fmla="*/ 387 w 1127"/>
                              <a:gd name="T45" fmla="*/ 413 h 652"/>
                              <a:gd name="T46" fmla="*/ 383 w 1127"/>
                              <a:gd name="T47" fmla="*/ 411 h 652"/>
                              <a:gd name="T48" fmla="*/ 379 w 1127"/>
                              <a:gd name="T49" fmla="*/ 411 h 652"/>
                              <a:gd name="T50" fmla="*/ 374 w 1127"/>
                              <a:gd name="T51" fmla="*/ 411 h 652"/>
                              <a:gd name="T52" fmla="*/ 369 w 1127"/>
                              <a:gd name="T53" fmla="*/ 413 h 652"/>
                              <a:gd name="T54" fmla="*/ 364 w 1127"/>
                              <a:gd name="T55" fmla="*/ 414 h 652"/>
                              <a:gd name="T56" fmla="*/ 362 w 1127"/>
                              <a:gd name="T57" fmla="*/ 417 h 652"/>
                              <a:gd name="T58" fmla="*/ 359 w 1127"/>
                              <a:gd name="T59" fmla="*/ 420 h 652"/>
                              <a:gd name="T60" fmla="*/ 356 w 1127"/>
                              <a:gd name="T61" fmla="*/ 424 h 652"/>
                              <a:gd name="T62" fmla="*/ 355 w 1127"/>
                              <a:gd name="T63" fmla="*/ 428 h 652"/>
                              <a:gd name="T64" fmla="*/ 353 w 1127"/>
                              <a:gd name="T65" fmla="*/ 433 h 652"/>
                              <a:gd name="T66" fmla="*/ 353 w 1127"/>
                              <a:gd name="T67" fmla="*/ 437 h 652"/>
                              <a:gd name="T68" fmla="*/ 355 w 1127"/>
                              <a:gd name="T69" fmla="*/ 441 h 652"/>
                              <a:gd name="T70" fmla="*/ 356 w 1127"/>
                              <a:gd name="T71" fmla="*/ 445 h 652"/>
                              <a:gd name="T72" fmla="*/ 356 w 1127"/>
                              <a:gd name="T73" fmla="*/ 445 h 652"/>
                              <a:gd name="T74" fmla="*/ 0 w 1127"/>
                              <a:gd name="T75"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127" h="652">
                                <a:moveTo>
                                  <a:pt x="1127" y="0"/>
                                </a:moveTo>
                                <a:lnTo>
                                  <a:pt x="989" y="79"/>
                                </a:lnTo>
                                <a:lnTo>
                                  <a:pt x="987" y="76"/>
                                </a:lnTo>
                                <a:lnTo>
                                  <a:pt x="984" y="72"/>
                                </a:lnTo>
                                <a:lnTo>
                                  <a:pt x="979" y="71"/>
                                </a:lnTo>
                                <a:lnTo>
                                  <a:pt x="975" y="69"/>
                                </a:lnTo>
                                <a:lnTo>
                                  <a:pt x="971" y="68"/>
                                </a:lnTo>
                                <a:lnTo>
                                  <a:pt x="967" y="68"/>
                                </a:lnTo>
                                <a:lnTo>
                                  <a:pt x="961" y="69"/>
                                </a:lnTo>
                                <a:lnTo>
                                  <a:pt x="957" y="71"/>
                                </a:lnTo>
                                <a:lnTo>
                                  <a:pt x="954" y="73"/>
                                </a:lnTo>
                                <a:lnTo>
                                  <a:pt x="951" y="78"/>
                                </a:lnTo>
                                <a:lnTo>
                                  <a:pt x="948" y="81"/>
                                </a:lnTo>
                                <a:lnTo>
                                  <a:pt x="947" y="85"/>
                                </a:lnTo>
                                <a:lnTo>
                                  <a:pt x="946" y="89"/>
                                </a:lnTo>
                                <a:lnTo>
                                  <a:pt x="946" y="93"/>
                                </a:lnTo>
                                <a:lnTo>
                                  <a:pt x="947" y="98"/>
                                </a:lnTo>
                                <a:lnTo>
                                  <a:pt x="948" y="103"/>
                                </a:lnTo>
                                <a:lnTo>
                                  <a:pt x="397" y="423"/>
                                </a:lnTo>
                                <a:lnTo>
                                  <a:pt x="394" y="418"/>
                                </a:lnTo>
                                <a:lnTo>
                                  <a:pt x="391" y="415"/>
                                </a:lnTo>
                                <a:lnTo>
                                  <a:pt x="387" y="413"/>
                                </a:lnTo>
                                <a:lnTo>
                                  <a:pt x="383" y="411"/>
                                </a:lnTo>
                                <a:lnTo>
                                  <a:pt x="379" y="411"/>
                                </a:lnTo>
                                <a:lnTo>
                                  <a:pt x="374" y="411"/>
                                </a:lnTo>
                                <a:lnTo>
                                  <a:pt x="369" y="413"/>
                                </a:lnTo>
                                <a:lnTo>
                                  <a:pt x="364" y="414"/>
                                </a:lnTo>
                                <a:lnTo>
                                  <a:pt x="362" y="417"/>
                                </a:lnTo>
                                <a:lnTo>
                                  <a:pt x="359" y="420"/>
                                </a:lnTo>
                                <a:lnTo>
                                  <a:pt x="356" y="424"/>
                                </a:lnTo>
                                <a:lnTo>
                                  <a:pt x="355" y="428"/>
                                </a:lnTo>
                                <a:lnTo>
                                  <a:pt x="353" y="433"/>
                                </a:lnTo>
                                <a:lnTo>
                                  <a:pt x="353" y="437"/>
                                </a:lnTo>
                                <a:lnTo>
                                  <a:pt x="355" y="441"/>
                                </a:lnTo>
                                <a:lnTo>
                                  <a:pt x="356" y="445"/>
                                </a:lnTo>
                                <a:lnTo>
                                  <a:pt x="0" y="652"/>
                                </a:lnTo>
                              </a:path>
                            </a:pathLst>
                          </a:custGeom>
                          <a:noFill/>
                          <a:ln w="190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9" name="Rectangle 657"/>
                        <wps:cNvSpPr>
                          <a:spLocks noChangeArrowheads="1"/>
                        </wps:cNvSpPr>
                        <wps:spPr bwMode="auto">
                          <a:xfrm>
                            <a:off x="2464652" y="913928"/>
                            <a:ext cx="202419" cy="78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0" name="Rectangle 658"/>
                        <wps:cNvSpPr>
                          <a:spLocks noChangeArrowheads="1"/>
                        </wps:cNvSpPr>
                        <wps:spPr bwMode="auto">
                          <a:xfrm>
                            <a:off x="2466328" y="913928"/>
                            <a:ext cx="31686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4539D" w14:textId="77777777" w:rsidR="00AC42CE" w:rsidRDefault="00AC42CE" w:rsidP="00A77D7B">
                              <w:r>
                                <w:rPr>
                                  <w:rFonts w:cs="Arial"/>
                                  <w:color w:val="000000"/>
                                  <w:sz w:val="8"/>
                                  <w:szCs w:val="8"/>
                                </w:rPr>
                                <w:t>Start and stop</w:t>
                              </w:r>
                            </w:p>
                          </w:txbxContent>
                        </wps:txbx>
                        <wps:bodyPr rot="0" vert="horz" wrap="none" lIns="0" tIns="0" rIns="0" bIns="0" anchor="t" anchorCtr="0" upright="1">
                          <a:spAutoFit/>
                        </wps:bodyPr>
                      </wps:wsp>
                      <wps:wsp>
                        <wps:cNvPr id="871" name="Rectangle 659"/>
                        <wps:cNvSpPr>
                          <a:spLocks noChangeArrowheads="1"/>
                        </wps:cNvSpPr>
                        <wps:spPr bwMode="auto">
                          <a:xfrm>
                            <a:off x="2493569" y="950803"/>
                            <a:ext cx="23177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39BA0" w14:textId="77777777" w:rsidR="00AC42CE" w:rsidRDefault="00AC42CE" w:rsidP="00A77D7B">
                              <w:proofErr w:type="gramStart"/>
                              <w:r>
                                <w:rPr>
                                  <w:rFonts w:cs="Arial"/>
                                  <w:color w:val="000000"/>
                                  <w:sz w:val="8"/>
                                  <w:szCs w:val="8"/>
                                </w:rPr>
                                <w:t>messages</w:t>
                              </w:r>
                              <w:proofErr w:type="gramEnd"/>
                            </w:p>
                          </w:txbxContent>
                        </wps:txbx>
                        <wps:bodyPr rot="0" vert="horz" wrap="none" lIns="0" tIns="0" rIns="0" bIns="0" anchor="t" anchorCtr="0" upright="1">
                          <a:spAutoFit/>
                        </wps:bodyPr>
                      </wps:wsp>
                      <wps:wsp>
                        <wps:cNvPr id="872" name="Rectangle 660"/>
                        <wps:cNvSpPr>
                          <a:spLocks noChangeArrowheads="1"/>
                        </wps:cNvSpPr>
                        <wps:spPr bwMode="auto">
                          <a:xfrm>
                            <a:off x="518411" y="589171"/>
                            <a:ext cx="971550"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1FDB0" w14:textId="77777777" w:rsidR="00AC42CE" w:rsidRDefault="00AC42CE" w:rsidP="00A77D7B">
                              <w:r>
                                <w:rPr>
                                  <w:rFonts w:cs="Arial"/>
                                  <w:color w:val="000000"/>
                                  <w:sz w:val="8"/>
                                  <w:szCs w:val="8"/>
                                </w:rPr>
                                <w:t>WebLogic Application Server (</w:t>
                              </w:r>
                              <w:proofErr w:type="gramStart"/>
                              <w:r>
                                <w:rPr>
                                  <w:rFonts w:cs="Arial"/>
                                  <w:color w:val="000000"/>
                                  <w:sz w:val="8"/>
                                  <w:szCs w:val="8"/>
                                </w:rPr>
                                <w:t>7  instances</w:t>
                              </w:r>
                              <w:proofErr w:type="gramEnd"/>
                              <w:r>
                                <w:rPr>
                                  <w:rFonts w:cs="Arial"/>
                                  <w:color w:val="000000"/>
                                  <w:sz w:val="8"/>
                                  <w:szCs w:val="8"/>
                                </w:rPr>
                                <w:t>)</w:t>
                              </w:r>
                            </w:p>
                          </w:txbxContent>
                        </wps:txbx>
                        <wps:bodyPr rot="0" vert="horz" wrap="none" lIns="0" tIns="0" rIns="0" bIns="0" anchor="t" anchorCtr="0" upright="1">
                          <a:spAutoFit/>
                        </wps:bodyPr>
                      </wps:wsp>
                      <wps:wsp>
                        <wps:cNvPr id="873" name="Rectangle 671"/>
                        <wps:cNvSpPr>
                          <a:spLocks noChangeArrowheads="1"/>
                        </wps:cNvSpPr>
                        <wps:spPr bwMode="auto">
                          <a:xfrm>
                            <a:off x="1268577" y="158816"/>
                            <a:ext cx="40703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8CE35" w14:textId="77777777" w:rsidR="00AC42CE" w:rsidRDefault="00AC42CE" w:rsidP="00A77D7B">
                              <w:r>
                                <w:rPr>
                                  <w:rFonts w:cs="Arial"/>
                                  <w:color w:val="000000"/>
                                  <w:sz w:val="8"/>
                                  <w:szCs w:val="8"/>
                                </w:rPr>
                                <w:t xml:space="preserve">Oracle Databases </w:t>
                              </w:r>
                            </w:p>
                          </w:txbxContent>
                        </wps:txbx>
                        <wps:bodyPr rot="0" vert="horz" wrap="none" lIns="0" tIns="0" rIns="0" bIns="0" anchor="t" anchorCtr="0" upright="1">
                          <a:spAutoFit/>
                        </wps:bodyPr>
                      </wps:wsp>
                      <wps:wsp>
                        <wps:cNvPr id="874" name="Rectangle 679"/>
                        <wps:cNvSpPr>
                          <a:spLocks noChangeArrowheads="1"/>
                        </wps:cNvSpPr>
                        <wps:spPr bwMode="auto">
                          <a:xfrm>
                            <a:off x="85913" y="7543"/>
                            <a:ext cx="1013353" cy="138702"/>
                          </a:xfrm>
                          <a:prstGeom prst="rect">
                            <a:avLst/>
                          </a:prstGeom>
                          <a:noFill/>
                          <a:ln w="444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5" name="Rectangle 680"/>
                        <wps:cNvSpPr>
                          <a:spLocks noChangeArrowheads="1"/>
                        </wps:cNvSpPr>
                        <wps:spPr bwMode="auto">
                          <a:xfrm>
                            <a:off x="284979" y="48190"/>
                            <a:ext cx="95758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385DB" w14:textId="77777777" w:rsidR="00AC42CE" w:rsidRDefault="00AC42CE" w:rsidP="00A77D7B">
                              <w:r>
                                <w:rPr>
                                  <w:rFonts w:cs="Arial"/>
                                  <w:color w:val="000000"/>
                                  <w:sz w:val="12"/>
                                  <w:szCs w:val="12"/>
                                </w:rPr>
                                <w:t>GSW Technical Architecture</w:t>
                              </w:r>
                            </w:p>
                          </w:txbxContent>
                        </wps:txbx>
                        <wps:bodyPr rot="0" vert="horz" wrap="none" lIns="0" tIns="0" rIns="0" bIns="0" anchor="t" anchorCtr="0" upright="1">
                          <a:spAutoFit/>
                        </wps:bodyPr>
                      </wps:wsp>
                      <wps:wsp>
                        <wps:cNvPr id="876" name="Rectangle 681"/>
                        <wps:cNvSpPr>
                          <a:spLocks noChangeArrowheads="1"/>
                        </wps:cNvSpPr>
                        <wps:spPr bwMode="auto">
                          <a:xfrm>
                            <a:off x="2848954" y="1856770"/>
                            <a:ext cx="230498" cy="80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7" name="Rectangle 682"/>
                        <wps:cNvSpPr>
                          <a:spLocks noChangeArrowheads="1"/>
                        </wps:cNvSpPr>
                        <wps:spPr bwMode="auto">
                          <a:xfrm>
                            <a:off x="2848954" y="1856770"/>
                            <a:ext cx="230498" cy="80875"/>
                          </a:xfrm>
                          <a:prstGeom prst="rect">
                            <a:avLst/>
                          </a:prstGeom>
                          <a:noFill/>
                          <a:ln w="190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8" name="Rectangle 683"/>
                        <wps:cNvSpPr>
                          <a:spLocks noChangeArrowheads="1"/>
                        </wps:cNvSpPr>
                        <wps:spPr bwMode="auto">
                          <a:xfrm>
                            <a:off x="2880386" y="1855931"/>
                            <a:ext cx="25971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ECF23" w14:textId="77777777" w:rsidR="00AC42CE" w:rsidRDefault="00AC42CE" w:rsidP="00A77D7B">
                              <w:r>
                                <w:rPr>
                                  <w:rFonts w:cs="Arial"/>
                                  <w:color w:val="000000"/>
                                  <w:sz w:val="8"/>
                                  <w:szCs w:val="8"/>
                                </w:rPr>
                                <w:t xml:space="preserve">EDS SMTP </w:t>
                              </w:r>
                            </w:p>
                          </w:txbxContent>
                        </wps:txbx>
                        <wps:bodyPr rot="0" vert="horz" wrap="none" lIns="0" tIns="0" rIns="0" bIns="0" anchor="t" anchorCtr="0" upright="1">
                          <a:spAutoFit/>
                        </wps:bodyPr>
                      </wps:wsp>
                      <wps:wsp>
                        <wps:cNvPr id="879" name="Rectangle 684"/>
                        <wps:cNvSpPr>
                          <a:spLocks noChangeArrowheads="1"/>
                        </wps:cNvSpPr>
                        <wps:spPr bwMode="auto">
                          <a:xfrm>
                            <a:off x="2865299" y="1895321"/>
                            <a:ext cx="307975" cy="58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D7C6A" w14:textId="77777777" w:rsidR="00AC42CE" w:rsidRDefault="00AC42CE" w:rsidP="00A77D7B">
                              <w:r>
                                <w:rPr>
                                  <w:rFonts w:cs="Arial"/>
                                  <w:color w:val="000000"/>
                                  <w:sz w:val="8"/>
                                  <w:szCs w:val="8"/>
                                </w:rPr>
                                <w:t>Mail Gateway</w:t>
                              </w:r>
                            </w:p>
                          </w:txbxContent>
                        </wps:txbx>
                        <wps:bodyPr rot="0" vert="horz" wrap="none" lIns="0" tIns="0" rIns="0" bIns="0" anchor="t" anchorCtr="0" upright="1">
                          <a:spAutoFit/>
                        </wps:bodyPr>
                      </wps:wsp>
                      <wps:wsp>
                        <wps:cNvPr id="880" name="Line 685"/>
                        <wps:cNvCnPr>
                          <a:cxnSpLocks noChangeShapeType="1"/>
                        </wps:cNvCnPr>
                        <wps:spPr bwMode="auto">
                          <a:xfrm flipH="1">
                            <a:off x="2964203" y="1360206"/>
                            <a:ext cx="196133" cy="496563"/>
                          </a:xfrm>
                          <a:prstGeom prst="line">
                            <a:avLst/>
                          </a:prstGeom>
                          <a:noFill/>
                          <a:ln w="1905">
                            <a:solidFill>
                              <a:srgbClr val="000000"/>
                            </a:solidFill>
                            <a:round/>
                            <a:headEnd/>
                            <a:tailEnd/>
                          </a:ln>
                          <a:extLst>
                            <a:ext uri="{909E8E84-426E-40DD-AFC4-6F175D3DCCD1}">
                              <a14:hiddenFill xmlns:a14="http://schemas.microsoft.com/office/drawing/2010/main">
                                <a:noFill/>
                              </a14:hiddenFill>
                            </a:ext>
                          </a:extLst>
                        </wps:spPr>
                        <wps:bodyPr/>
                      </wps:wsp>
                      <wps:wsp>
                        <wps:cNvPr id="881" name="Freeform 686"/>
                        <wps:cNvSpPr>
                          <a:spLocks/>
                        </wps:cNvSpPr>
                        <wps:spPr bwMode="auto">
                          <a:xfrm>
                            <a:off x="1322639" y="1319140"/>
                            <a:ext cx="1722448" cy="330204"/>
                          </a:xfrm>
                          <a:custGeom>
                            <a:avLst/>
                            <a:gdLst>
                              <a:gd name="T0" fmla="*/ 0 w 4110"/>
                              <a:gd name="T1" fmla="*/ 595 h 788"/>
                              <a:gd name="T2" fmla="*/ 0 w 4110"/>
                              <a:gd name="T3" fmla="*/ 788 h 788"/>
                              <a:gd name="T4" fmla="*/ 1524 w 4110"/>
                              <a:gd name="T5" fmla="*/ 788 h 788"/>
                              <a:gd name="T6" fmla="*/ 1526 w 4110"/>
                              <a:gd name="T7" fmla="*/ 782 h 788"/>
                              <a:gd name="T8" fmla="*/ 1527 w 4110"/>
                              <a:gd name="T9" fmla="*/ 778 h 788"/>
                              <a:gd name="T10" fmla="*/ 1529 w 4110"/>
                              <a:gd name="T11" fmla="*/ 773 h 788"/>
                              <a:gd name="T12" fmla="*/ 1531 w 4110"/>
                              <a:gd name="T13" fmla="*/ 771 h 788"/>
                              <a:gd name="T14" fmla="*/ 1536 w 4110"/>
                              <a:gd name="T15" fmla="*/ 768 h 788"/>
                              <a:gd name="T16" fmla="*/ 1538 w 4110"/>
                              <a:gd name="T17" fmla="*/ 766 h 788"/>
                              <a:gd name="T18" fmla="*/ 1543 w 4110"/>
                              <a:gd name="T19" fmla="*/ 765 h 788"/>
                              <a:gd name="T20" fmla="*/ 1548 w 4110"/>
                              <a:gd name="T21" fmla="*/ 763 h 788"/>
                              <a:gd name="T22" fmla="*/ 1553 w 4110"/>
                              <a:gd name="T23" fmla="*/ 765 h 788"/>
                              <a:gd name="T24" fmla="*/ 1557 w 4110"/>
                              <a:gd name="T25" fmla="*/ 766 h 788"/>
                              <a:gd name="T26" fmla="*/ 1561 w 4110"/>
                              <a:gd name="T27" fmla="*/ 768 h 788"/>
                              <a:gd name="T28" fmla="*/ 1564 w 4110"/>
                              <a:gd name="T29" fmla="*/ 771 h 788"/>
                              <a:gd name="T30" fmla="*/ 1567 w 4110"/>
                              <a:gd name="T31" fmla="*/ 773 h 788"/>
                              <a:gd name="T32" fmla="*/ 1570 w 4110"/>
                              <a:gd name="T33" fmla="*/ 778 h 788"/>
                              <a:gd name="T34" fmla="*/ 1571 w 4110"/>
                              <a:gd name="T35" fmla="*/ 782 h 788"/>
                              <a:gd name="T36" fmla="*/ 1571 w 4110"/>
                              <a:gd name="T37" fmla="*/ 788 h 788"/>
                              <a:gd name="T38" fmla="*/ 1571 w 4110"/>
                              <a:gd name="T39" fmla="*/ 788 h 788"/>
                              <a:gd name="T40" fmla="*/ 1630 w 4110"/>
                              <a:gd name="T41" fmla="*/ 788 h 788"/>
                              <a:gd name="T42" fmla="*/ 1632 w 4110"/>
                              <a:gd name="T43" fmla="*/ 782 h 788"/>
                              <a:gd name="T44" fmla="*/ 1633 w 4110"/>
                              <a:gd name="T45" fmla="*/ 778 h 788"/>
                              <a:gd name="T46" fmla="*/ 1635 w 4110"/>
                              <a:gd name="T47" fmla="*/ 773 h 788"/>
                              <a:gd name="T48" fmla="*/ 1637 w 4110"/>
                              <a:gd name="T49" fmla="*/ 771 h 788"/>
                              <a:gd name="T50" fmla="*/ 1642 w 4110"/>
                              <a:gd name="T51" fmla="*/ 768 h 788"/>
                              <a:gd name="T52" fmla="*/ 1644 w 4110"/>
                              <a:gd name="T53" fmla="*/ 766 h 788"/>
                              <a:gd name="T54" fmla="*/ 1649 w 4110"/>
                              <a:gd name="T55" fmla="*/ 765 h 788"/>
                              <a:gd name="T56" fmla="*/ 1654 w 4110"/>
                              <a:gd name="T57" fmla="*/ 763 h 788"/>
                              <a:gd name="T58" fmla="*/ 1659 w 4110"/>
                              <a:gd name="T59" fmla="*/ 765 h 788"/>
                              <a:gd name="T60" fmla="*/ 1663 w 4110"/>
                              <a:gd name="T61" fmla="*/ 766 h 788"/>
                              <a:gd name="T62" fmla="*/ 1667 w 4110"/>
                              <a:gd name="T63" fmla="*/ 768 h 788"/>
                              <a:gd name="T64" fmla="*/ 1670 w 4110"/>
                              <a:gd name="T65" fmla="*/ 771 h 788"/>
                              <a:gd name="T66" fmla="*/ 1673 w 4110"/>
                              <a:gd name="T67" fmla="*/ 773 h 788"/>
                              <a:gd name="T68" fmla="*/ 1676 w 4110"/>
                              <a:gd name="T69" fmla="*/ 778 h 788"/>
                              <a:gd name="T70" fmla="*/ 1677 w 4110"/>
                              <a:gd name="T71" fmla="*/ 782 h 788"/>
                              <a:gd name="T72" fmla="*/ 1677 w 4110"/>
                              <a:gd name="T73" fmla="*/ 788 h 788"/>
                              <a:gd name="T74" fmla="*/ 1677 w 4110"/>
                              <a:gd name="T75" fmla="*/ 788 h 788"/>
                              <a:gd name="T76" fmla="*/ 1734 w 4110"/>
                              <a:gd name="T77" fmla="*/ 788 h 788"/>
                              <a:gd name="T78" fmla="*/ 1735 w 4110"/>
                              <a:gd name="T79" fmla="*/ 782 h 788"/>
                              <a:gd name="T80" fmla="*/ 1735 w 4110"/>
                              <a:gd name="T81" fmla="*/ 778 h 788"/>
                              <a:gd name="T82" fmla="*/ 1738 w 4110"/>
                              <a:gd name="T83" fmla="*/ 773 h 788"/>
                              <a:gd name="T84" fmla="*/ 1741 w 4110"/>
                              <a:gd name="T85" fmla="*/ 771 h 788"/>
                              <a:gd name="T86" fmla="*/ 1743 w 4110"/>
                              <a:gd name="T87" fmla="*/ 768 h 788"/>
                              <a:gd name="T88" fmla="*/ 1748 w 4110"/>
                              <a:gd name="T89" fmla="*/ 766 h 788"/>
                              <a:gd name="T90" fmla="*/ 1752 w 4110"/>
                              <a:gd name="T91" fmla="*/ 765 h 788"/>
                              <a:gd name="T92" fmla="*/ 1756 w 4110"/>
                              <a:gd name="T93" fmla="*/ 763 h 788"/>
                              <a:gd name="T94" fmla="*/ 1762 w 4110"/>
                              <a:gd name="T95" fmla="*/ 765 h 788"/>
                              <a:gd name="T96" fmla="*/ 1766 w 4110"/>
                              <a:gd name="T97" fmla="*/ 766 h 788"/>
                              <a:gd name="T98" fmla="*/ 1769 w 4110"/>
                              <a:gd name="T99" fmla="*/ 768 h 788"/>
                              <a:gd name="T100" fmla="*/ 1773 w 4110"/>
                              <a:gd name="T101" fmla="*/ 771 h 788"/>
                              <a:gd name="T102" fmla="*/ 1776 w 4110"/>
                              <a:gd name="T103" fmla="*/ 773 h 788"/>
                              <a:gd name="T104" fmla="*/ 1777 w 4110"/>
                              <a:gd name="T105" fmla="*/ 778 h 788"/>
                              <a:gd name="T106" fmla="*/ 1779 w 4110"/>
                              <a:gd name="T107" fmla="*/ 782 h 788"/>
                              <a:gd name="T108" fmla="*/ 1779 w 4110"/>
                              <a:gd name="T109" fmla="*/ 788 h 788"/>
                              <a:gd name="T110" fmla="*/ 1779 w 4110"/>
                              <a:gd name="T111" fmla="*/ 788 h 788"/>
                              <a:gd name="T112" fmla="*/ 3835 w 4110"/>
                              <a:gd name="T113" fmla="*/ 788 h 788"/>
                              <a:gd name="T114" fmla="*/ 3835 w 4110"/>
                              <a:gd name="T115" fmla="*/ 0 h 788"/>
                              <a:gd name="T116" fmla="*/ 4110 w 4110"/>
                              <a:gd name="T117" fmla="*/ 0 h 7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110" h="788">
                                <a:moveTo>
                                  <a:pt x="0" y="595"/>
                                </a:moveTo>
                                <a:lnTo>
                                  <a:pt x="0" y="788"/>
                                </a:lnTo>
                                <a:lnTo>
                                  <a:pt x="1524" y="788"/>
                                </a:lnTo>
                                <a:lnTo>
                                  <a:pt x="1526" y="782"/>
                                </a:lnTo>
                                <a:lnTo>
                                  <a:pt x="1527" y="778"/>
                                </a:lnTo>
                                <a:lnTo>
                                  <a:pt x="1529" y="773"/>
                                </a:lnTo>
                                <a:lnTo>
                                  <a:pt x="1531" y="771"/>
                                </a:lnTo>
                                <a:lnTo>
                                  <a:pt x="1536" y="768"/>
                                </a:lnTo>
                                <a:lnTo>
                                  <a:pt x="1538" y="766"/>
                                </a:lnTo>
                                <a:lnTo>
                                  <a:pt x="1543" y="765"/>
                                </a:lnTo>
                                <a:lnTo>
                                  <a:pt x="1548" y="763"/>
                                </a:lnTo>
                                <a:lnTo>
                                  <a:pt x="1553" y="765"/>
                                </a:lnTo>
                                <a:lnTo>
                                  <a:pt x="1557" y="766"/>
                                </a:lnTo>
                                <a:lnTo>
                                  <a:pt x="1561" y="768"/>
                                </a:lnTo>
                                <a:lnTo>
                                  <a:pt x="1564" y="771"/>
                                </a:lnTo>
                                <a:lnTo>
                                  <a:pt x="1567" y="773"/>
                                </a:lnTo>
                                <a:lnTo>
                                  <a:pt x="1570" y="778"/>
                                </a:lnTo>
                                <a:lnTo>
                                  <a:pt x="1571" y="782"/>
                                </a:lnTo>
                                <a:lnTo>
                                  <a:pt x="1571" y="788"/>
                                </a:lnTo>
                                <a:lnTo>
                                  <a:pt x="1630" y="788"/>
                                </a:lnTo>
                                <a:lnTo>
                                  <a:pt x="1632" y="782"/>
                                </a:lnTo>
                                <a:lnTo>
                                  <a:pt x="1633" y="778"/>
                                </a:lnTo>
                                <a:lnTo>
                                  <a:pt x="1635" y="773"/>
                                </a:lnTo>
                                <a:lnTo>
                                  <a:pt x="1637" y="771"/>
                                </a:lnTo>
                                <a:lnTo>
                                  <a:pt x="1642" y="768"/>
                                </a:lnTo>
                                <a:lnTo>
                                  <a:pt x="1644" y="766"/>
                                </a:lnTo>
                                <a:lnTo>
                                  <a:pt x="1649" y="765"/>
                                </a:lnTo>
                                <a:lnTo>
                                  <a:pt x="1654" y="763"/>
                                </a:lnTo>
                                <a:lnTo>
                                  <a:pt x="1659" y="765"/>
                                </a:lnTo>
                                <a:lnTo>
                                  <a:pt x="1663" y="766"/>
                                </a:lnTo>
                                <a:lnTo>
                                  <a:pt x="1667" y="768"/>
                                </a:lnTo>
                                <a:lnTo>
                                  <a:pt x="1670" y="771"/>
                                </a:lnTo>
                                <a:lnTo>
                                  <a:pt x="1673" y="773"/>
                                </a:lnTo>
                                <a:lnTo>
                                  <a:pt x="1676" y="778"/>
                                </a:lnTo>
                                <a:lnTo>
                                  <a:pt x="1677" y="782"/>
                                </a:lnTo>
                                <a:lnTo>
                                  <a:pt x="1677" y="788"/>
                                </a:lnTo>
                                <a:lnTo>
                                  <a:pt x="1734" y="788"/>
                                </a:lnTo>
                                <a:lnTo>
                                  <a:pt x="1735" y="782"/>
                                </a:lnTo>
                                <a:lnTo>
                                  <a:pt x="1735" y="778"/>
                                </a:lnTo>
                                <a:lnTo>
                                  <a:pt x="1738" y="773"/>
                                </a:lnTo>
                                <a:lnTo>
                                  <a:pt x="1741" y="771"/>
                                </a:lnTo>
                                <a:lnTo>
                                  <a:pt x="1743" y="768"/>
                                </a:lnTo>
                                <a:lnTo>
                                  <a:pt x="1748" y="766"/>
                                </a:lnTo>
                                <a:lnTo>
                                  <a:pt x="1752" y="765"/>
                                </a:lnTo>
                                <a:lnTo>
                                  <a:pt x="1756" y="763"/>
                                </a:lnTo>
                                <a:lnTo>
                                  <a:pt x="1762" y="765"/>
                                </a:lnTo>
                                <a:lnTo>
                                  <a:pt x="1766" y="766"/>
                                </a:lnTo>
                                <a:lnTo>
                                  <a:pt x="1769" y="768"/>
                                </a:lnTo>
                                <a:lnTo>
                                  <a:pt x="1773" y="771"/>
                                </a:lnTo>
                                <a:lnTo>
                                  <a:pt x="1776" y="773"/>
                                </a:lnTo>
                                <a:lnTo>
                                  <a:pt x="1777" y="778"/>
                                </a:lnTo>
                                <a:lnTo>
                                  <a:pt x="1779" y="782"/>
                                </a:lnTo>
                                <a:lnTo>
                                  <a:pt x="1779" y="788"/>
                                </a:lnTo>
                                <a:lnTo>
                                  <a:pt x="3835" y="788"/>
                                </a:lnTo>
                                <a:lnTo>
                                  <a:pt x="3835" y="0"/>
                                </a:lnTo>
                                <a:lnTo>
                                  <a:pt x="4110" y="0"/>
                                </a:lnTo>
                              </a:path>
                            </a:pathLst>
                          </a:custGeom>
                          <a:noFill/>
                          <a:ln w="190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2" name="Freeform 687"/>
                        <wps:cNvSpPr>
                          <a:spLocks/>
                        </wps:cNvSpPr>
                        <wps:spPr bwMode="auto">
                          <a:xfrm>
                            <a:off x="7124" y="870767"/>
                            <a:ext cx="419925" cy="364565"/>
                          </a:xfrm>
                          <a:custGeom>
                            <a:avLst/>
                            <a:gdLst>
                              <a:gd name="T0" fmla="*/ 450 w 1002"/>
                              <a:gd name="T1" fmla="*/ 1 h 870"/>
                              <a:gd name="T2" fmla="*/ 376 w 1002"/>
                              <a:gd name="T3" fmla="*/ 13 h 870"/>
                              <a:gd name="T4" fmla="*/ 307 w 1002"/>
                              <a:gd name="T5" fmla="*/ 34 h 870"/>
                              <a:gd name="T6" fmla="*/ 242 w 1002"/>
                              <a:gd name="T7" fmla="*/ 62 h 870"/>
                              <a:gd name="T8" fmla="*/ 182 w 1002"/>
                              <a:gd name="T9" fmla="*/ 99 h 870"/>
                              <a:gd name="T10" fmla="*/ 130 w 1002"/>
                              <a:gd name="T11" fmla="*/ 142 h 870"/>
                              <a:gd name="T12" fmla="*/ 86 w 1002"/>
                              <a:gd name="T13" fmla="*/ 191 h 870"/>
                              <a:gd name="T14" fmla="*/ 49 w 1002"/>
                              <a:gd name="T15" fmla="*/ 245 h 870"/>
                              <a:gd name="T16" fmla="*/ 23 w 1002"/>
                              <a:gd name="T17" fmla="*/ 305 h 870"/>
                              <a:gd name="T18" fmla="*/ 6 w 1002"/>
                              <a:gd name="T19" fmla="*/ 369 h 870"/>
                              <a:gd name="T20" fmla="*/ 0 w 1002"/>
                              <a:gd name="T21" fmla="*/ 434 h 870"/>
                              <a:gd name="T22" fmla="*/ 6 w 1002"/>
                              <a:gd name="T23" fmla="*/ 501 h 870"/>
                              <a:gd name="T24" fmla="*/ 23 w 1002"/>
                              <a:gd name="T25" fmla="*/ 565 h 870"/>
                              <a:gd name="T26" fmla="*/ 49 w 1002"/>
                              <a:gd name="T27" fmla="*/ 623 h 870"/>
                              <a:gd name="T28" fmla="*/ 86 w 1002"/>
                              <a:gd name="T29" fmla="*/ 678 h 870"/>
                              <a:gd name="T30" fmla="*/ 130 w 1002"/>
                              <a:gd name="T31" fmla="*/ 728 h 870"/>
                              <a:gd name="T32" fmla="*/ 182 w 1002"/>
                              <a:gd name="T33" fmla="*/ 770 h 870"/>
                              <a:gd name="T34" fmla="*/ 242 w 1002"/>
                              <a:gd name="T35" fmla="*/ 807 h 870"/>
                              <a:gd name="T36" fmla="*/ 307 w 1002"/>
                              <a:gd name="T37" fmla="*/ 836 h 870"/>
                              <a:gd name="T38" fmla="*/ 376 w 1002"/>
                              <a:gd name="T39" fmla="*/ 856 h 870"/>
                              <a:gd name="T40" fmla="*/ 450 w 1002"/>
                              <a:gd name="T41" fmla="*/ 868 h 870"/>
                              <a:gd name="T42" fmla="*/ 527 w 1002"/>
                              <a:gd name="T43" fmla="*/ 870 h 870"/>
                              <a:gd name="T44" fmla="*/ 602 w 1002"/>
                              <a:gd name="T45" fmla="*/ 861 h 870"/>
                              <a:gd name="T46" fmla="*/ 674 w 1002"/>
                              <a:gd name="T47" fmla="*/ 844 h 870"/>
                              <a:gd name="T48" fmla="*/ 741 w 1002"/>
                              <a:gd name="T49" fmla="*/ 817 h 870"/>
                              <a:gd name="T50" fmla="*/ 802 w 1002"/>
                              <a:gd name="T51" fmla="*/ 783 h 870"/>
                              <a:gd name="T52" fmla="*/ 855 w 1002"/>
                              <a:gd name="T53" fmla="*/ 742 h 870"/>
                              <a:gd name="T54" fmla="*/ 904 w 1002"/>
                              <a:gd name="T55" fmla="*/ 695 h 870"/>
                              <a:gd name="T56" fmla="*/ 943 w 1002"/>
                              <a:gd name="T57" fmla="*/ 643 h 870"/>
                              <a:gd name="T58" fmla="*/ 973 w 1002"/>
                              <a:gd name="T59" fmla="*/ 585 h 870"/>
                              <a:gd name="T60" fmla="*/ 993 w 1002"/>
                              <a:gd name="T61" fmla="*/ 522 h 870"/>
                              <a:gd name="T62" fmla="*/ 1002 w 1002"/>
                              <a:gd name="T63" fmla="*/ 457 h 870"/>
                              <a:gd name="T64" fmla="*/ 1001 w 1002"/>
                              <a:gd name="T65" fmla="*/ 390 h 870"/>
                              <a:gd name="T66" fmla="*/ 987 w 1002"/>
                              <a:gd name="T67" fmla="*/ 326 h 870"/>
                              <a:gd name="T68" fmla="*/ 964 w 1002"/>
                              <a:gd name="T69" fmla="*/ 265 h 870"/>
                              <a:gd name="T70" fmla="*/ 930 w 1002"/>
                              <a:gd name="T71" fmla="*/ 208 h 870"/>
                              <a:gd name="T72" fmla="*/ 888 w 1002"/>
                              <a:gd name="T73" fmla="*/ 157 h 870"/>
                              <a:gd name="T74" fmla="*/ 838 w 1002"/>
                              <a:gd name="T75" fmla="*/ 112 h 870"/>
                              <a:gd name="T76" fmla="*/ 782 w 1002"/>
                              <a:gd name="T77" fmla="*/ 74 h 870"/>
                              <a:gd name="T78" fmla="*/ 718 w 1002"/>
                              <a:gd name="T79" fmla="*/ 42 h 870"/>
                              <a:gd name="T80" fmla="*/ 650 w 1002"/>
                              <a:gd name="T81" fmla="*/ 18 h 870"/>
                              <a:gd name="T82" fmla="*/ 578 w 1002"/>
                              <a:gd name="T83" fmla="*/ 4 h 870"/>
                              <a:gd name="T84" fmla="*/ 502 w 1002"/>
                              <a:gd name="T85" fmla="*/ 0 h 8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002" h="870">
                                <a:moveTo>
                                  <a:pt x="502" y="0"/>
                                </a:moveTo>
                                <a:lnTo>
                                  <a:pt x="475" y="0"/>
                                </a:lnTo>
                                <a:lnTo>
                                  <a:pt x="450" y="1"/>
                                </a:lnTo>
                                <a:lnTo>
                                  <a:pt x="426" y="4"/>
                                </a:lnTo>
                                <a:lnTo>
                                  <a:pt x="400" y="8"/>
                                </a:lnTo>
                                <a:lnTo>
                                  <a:pt x="376" y="13"/>
                                </a:lnTo>
                                <a:lnTo>
                                  <a:pt x="352" y="18"/>
                                </a:lnTo>
                                <a:lnTo>
                                  <a:pt x="329" y="25"/>
                                </a:lnTo>
                                <a:lnTo>
                                  <a:pt x="307" y="34"/>
                                </a:lnTo>
                                <a:lnTo>
                                  <a:pt x="284" y="42"/>
                                </a:lnTo>
                                <a:lnTo>
                                  <a:pt x="263" y="52"/>
                                </a:lnTo>
                                <a:lnTo>
                                  <a:pt x="242" y="62"/>
                                </a:lnTo>
                                <a:lnTo>
                                  <a:pt x="221" y="74"/>
                                </a:lnTo>
                                <a:lnTo>
                                  <a:pt x="201" y="86"/>
                                </a:lnTo>
                                <a:lnTo>
                                  <a:pt x="182" y="99"/>
                                </a:lnTo>
                                <a:lnTo>
                                  <a:pt x="164" y="112"/>
                                </a:lnTo>
                                <a:lnTo>
                                  <a:pt x="147" y="128"/>
                                </a:lnTo>
                                <a:lnTo>
                                  <a:pt x="130" y="142"/>
                                </a:lnTo>
                                <a:lnTo>
                                  <a:pt x="115" y="157"/>
                                </a:lnTo>
                                <a:lnTo>
                                  <a:pt x="99" y="174"/>
                                </a:lnTo>
                                <a:lnTo>
                                  <a:pt x="86" y="191"/>
                                </a:lnTo>
                                <a:lnTo>
                                  <a:pt x="72" y="208"/>
                                </a:lnTo>
                                <a:lnTo>
                                  <a:pt x="61" y="227"/>
                                </a:lnTo>
                                <a:lnTo>
                                  <a:pt x="49" y="245"/>
                                </a:lnTo>
                                <a:lnTo>
                                  <a:pt x="40" y="265"/>
                                </a:lnTo>
                                <a:lnTo>
                                  <a:pt x="31" y="285"/>
                                </a:lnTo>
                                <a:lnTo>
                                  <a:pt x="23" y="305"/>
                                </a:lnTo>
                                <a:lnTo>
                                  <a:pt x="16" y="326"/>
                                </a:lnTo>
                                <a:lnTo>
                                  <a:pt x="10" y="348"/>
                                </a:lnTo>
                                <a:lnTo>
                                  <a:pt x="6" y="369"/>
                                </a:lnTo>
                                <a:lnTo>
                                  <a:pt x="3" y="390"/>
                                </a:lnTo>
                                <a:lnTo>
                                  <a:pt x="0" y="413"/>
                                </a:lnTo>
                                <a:lnTo>
                                  <a:pt x="0" y="434"/>
                                </a:lnTo>
                                <a:lnTo>
                                  <a:pt x="0" y="457"/>
                                </a:lnTo>
                                <a:lnTo>
                                  <a:pt x="3" y="479"/>
                                </a:lnTo>
                                <a:lnTo>
                                  <a:pt x="6" y="501"/>
                                </a:lnTo>
                                <a:lnTo>
                                  <a:pt x="10" y="522"/>
                                </a:lnTo>
                                <a:lnTo>
                                  <a:pt x="16" y="543"/>
                                </a:lnTo>
                                <a:lnTo>
                                  <a:pt x="23" y="565"/>
                                </a:lnTo>
                                <a:lnTo>
                                  <a:pt x="31" y="585"/>
                                </a:lnTo>
                                <a:lnTo>
                                  <a:pt x="40" y="604"/>
                                </a:lnTo>
                                <a:lnTo>
                                  <a:pt x="49" y="623"/>
                                </a:lnTo>
                                <a:lnTo>
                                  <a:pt x="61" y="643"/>
                                </a:lnTo>
                                <a:lnTo>
                                  <a:pt x="72" y="660"/>
                                </a:lnTo>
                                <a:lnTo>
                                  <a:pt x="86" y="678"/>
                                </a:lnTo>
                                <a:lnTo>
                                  <a:pt x="99" y="695"/>
                                </a:lnTo>
                                <a:lnTo>
                                  <a:pt x="115" y="712"/>
                                </a:lnTo>
                                <a:lnTo>
                                  <a:pt x="130" y="728"/>
                                </a:lnTo>
                                <a:lnTo>
                                  <a:pt x="147" y="742"/>
                                </a:lnTo>
                                <a:lnTo>
                                  <a:pt x="164" y="756"/>
                                </a:lnTo>
                                <a:lnTo>
                                  <a:pt x="182" y="770"/>
                                </a:lnTo>
                                <a:lnTo>
                                  <a:pt x="201" y="783"/>
                                </a:lnTo>
                                <a:lnTo>
                                  <a:pt x="221" y="796"/>
                                </a:lnTo>
                                <a:lnTo>
                                  <a:pt x="242" y="807"/>
                                </a:lnTo>
                                <a:lnTo>
                                  <a:pt x="263" y="817"/>
                                </a:lnTo>
                                <a:lnTo>
                                  <a:pt x="284" y="827"/>
                                </a:lnTo>
                                <a:lnTo>
                                  <a:pt x="307" y="836"/>
                                </a:lnTo>
                                <a:lnTo>
                                  <a:pt x="329" y="844"/>
                                </a:lnTo>
                                <a:lnTo>
                                  <a:pt x="352" y="850"/>
                                </a:lnTo>
                                <a:lnTo>
                                  <a:pt x="376" y="856"/>
                                </a:lnTo>
                                <a:lnTo>
                                  <a:pt x="400" y="861"/>
                                </a:lnTo>
                                <a:lnTo>
                                  <a:pt x="426" y="866"/>
                                </a:lnTo>
                                <a:lnTo>
                                  <a:pt x="450" y="868"/>
                                </a:lnTo>
                                <a:lnTo>
                                  <a:pt x="475" y="870"/>
                                </a:lnTo>
                                <a:lnTo>
                                  <a:pt x="502" y="870"/>
                                </a:lnTo>
                                <a:lnTo>
                                  <a:pt x="527" y="870"/>
                                </a:lnTo>
                                <a:lnTo>
                                  <a:pt x="553" y="868"/>
                                </a:lnTo>
                                <a:lnTo>
                                  <a:pt x="578" y="866"/>
                                </a:lnTo>
                                <a:lnTo>
                                  <a:pt x="602" y="861"/>
                                </a:lnTo>
                                <a:lnTo>
                                  <a:pt x="626" y="856"/>
                                </a:lnTo>
                                <a:lnTo>
                                  <a:pt x="650" y="850"/>
                                </a:lnTo>
                                <a:lnTo>
                                  <a:pt x="674" y="844"/>
                                </a:lnTo>
                                <a:lnTo>
                                  <a:pt x="697" y="836"/>
                                </a:lnTo>
                                <a:lnTo>
                                  <a:pt x="718" y="827"/>
                                </a:lnTo>
                                <a:lnTo>
                                  <a:pt x="741" y="817"/>
                                </a:lnTo>
                                <a:lnTo>
                                  <a:pt x="762" y="807"/>
                                </a:lnTo>
                                <a:lnTo>
                                  <a:pt x="782" y="796"/>
                                </a:lnTo>
                                <a:lnTo>
                                  <a:pt x="802" y="783"/>
                                </a:lnTo>
                                <a:lnTo>
                                  <a:pt x="820" y="770"/>
                                </a:lnTo>
                                <a:lnTo>
                                  <a:pt x="838" y="756"/>
                                </a:lnTo>
                                <a:lnTo>
                                  <a:pt x="855" y="742"/>
                                </a:lnTo>
                                <a:lnTo>
                                  <a:pt x="872" y="728"/>
                                </a:lnTo>
                                <a:lnTo>
                                  <a:pt x="888" y="712"/>
                                </a:lnTo>
                                <a:lnTo>
                                  <a:pt x="904" y="695"/>
                                </a:lnTo>
                                <a:lnTo>
                                  <a:pt x="918" y="678"/>
                                </a:lnTo>
                                <a:lnTo>
                                  <a:pt x="930" y="660"/>
                                </a:lnTo>
                                <a:lnTo>
                                  <a:pt x="943" y="643"/>
                                </a:lnTo>
                                <a:lnTo>
                                  <a:pt x="953" y="623"/>
                                </a:lnTo>
                                <a:lnTo>
                                  <a:pt x="964" y="604"/>
                                </a:lnTo>
                                <a:lnTo>
                                  <a:pt x="973" y="585"/>
                                </a:lnTo>
                                <a:lnTo>
                                  <a:pt x="980" y="565"/>
                                </a:lnTo>
                                <a:lnTo>
                                  <a:pt x="987" y="543"/>
                                </a:lnTo>
                                <a:lnTo>
                                  <a:pt x="993" y="522"/>
                                </a:lnTo>
                                <a:lnTo>
                                  <a:pt x="997" y="501"/>
                                </a:lnTo>
                                <a:lnTo>
                                  <a:pt x="1001" y="479"/>
                                </a:lnTo>
                                <a:lnTo>
                                  <a:pt x="1002" y="457"/>
                                </a:lnTo>
                                <a:lnTo>
                                  <a:pt x="1002" y="434"/>
                                </a:lnTo>
                                <a:lnTo>
                                  <a:pt x="1002" y="413"/>
                                </a:lnTo>
                                <a:lnTo>
                                  <a:pt x="1001" y="390"/>
                                </a:lnTo>
                                <a:lnTo>
                                  <a:pt x="997" y="369"/>
                                </a:lnTo>
                                <a:lnTo>
                                  <a:pt x="993" y="348"/>
                                </a:lnTo>
                                <a:lnTo>
                                  <a:pt x="987" y="326"/>
                                </a:lnTo>
                                <a:lnTo>
                                  <a:pt x="980" y="305"/>
                                </a:lnTo>
                                <a:lnTo>
                                  <a:pt x="973" y="285"/>
                                </a:lnTo>
                                <a:lnTo>
                                  <a:pt x="964" y="265"/>
                                </a:lnTo>
                                <a:lnTo>
                                  <a:pt x="953" y="245"/>
                                </a:lnTo>
                                <a:lnTo>
                                  <a:pt x="943" y="227"/>
                                </a:lnTo>
                                <a:lnTo>
                                  <a:pt x="930" y="208"/>
                                </a:lnTo>
                                <a:lnTo>
                                  <a:pt x="918" y="191"/>
                                </a:lnTo>
                                <a:lnTo>
                                  <a:pt x="904" y="174"/>
                                </a:lnTo>
                                <a:lnTo>
                                  <a:pt x="888" y="157"/>
                                </a:lnTo>
                                <a:lnTo>
                                  <a:pt x="872" y="142"/>
                                </a:lnTo>
                                <a:lnTo>
                                  <a:pt x="855" y="128"/>
                                </a:lnTo>
                                <a:lnTo>
                                  <a:pt x="838" y="112"/>
                                </a:lnTo>
                                <a:lnTo>
                                  <a:pt x="820" y="99"/>
                                </a:lnTo>
                                <a:lnTo>
                                  <a:pt x="802" y="86"/>
                                </a:lnTo>
                                <a:lnTo>
                                  <a:pt x="782" y="74"/>
                                </a:lnTo>
                                <a:lnTo>
                                  <a:pt x="762" y="62"/>
                                </a:lnTo>
                                <a:lnTo>
                                  <a:pt x="741" y="52"/>
                                </a:lnTo>
                                <a:lnTo>
                                  <a:pt x="718" y="42"/>
                                </a:lnTo>
                                <a:lnTo>
                                  <a:pt x="697" y="34"/>
                                </a:lnTo>
                                <a:lnTo>
                                  <a:pt x="674" y="25"/>
                                </a:lnTo>
                                <a:lnTo>
                                  <a:pt x="650" y="18"/>
                                </a:lnTo>
                                <a:lnTo>
                                  <a:pt x="626" y="13"/>
                                </a:lnTo>
                                <a:lnTo>
                                  <a:pt x="602" y="8"/>
                                </a:lnTo>
                                <a:lnTo>
                                  <a:pt x="578" y="4"/>
                                </a:lnTo>
                                <a:lnTo>
                                  <a:pt x="553" y="1"/>
                                </a:lnTo>
                                <a:lnTo>
                                  <a:pt x="527" y="0"/>
                                </a:lnTo>
                                <a:lnTo>
                                  <a:pt x="502" y="0"/>
                                </a:lnTo>
                              </a:path>
                            </a:pathLst>
                          </a:custGeom>
                          <a:noFill/>
                          <a:ln w="17145">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3" name="Freeform 688"/>
                        <wps:cNvSpPr>
                          <a:spLocks/>
                        </wps:cNvSpPr>
                        <wps:spPr bwMode="auto">
                          <a:xfrm>
                            <a:off x="1112676" y="730388"/>
                            <a:ext cx="504581" cy="364984"/>
                          </a:xfrm>
                          <a:custGeom>
                            <a:avLst/>
                            <a:gdLst>
                              <a:gd name="T0" fmla="*/ 541 w 1204"/>
                              <a:gd name="T1" fmla="*/ 3 h 871"/>
                              <a:gd name="T2" fmla="*/ 452 w 1204"/>
                              <a:gd name="T3" fmla="*/ 14 h 871"/>
                              <a:gd name="T4" fmla="*/ 368 w 1204"/>
                              <a:gd name="T5" fmla="*/ 34 h 871"/>
                              <a:gd name="T6" fmla="*/ 290 w 1204"/>
                              <a:gd name="T7" fmla="*/ 64 h 871"/>
                              <a:gd name="T8" fmla="*/ 218 w 1204"/>
                              <a:gd name="T9" fmla="*/ 99 h 871"/>
                              <a:gd name="T10" fmla="*/ 156 w 1204"/>
                              <a:gd name="T11" fmla="*/ 143 h 871"/>
                              <a:gd name="T12" fmla="*/ 102 w 1204"/>
                              <a:gd name="T13" fmla="*/ 191 h 871"/>
                              <a:gd name="T14" fmla="*/ 60 w 1204"/>
                              <a:gd name="T15" fmla="*/ 247 h 871"/>
                              <a:gd name="T16" fmla="*/ 27 w 1204"/>
                              <a:gd name="T17" fmla="*/ 306 h 871"/>
                              <a:gd name="T18" fmla="*/ 12 w 1204"/>
                              <a:gd name="T19" fmla="*/ 348 h 871"/>
                              <a:gd name="T20" fmla="*/ 5 w 1204"/>
                              <a:gd name="T21" fmla="*/ 380 h 871"/>
                              <a:gd name="T22" fmla="*/ 0 w 1204"/>
                              <a:gd name="T23" fmla="*/ 413 h 871"/>
                              <a:gd name="T24" fmla="*/ 0 w 1204"/>
                              <a:gd name="T25" fmla="*/ 447 h 871"/>
                              <a:gd name="T26" fmla="*/ 3 w 1204"/>
                              <a:gd name="T27" fmla="*/ 480 h 871"/>
                              <a:gd name="T28" fmla="*/ 9 w 1204"/>
                              <a:gd name="T29" fmla="*/ 512 h 871"/>
                              <a:gd name="T30" fmla="*/ 19 w 1204"/>
                              <a:gd name="T31" fmla="*/ 545 h 871"/>
                              <a:gd name="T32" fmla="*/ 47 w 1204"/>
                              <a:gd name="T33" fmla="*/ 604 h 871"/>
                              <a:gd name="T34" fmla="*/ 87 w 1204"/>
                              <a:gd name="T35" fmla="*/ 661 h 871"/>
                              <a:gd name="T36" fmla="*/ 138 w 1204"/>
                              <a:gd name="T37" fmla="*/ 712 h 871"/>
                              <a:gd name="T38" fmla="*/ 197 w 1204"/>
                              <a:gd name="T39" fmla="*/ 758 h 871"/>
                              <a:gd name="T40" fmla="*/ 265 w 1204"/>
                              <a:gd name="T41" fmla="*/ 796 h 871"/>
                              <a:gd name="T42" fmla="*/ 341 w 1204"/>
                              <a:gd name="T43" fmla="*/ 827 h 871"/>
                              <a:gd name="T44" fmla="*/ 423 w 1204"/>
                              <a:gd name="T45" fmla="*/ 851 h 871"/>
                              <a:gd name="T46" fmla="*/ 509 w 1204"/>
                              <a:gd name="T47" fmla="*/ 866 h 871"/>
                              <a:gd name="T48" fmla="*/ 601 w 1204"/>
                              <a:gd name="T49" fmla="*/ 871 h 871"/>
                              <a:gd name="T50" fmla="*/ 693 w 1204"/>
                              <a:gd name="T51" fmla="*/ 866 h 871"/>
                              <a:gd name="T52" fmla="*/ 781 w 1204"/>
                              <a:gd name="T53" fmla="*/ 851 h 871"/>
                              <a:gd name="T54" fmla="*/ 863 w 1204"/>
                              <a:gd name="T55" fmla="*/ 829 h 871"/>
                              <a:gd name="T56" fmla="*/ 938 w 1204"/>
                              <a:gd name="T57" fmla="*/ 796 h 871"/>
                              <a:gd name="T58" fmla="*/ 1006 w 1204"/>
                              <a:gd name="T59" fmla="*/ 758 h 871"/>
                              <a:gd name="T60" fmla="*/ 1065 w 1204"/>
                              <a:gd name="T61" fmla="*/ 712 h 871"/>
                              <a:gd name="T62" fmla="*/ 1116 w 1204"/>
                              <a:gd name="T63" fmla="*/ 661 h 871"/>
                              <a:gd name="T64" fmla="*/ 1156 w 1204"/>
                              <a:gd name="T65" fmla="*/ 604 h 871"/>
                              <a:gd name="T66" fmla="*/ 1184 w 1204"/>
                              <a:gd name="T67" fmla="*/ 545 h 871"/>
                              <a:gd name="T68" fmla="*/ 1194 w 1204"/>
                              <a:gd name="T69" fmla="*/ 512 h 871"/>
                              <a:gd name="T70" fmla="*/ 1200 w 1204"/>
                              <a:gd name="T71" fmla="*/ 480 h 871"/>
                              <a:gd name="T72" fmla="*/ 1204 w 1204"/>
                              <a:gd name="T73" fmla="*/ 447 h 871"/>
                              <a:gd name="T74" fmla="*/ 1202 w 1204"/>
                              <a:gd name="T75" fmla="*/ 413 h 871"/>
                              <a:gd name="T76" fmla="*/ 1198 w 1204"/>
                              <a:gd name="T77" fmla="*/ 380 h 871"/>
                              <a:gd name="T78" fmla="*/ 1191 w 1204"/>
                              <a:gd name="T79" fmla="*/ 348 h 871"/>
                              <a:gd name="T80" fmla="*/ 1177 w 1204"/>
                              <a:gd name="T81" fmla="*/ 306 h 871"/>
                              <a:gd name="T82" fmla="*/ 1144 w 1204"/>
                              <a:gd name="T83" fmla="*/ 247 h 871"/>
                              <a:gd name="T84" fmla="*/ 1101 w 1204"/>
                              <a:gd name="T85" fmla="*/ 191 h 871"/>
                              <a:gd name="T86" fmla="*/ 1047 w 1204"/>
                              <a:gd name="T87" fmla="*/ 143 h 871"/>
                              <a:gd name="T88" fmla="*/ 985 w 1204"/>
                              <a:gd name="T89" fmla="*/ 99 h 871"/>
                              <a:gd name="T90" fmla="*/ 914 w 1204"/>
                              <a:gd name="T91" fmla="*/ 64 h 871"/>
                              <a:gd name="T92" fmla="*/ 836 w 1204"/>
                              <a:gd name="T93" fmla="*/ 34 h 871"/>
                              <a:gd name="T94" fmla="*/ 751 w 1204"/>
                              <a:gd name="T95" fmla="*/ 14 h 871"/>
                              <a:gd name="T96" fmla="*/ 664 w 1204"/>
                              <a:gd name="T97" fmla="*/ 3 h 8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04" h="871">
                                <a:moveTo>
                                  <a:pt x="601" y="0"/>
                                </a:moveTo>
                                <a:lnTo>
                                  <a:pt x="570" y="1"/>
                                </a:lnTo>
                                <a:lnTo>
                                  <a:pt x="541" y="3"/>
                                </a:lnTo>
                                <a:lnTo>
                                  <a:pt x="509" y="6"/>
                                </a:lnTo>
                                <a:lnTo>
                                  <a:pt x="480" y="8"/>
                                </a:lnTo>
                                <a:lnTo>
                                  <a:pt x="452" y="14"/>
                                </a:lnTo>
                                <a:lnTo>
                                  <a:pt x="423" y="20"/>
                                </a:lnTo>
                                <a:lnTo>
                                  <a:pt x="395" y="27"/>
                                </a:lnTo>
                                <a:lnTo>
                                  <a:pt x="368" y="34"/>
                                </a:lnTo>
                                <a:lnTo>
                                  <a:pt x="341" y="44"/>
                                </a:lnTo>
                                <a:lnTo>
                                  <a:pt x="314" y="52"/>
                                </a:lnTo>
                                <a:lnTo>
                                  <a:pt x="290" y="64"/>
                                </a:lnTo>
                                <a:lnTo>
                                  <a:pt x="265" y="75"/>
                                </a:lnTo>
                                <a:lnTo>
                                  <a:pt x="242" y="86"/>
                                </a:lnTo>
                                <a:lnTo>
                                  <a:pt x="218" y="99"/>
                                </a:lnTo>
                                <a:lnTo>
                                  <a:pt x="197" y="113"/>
                                </a:lnTo>
                                <a:lnTo>
                                  <a:pt x="176" y="128"/>
                                </a:lnTo>
                                <a:lnTo>
                                  <a:pt x="156" y="143"/>
                                </a:lnTo>
                                <a:lnTo>
                                  <a:pt x="138" y="159"/>
                                </a:lnTo>
                                <a:lnTo>
                                  <a:pt x="119" y="174"/>
                                </a:lnTo>
                                <a:lnTo>
                                  <a:pt x="102" y="191"/>
                                </a:lnTo>
                                <a:lnTo>
                                  <a:pt x="87" y="210"/>
                                </a:lnTo>
                                <a:lnTo>
                                  <a:pt x="73" y="228"/>
                                </a:lnTo>
                                <a:lnTo>
                                  <a:pt x="60" y="247"/>
                                </a:lnTo>
                                <a:lnTo>
                                  <a:pt x="47" y="267"/>
                                </a:lnTo>
                                <a:lnTo>
                                  <a:pt x="36" y="287"/>
                                </a:lnTo>
                                <a:lnTo>
                                  <a:pt x="27" y="306"/>
                                </a:lnTo>
                                <a:lnTo>
                                  <a:pt x="19" y="326"/>
                                </a:lnTo>
                                <a:lnTo>
                                  <a:pt x="16" y="338"/>
                                </a:lnTo>
                                <a:lnTo>
                                  <a:pt x="12" y="348"/>
                                </a:lnTo>
                                <a:lnTo>
                                  <a:pt x="9" y="359"/>
                                </a:lnTo>
                                <a:lnTo>
                                  <a:pt x="8" y="369"/>
                                </a:lnTo>
                                <a:lnTo>
                                  <a:pt x="5" y="380"/>
                                </a:lnTo>
                                <a:lnTo>
                                  <a:pt x="3" y="392"/>
                                </a:lnTo>
                                <a:lnTo>
                                  <a:pt x="2" y="401"/>
                                </a:lnTo>
                                <a:lnTo>
                                  <a:pt x="0" y="413"/>
                                </a:lnTo>
                                <a:lnTo>
                                  <a:pt x="0" y="424"/>
                                </a:lnTo>
                                <a:lnTo>
                                  <a:pt x="0" y="436"/>
                                </a:lnTo>
                                <a:lnTo>
                                  <a:pt x="0" y="447"/>
                                </a:lnTo>
                                <a:lnTo>
                                  <a:pt x="0" y="458"/>
                                </a:lnTo>
                                <a:lnTo>
                                  <a:pt x="2" y="470"/>
                                </a:lnTo>
                                <a:lnTo>
                                  <a:pt x="3" y="480"/>
                                </a:lnTo>
                                <a:lnTo>
                                  <a:pt x="5" y="491"/>
                                </a:lnTo>
                                <a:lnTo>
                                  <a:pt x="8" y="502"/>
                                </a:lnTo>
                                <a:lnTo>
                                  <a:pt x="9" y="512"/>
                                </a:lnTo>
                                <a:lnTo>
                                  <a:pt x="12" y="524"/>
                                </a:lnTo>
                                <a:lnTo>
                                  <a:pt x="16" y="533"/>
                                </a:lnTo>
                                <a:lnTo>
                                  <a:pt x="19" y="545"/>
                                </a:lnTo>
                                <a:lnTo>
                                  <a:pt x="27" y="565"/>
                                </a:lnTo>
                                <a:lnTo>
                                  <a:pt x="36" y="585"/>
                                </a:lnTo>
                                <a:lnTo>
                                  <a:pt x="47" y="604"/>
                                </a:lnTo>
                                <a:lnTo>
                                  <a:pt x="60" y="624"/>
                                </a:lnTo>
                                <a:lnTo>
                                  <a:pt x="73" y="643"/>
                                </a:lnTo>
                                <a:lnTo>
                                  <a:pt x="87" y="661"/>
                                </a:lnTo>
                                <a:lnTo>
                                  <a:pt x="102" y="680"/>
                                </a:lnTo>
                                <a:lnTo>
                                  <a:pt x="119" y="697"/>
                                </a:lnTo>
                                <a:lnTo>
                                  <a:pt x="138" y="712"/>
                                </a:lnTo>
                                <a:lnTo>
                                  <a:pt x="156" y="728"/>
                                </a:lnTo>
                                <a:lnTo>
                                  <a:pt x="176" y="744"/>
                                </a:lnTo>
                                <a:lnTo>
                                  <a:pt x="197" y="758"/>
                                </a:lnTo>
                                <a:lnTo>
                                  <a:pt x="218" y="772"/>
                                </a:lnTo>
                                <a:lnTo>
                                  <a:pt x="242" y="785"/>
                                </a:lnTo>
                                <a:lnTo>
                                  <a:pt x="265" y="796"/>
                                </a:lnTo>
                                <a:lnTo>
                                  <a:pt x="290" y="807"/>
                                </a:lnTo>
                                <a:lnTo>
                                  <a:pt x="314" y="819"/>
                                </a:lnTo>
                                <a:lnTo>
                                  <a:pt x="341" y="827"/>
                                </a:lnTo>
                                <a:lnTo>
                                  <a:pt x="368" y="837"/>
                                </a:lnTo>
                                <a:lnTo>
                                  <a:pt x="395" y="844"/>
                                </a:lnTo>
                                <a:lnTo>
                                  <a:pt x="423" y="851"/>
                                </a:lnTo>
                                <a:lnTo>
                                  <a:pt x="452" y="857"/>
                                </a:lnTo>
                                <a:lnTo>
                                  <a:pt x="480" y="861"/>
                                </a:lnTo>
                                <a:lnTo>
                                  <a:pt x="509" y="866"/>
                                </a:lnTo>
                                <a:lnTo>
                                  <a:pt x="541" y="868"/>
                                </a:lnTo>
                                <a:lnTo>
                                  <a:pt x="570" y="870"/>
                                </a:lnTo>
                                <a:lnTo>
                                  <a:pt x="601" y="871"/>
                                </a:lnTo>
                                <a:lnTo>
                                  <a:pt x="633" y="870"/>
                                </a:lnTo>
                                <a:lnTo>
                                  <a:pt x="664" y="868"/>
                                </a:lnTo>
                                <a:lnTo>
                                  <a:pt x="693" y="866"/>
                                </a:lnTo>
                                <a:lnTo>
                                  <a:pt x="723" y="863"/>
                                </a:lnTo>
                                <a:lnTo>
                                  <a:pt x="751" y="857"/>
                                </a:lnTo>
                                <a:lnTo>
                                  <a:pt x="781" y="851"/>
                                </a:lnTo>
                                <a:lnTo>
                                  <a:pt x="808" y="844"/>
                                </a:lnTo>
                                <a:lnTo>
                                  <a:pt x="836" y="837"/>
                                </a:lnTo>
                                <a:lnTo>
                                  <a:pt x="863" y="829"/>
                                </a:lnTo>
                                <a:lnTo>
                                  <a:pt x="888" y="819"/>
                                </a:lnTo>
                                <a:lnTo>
                                  <a:pt x="914" y="807"/>
                                </a:lnTo>
                                <a:lnTo>
                                  <a:pt x="938" y="796"/>
                                </a:lnTo>
                                <a:lnTo>
                                  <a:pt x="962" y="785"/>
                                </a:lnTo>
                                <a:lnTo>
                                  <a:pt x="985" y="772"/>
                                </a:lnTo>
                                <a:lnTo>
                                  <a:pt x="1006" y="758"/>
                                </a:lnTo>
                                <a:lnTo>
                                  <a:pt x="1027" y="744"/>
                                </a:lnTo>
                                <a:lnTo>
                                  <a:pt x="1047" y="728"/>
                                </a:lnTo>
                                <a:lnTo>
                                  <a:pt x="1065" y="712"/>
                                </a:lnTo>
                                <a:lnTo>
                                  <a:pt x="1084" y="697"/>
                                </a:lnTo>
                                <a:lnTo>
                                  <a:pt x="1101" y="680"/>
                                </a:lnTo>
                                <a:lnTo>
                                  <a:pt x="1116" y="661"/>
                                </a:lnTo>
                                <a:lnTo>
                                  <a:pt x="1130" y="643"/>
                                </a:lnTo>
                                <a:lnTo>
                                  <a:pt x="1144" y="624"/>
                                </a:lnTo>
                                <a:lnTo>
                                  <a:pt x="1156" y="604"/>
                                </a:lnTo>
                                <a:lnTo>
                                  <a:pt x="1167" y="585"/>
                                </a:lnTo>
                                <a:lnTo>
                                  <a:pt x="1177" y="565"/>
                                </a:lnTo>
                                <a:lnTo>
                                  <a:pt x="1184" y="545"/>
                                </a:lnTo>
                                <a:lnTo>
                                  <a:pt x="1188" y="533"/>
                                </a:lnTo>
                                <a:lnTo>
                                  <a:pt x="1191" y="524"/>
                                </a:lnTo>
                                <a:lnTo>
                                  <a:pt x="1194" y="512"/>
                                </a:lnTo>
                                <a:lnTo>
                                  <a:pt x="1197" y="502"/>
                                </a:lnTo>
                                <a:lnTo>
                                  <a:pt x="1198" y="491"/>
                                </a:lnTo>
                                <a:lnTo>
                                  <a:pt x="1200" y="480"/>
                                </a:lnTo>
                                <a:lnTo>
                                  <a:pt x="1201" y="470"/>
                                </a:lnTo>
                                <a:lnTo>
                                  <a:pt x="1202" y="458"/>
                                </a:lnTo>
                                <a:lnTo>
                                  <a:pt x="1204" y="447"/>
                                </a:lnTo>
                                <a:lnTo>
                                  <a:pt x="1204" y="436"/>
                                </a:lnTo>
                                <a:lnTo>
                                  <a:pt x="1204" y="424"/>
                                </a:lnTo>
                                <a:lnTo>
                                  <a:pt x="1202" y="413"/>
                                </a:lnTo>
                                <a:lnTo>
                                  <a:pt x="1201" y="401"/>
                                </a:lnTo>
                                <a:lnTo>
                                  <a:pt x="1200" y="392"/>
                                </a:lnTo>
                                <a:lnTo>
                                  <a:pt x="1198" y="380"/>
                                </a:lnTo>
                                <a:lnTo>
                                  <a:pt x="1197" y="369"/>
                                </a:lnTo>
                                <a:lnTo>
                                  <a:pt x="1194" y="359"/>
                                </a:lnTo>
                                <a:lnTo>
                                  <a:pt x="1191" y="348"/>
                                </a:lnTo>
                                <a:lnTo>
                                  <a:pt x="1188" y="338"/>
                                </a:lnTo>
                                <a:lnTo>
                                  <a:pt x="1184" y="326"/>
                                </a:lnTo>
                                <a:lnTo>
                                  <a:pt x="1177" y="306"/>
                                </a:lnTo>
                                <a:lnTo>
                                  <a:pt x="1167" y="287"/>
                                </a:lnTo>
                                <a:lnTo>
                                  <a:pt x="1156" y="267"/>
                                </a:lnTo>
                                <a:lnTo>
                                  <a:pt x="1144" y="247"/>
                                </a:lnTo>
                                <a:lnTo>
                                  <a:pt x="1130" y="228"/>
                                </a:lnTo>
                                <a:lnTo>
                                  <a:pt x="1116" y="210"/>
                                </a:lnTo>
                                <a:lnTo>
                                  <a:pt x="1101" y="191"/>
                                </a:lnTo>
                                <a:lnTo>
                                  <a:pt x="1084" y="174"/>
                                </a:lnTo>
                                <a:lnTo>
                                  <a:pt x="1065" y="159"/>
                                </a:lnTo>
                                <a:lnTo>
                                  <a:pt x="1047" y="143"/>
                                </a:lnTo>
                                <a:lnTo>
                                  <a:pt x="1027" y="128"/>
                                </a:lnTo>
                                <a:lnTo>
                                  <a:pt x="1006" y="113"/>
                                </a:lnTo>
                                <a:lnTo>
                                  <a:pt x="985" y="99"/>
                                </a:lnTo>
                                <a:lnTo>
                                  <a:pt x="962" y="86"/>
                                </a:lnTo>
                                <a:lnTo>
                                  <a:pt x="938" y="75"/>
                                </a:lnTo>
                                <a:lnTo>
                                  <a:pt x="914" y="64"/>
                                </a:lnTo>
                                <a:lnTo>
                                  <a:pt x="888" y="52"/>
                                </a:lnTo>
                                <a:lnTo>
                                  <a:pt x="863" y="42"/>
                                </a:lnTo>
                                <a:lnTo>
                                  <a:pt x="836" y="34"/>
                                </a:lnTo>
                                <a:lnTo>
                                  <a:pt x="808" y="27"/>
                                </a:lnTo>
                                <a:lnTo>
                                  <a:pt x="781" y="20"/>
                                </a:lnTo>
                                <a:lnTo>
                                  <a:pt x="751" y="14"/>
                                </a:lnTo>
                                <a:lnTo>
                                  <a:pt x="723" y="8"/>
                                </a:lnTo>
                                <a:lnTo>
                                  <a:pt x="693" y="6"/>
                                </a:lnTo>
                                <a:lnTo>
                                  <a:pt x="664" y="3"/>
                                </a:lnTo>
                                <a:lnTo>
                                  <a:pt x="633" y="1"/>
                                </a:lnTo>
                                <a:lnTo>
                                  <a:pt x="601" y="0"/>
                                </a:lnTo>
                              </a:path>
                            </a:pathLst>
                          </a:custGeom>
                          <a:noFill/>
                          <a:ln w="17145">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4" name="Freeform 689"/>
                        <wps:cNvSpPr>
                          <a:spLocks/>
                        </wps:cNvSpPr>
                        <wps:spPr bwMode="auto">
                          <a:xfrm>
                            <a:off x="1784892" y="1151524"/>
                            <a:ext cx="504162" cy="364984"/>
                          </a:xfrm>
                          <a:custGeom>
                            <a:avLst/>
                            <a:gdLst>
                              <a:gd name="T0" fmla="*/ 540 w 1203"/>
                              <a:gd name="T1" fmla="*/ 3 h 871"/>
                              <a:gd name="T2" fmla="*/ 451 w 1203"/>
                              <a:gd name="T3" fmla="*/ 14 h 871"/>
                              <a:gd name="T4" fmla="*/ 368 w 1203"/>
                              <a:gd name="T5" fmla="*/ 35 h 871"/>
                              <a:gd name="T6" fmla="*/ 290 w 1203"/>
                              <a:gd name="T7" fmla="*/ 64 h 871"/>
                              <a:gd name="T8" fmla="*/ 219 w 1203"/>
                              <a:gd name="T9" fmla="*/ 100 h 871"/>
                              <a:gd name="T10" fmla="*/ 157 w 1203"/>
                              <a:gd name="T11" fmla="*/ 143 h 871"/>
                              <a:gd name="T12" fmla="*/ 103 w 1203"/>
                              <a:gd name="T13" fmla="*/ 193 h 871"/>
                              <a:gd name="T14" fmla="*/ 59 w 1203"/>
                              <a:gd name="T15" fmla="*/ 247 h 871"/>
                              <a:gd name="T16" fmla="*/ 27 w 1203"/>
                              <a:gd name="T17" fmla="*/ 306 h 871"/>
                              <a:gd name="T18" fmla="*/ 13 w 1203"/>
                              <a:gd name="T19" fmla="*/ 349 h 871"/>
                              <a:gd name="T20" fmla="*/ 4 w 1203"/>
                              <a:gd name="T21" fmla="*/ 380 h 871"/>
                              <a:gd name="T22" fmla="*/ 1 w 1203"/>
                              <a:gd name="T23" fmla="*/ 414 h 871"/>
                              <a:gd name="T24" fmla="*/ 0 w 1203"/>
                              <a:gd name="T25" fmla="*/ 447 h 871"/>
                              <a:gd name="T26" fmla="*/ 3 w 1203"/>
                              <a:gd name="T27" fmla="*/ 481 h 871"/>
                              <a:gd name="T28" fmla="*/ 10 w 1203"/>
                              <a:gd name="T29" fmla="*/ 513 h 871"/>
                              <a:gd name="T30" fmla="*/ 18 w 1203"/>
                              <a:gd name="T31" fmla="*/ 545 h 871"/>
                              <a:gd name="T32" fmla="*/ 47 w 1203"/>
                              <a:gd name="T33" fmla="*/ 606 h 871"/>
                              <a:gd name="T34" fmla="*/ 88 w 1203"/>
                              <a:gd name="T35" fmla="*/ 662 h 871"/>
                              <a:gd name="T36" fmla="*/ 137 w 1203"/>
                              <a:gd name="T37" fmla="*/ 714 h 871"/>
                              <a:gd name="T38" fmla="*/ 196 w 1203"/>
                              <a:gd name="T39" fmla="*/ 759 h 871"/>
                              <a:gd name="T40" fmla="*/ 266 w 1203"/>
                              <a:gd name="T41" fmla="*/ 797 h 871"/>
                              <a:gd name="T42" fmla="*/ 341 w 1203"/>
                              <a:gd name="T43" fmla="*/ 829 h 871"/>
                              <a:gd name="T44" fmla="*/ 423 w 1203"/>
                              <a:gd name="T45" fmla="*/ 851 h 871"/>
                              <a:gd name="T46" fmla="*/ 510 w 1203"/>
                              <a:gd name="T47" fmla="*/ 867 h 871"/>
                              <a:gd name="T48" fmla="*/ 602 w 1203"/>
                              <a:gd name="T49" fmla="*/ 871 h 871"/>
                              <a:gd name="T50" fmla="*/ 693 w 1203"/>
                              <a:gd name="T51" fmla="*/ 867 h 871"/>
                              <a:gd name="T52" fmla="*/ 780 w 1203"/>
                              <a:gd name="T53" fmla="*/ 851 h 871"/>
                              <a:gd name="T54" fmla="*/ 862 w 1203"/>
                              <a:gd name="T55" fmla="*/ 829 h 871"/>
                              <a:gd name="T56" fmla="*/ 937 w 1203"/>
                              <a:gd name="T57" fmla="*/ 797 h 871"/>
                              <a:gd name="T58" fmla="*/ 1007 w 1203"/>
                              <a:gd name="T59" fmla="*/ 759 h 871"/>
                              <a:gd name="T60" fmla="*/ 1066 w 1203"/>
                              <a:gd name="T61" fmla="*/ 714 h 871"/>
                              <a:gd name="T62" fmla="*/ 1116 w 1203"/>
                              <a:gd name="T63" fmla="*/ 662 h 871"/>
                              <a:gd name="T64" fmla="*/ 1157 w 1203"/>
                              <a:gd name="T65" fmla="*/ 606 h 871"/>
                              <a:gd name="T66" fmla="*/ 1185 w 1203"/>
                              <a:gd name="T67" fmla="*/ 545 h 871"/>
                              <a:gd name="T68" fmla="*/ 1193 w 1203"/>
                              <a:gd name="T69" fmla="*/ 513 h 871"/>
                              <a:gd name="T70" fmla="*/ 1200 w 1203"/>
                              <a:gd name="T71" fmla="*/ 481 h 871"/>
                              <a:gd name="T72" fmla="*/ 1203 w 1203"/>
                              <a:gd name="T73" fmla="*/ 447 h 871"/>
                              <a:gd name="T74" fmla="*/ 1202 w 1203"/>
                              <a:gd name="T75" fmla="*/ 414 h 871"/>
                              <a:gd name="T76" fmla="*/ 1199 w 1203"/>
                              <a:gd name="T77" fmla="*/ 380 h 871"/>
                              <a:gd name="T78" fmla="*/ 1190 w 1203"/>
                              <a:gd name="T79" fmla="*/ 349 h 871"/>
                              <a:gd name="T80" fmla="*/ 1176 w 1203"/>
                              <a:gd name="T81" fmla="*/ 306 h 871"/>
                              <a:gd name="T82" fmla="*/ 1144 w 1203"/>
                              <a:gd name="T83" fmla="*/ 247 h 871"/>
                              <a:gd name="T84" fmla="*/ 1100 w 1203"/>
                              <a:gd name="T85" fmla="*/ 193 h 871"/>
                              <a:gd name="T86" fmla="*/ 1046 w 1203"/>
                              <a:gd name="T87" fmla="*/ 143 h 871"/>
                              <a:gd name="T88" fmla="*/ 984 w 1203"/>
                              <a:gd name="T89" fmla="*/ 100 h 871"/>
                              <a:gd name="T90" fmla="*/ 913 w 1203"/>
                              <a:gd name="T91" fmla="*/ 64 h 871"/>
                              <a:gd name="T92" fmla="*/ 836 w 1203"/>
                              <a:gd name="T93" fmla="*/ 35 h 871"/>
                              <a:gd name="T94" fmla="*/ 752 w 1203"/>
                              <a:gd name="T95" fmla="*/ 14 h 871"/>
                              <a:gd name="T96" fmla="*/ 663 w 1203"/>
                              <a:gd name="T97" fmla="*/ 3 h 8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03" h="871">
                                <a:moveTo>
                                  <a:pt x="602" y="1"/>
                                </a:moveTo>
                                <a:lnTo>
                                  <a:pt x="571" y="1"/>
                                </a:lnTo>
                                <a:lnTo>
                                  <a:pt x="540" y="3"/>
                                </a:lnTo>
                                <a:lnTo>
                                  <a:pt x="510" y="5"/>
                                </a:lnTo>
                                <a:lnTo>
                                  <a:pt x="481" y="10"/>
                                </a:lnTo>
                                <a:lnTo>
                                  <a:pt x="451" y="14"/>
                                </a:lnTo>
                                <a:lnTo>
                                  <a:pt x="423" y="20"/>
                                </a:lnTo>
                                <a:lnTo>
                                  <a:pt x="394" y="27"/>
                                </a:lnTo>
                                <a:lnTo>
                                  <a:pt x="368" y="35"/>
                                </a:lnTo>
                                <a:lnTo>
                                  <a:pt x="341" y="44"/>
                                </a:lnTo>
                                <a:lnTo>
                                  <a:pt x="315" y="54"/>
                                </a:lnTo>
                                <a:lnTo>
                                  <a:pt x="290" y="64"/>
                                </a:lnTo>
                                <a:lnTo>
                                  <a:pt x="266" y="75"/>
                                </a:lnTo>
                                <a:lnTo>
                                  <a:pt x="242" y="88"/>
                                </a:lnTo>
                                <a:lnTo>
                                  <a:pt x="219" y="100"/>
                                </a:lnTo>
                                <a:lnTo>
                                  <a:pt x="196" y="113"/>
                                </a:lnTo>
                                <a:lnTo>
                                  <a:pt x="177" y="127"/>
                                </a:lnTo>
                                <a:lnTo>
                                  <a:pt x="157" y="143"/>
                                </a:lnTo>
                                <a:lnTo>
                                  <a:pt x="137" y="159"/>
                                </a:lnTo>
                                <a:lnTo>
                                  <a:pt x="120" y="176"/>
                                </a:lnTo>
                                <a:lnTo>
                                  <a:pt x="103" y="193"/>
                                </a:lnTo>
                                <a:lnTo>
                                  <a:pt x="88" y="210"/>
                                </a:lnTo>
                                <a:lnTo>
                                  <a:pt x="72" y="228"/>
                                </a:lnTo>
                                <a:lnTo>
                                  <a:pt x="59" y="247"/>
                                </a:lnTo>
                                <a:lnTo>
                                  <a:pt x="47" y="267"/>
                                </a:lnTo>
                                <a:lnTo>
                                  <a:pt x="37" y="286"/>
                                </a:lnTo>
                                <a:lnTo>
                                  <a:pt x="27" y="306"/>
                                </a:lnTo>
                                <a:lnTo>
                                  <a:pt x="18" y="328"/>
                                </a:lnTo>
                                <a:lnTo>
                                  <a:pt x="15" y="337"/>
                                </a:lnTo>
                                <a:lnTo>
                                  <a:pt x="13" y="349"/>
                                </a:lnTo>
                                <a:lnTo>
                                  <a:pt x="10" y="359"/>
                                </a:lnTo>
                                <a:lnTo>
                                  <a:pt x="7" y="370"/>
                                </a:lnTo>
                                <a:lnTo>
                                  <a:pt x="4" y="380"/>
                                </a:lnTo>
                                <a:lnTo>
                                  <a:pt x="3" y="391"/>
                                </a:lnTo>
                                <a:lnTo>
                                  <a:pt x="1" y="403"/>
                                </a:lnTo>
                                <a:lnTo>
                                  <a:pt x="1" y="414"/>
                                </a:lnTo>
                                <a:lnTo>
                                  <a:pt x="0" y="425"/>
                                </a:lnTo>
                                <a:lnTo>
                                  <a:pt x="0" y="437"/>
                                </a:lnTo>
                                <a:lnTo>
                                  <a:pt x="0" y="447"/>
                                </a:lnTo>
                                <a:lnTo>
                                  <a:pt x="1" y="458"/>
                                </a:lnTo>
                                <a:lnTo>
                                  <a:pt x="1" y="469"/>
                                </a:lnTo>
                                <a:lnTo>
                                  <a:pt x="3" y="481"/>
                                </a:lnTo>
                                <a:lnTo>
                                  <a:pt x="4" y="492"/>
                                </a:lnTo>
                                <a:lnTo>
                                  <a:pt x="7" y="502"/>
                                </a:lnTo>
                                <a:lnTo>
                                  <a:pt x="10" y="513"/>
                                </a:lnTo>
                                <a:lnTo>
                                  <a:pt x="13" y="523"/>
                                </a:lnTo>
                                <a:lnTo>
                                  <a:pt x="15" y="535"/>
                                </a:lnTo>
                                <a:lnTo>
                                  <a:pt x="18" y="545"/>
                                </a:lnTo>
                                <a:lnTo>
                                  <a:pt x="27" y="566"/>
                                </a:lnTo>
                                <a:lnTo>
                                  <a:pt x="37" y="586"/>
                                </a:lnTo>
                                <a:lnTo>
                                  <a:pt x="47" y="606"/>
                                </a:lnTo>
                                <a:lnTo>
                                  <a:pt x="59" y="624"/>
                                </a:lnTo>
                                <a:lnTo>
                                  <a:pt x="72" y="644"/>
                                </a:lnTo>
                                <a:lnTo>
                                  <a:pt x="88" y="662"/>
                                </a:lnTo>
                                <a:lnTo>
                                  <a:pt x="103" y="680"/>
                                </a:lnTo>
                                <a:lnTo>
                                  <a:pt x="120" y="697"/>
                                </a:lnTo>
                                <a:lnTo>
                                  <a:pt x="137" y="714"/>
                                </a:lnTo>
                                <a:lnTo>
                                  <a:pt x="157" y="729"/>
                                </a:lnTo>
                                <a:lnTo>
                                  <a:pt x="177" y="743"/>
                                </a:lnTo>
                                <a:lnTo>
                                  <a:pt x="196" y="759"/>
                                </a:lnTo>
                                <a:lnTo>
                                  <a:pt x="219" y="772"/>
                                </a:lnTo>
                                <a:lnTo>
                                  <a:pt x="242" y="785"/>
                                </a:lnTo>
                                <a:lnTo>
                                  <a:pt x="266" y="797"/>
                                </a:lnTo>
                                <a:lnTo>
                                  <a:pt x="290" y="809"/>
                                </a:lnTo>
                                <a:lnTo>
                                  <a:pt x="315" y="819"/>
                                </a:lnTo>
                                <a:lnTo>
                                  <a:pt x="341" y="829"/>
                                </a:lnTo>
                                <a:lnTo>
                                  <a:pt x="368" y="837"/>
                                </a:lnTo>
                                <a:lnTo>
                                  <a:pt x="394" y="846"/>
                                </a:lnTo>
                                <a:lnTo>
                                  <a:pt x="423" y="851"/>
                                </a:lnTo>
                                <a:lnTo>
                                  <a:pt x="451" y="858"/>
                                </a:lnTo>
                                <a:lnTo>
                                  <a:pt x="481" y="863"/>
                                </a:lnTo>
                                <a:lnTo>
                                  <a:pt x="510" y="867"/>
                                </a:lnTo>
                                <a:lnTo>
                                  <a:pt x="540" y="870"/>
                                </a:lnTo>
                                <a:lnTo>
                                  <a:pt x="571" y="871"/>
                                </a:lnTo>
                                <a:lnTo>
                                  <a:pt x="602" y="871"/>
                                </a:lnTo>
                                <a:lnTo>
                                  <a:pt x="632" y="871"/>
                                </a:lnTo>
                                <a:lnTo>
                                  <a:pt x="663" y="870"/>
                                </a:lnTo>
                                <a:lnTo>
                                  <a:pt x="693" y="867"/>
                                </a:lnTo>
                                <a:lnTo>
                                  <a:pt x="722" y="863"/>
                                </a:lnTo>
                                <a:lnTo>
                                  <a:pt x="752" y="858"/>
                                </a:lnTo>
                                <a:lnTo>
                                  <a:pt x="780" y="851"/>
                                </a:lnTo>
                                <a:lnTo>
                                  <a:pt x="809" y="846"/>
                                </a:lnTo>
                                <a:lnTo>
                                  <a:pt x="836" y="837"/>
                                </a:lnTo>
                                <a:lnTo>
                                  <a:pt x="862" y="829"/>
                                </a:lnTo>
                                <a:lnTo>
                                  <a:pt x="888" y="819"/>
                                </a:lnTo>
                                <a:lnTo>
                                  <a:pt x="913" y="809"/>
                                </a:lnTo>
                                <a:lnTo>
                                  <a:pt x="937" y="797"/>
                                </a:lnTo>
                                <a:lnTo>
                                  <a:pt x="961" y="785"/>
                                </a:lnTo>
                                <a:lnTo>
                                  <a:pt x="984" y="772"/>
                                </a:lnTo>
                                <a:lnTo>
                                  <a:pt x="1007" y="759"/>
                                </a:lnTo>
                                <a:lnTo>
                                  <a:pt x="1026" y="743"/>
                                </a:lnTo>
                                <a:lnTo>
                                  <a:pt x="1046" y="729"/>
                                </a:lnTo>
                                <a:lnTo>
                                  <a:pt x="1066" y="714"/>
                                </a:lnTo>
                                <a:lnTo>
                                  <a:pt x="1083" y="697"/>
                                </a:lnTo>
                                <a:lnTo>
                                  <a:pt x="1100" y="680"/>
                                </a:lnTo>
                                <a:lnTo>
                                  <a:pt x="1116" y="662"/>
                                </a:lnTo>
                                <a:lnTo>
                                  <a:pt x="1131" y="644"/>
                                </a:lnTo>
                                <a:lnTo>
                                  <a:pt x="1144" y="624"/>
                                </a:lnTo>
                                <a:lnTo>
                                  <a:pt x="1157" y="606"/>
                                </a:lnTo>
                                <a:lnTo>
                                  <a:pt x="1166" y="586"/>
                                </a:lnTo>
                                <a:lnTo>
                                  <a:pt x="1176" y="566"/>
                                </a:lnTo>
                                <a:lnTo>
                                  <a:pt x="1185" y="545"/>
                                </a:lnTo>
                                <a:lnTo>
                                  <a:pt x="1188" y="535"/>
                                </a:lnTo>
                                <a:lnTo>
                                  <a:pt x="1190" y="523"/>
                                </a:lnTo>
                                <a:lnTo>
                                  <a:pt x="1193" y="513"/>
                                </a:lnTo>
                                <a:lnTo>
                                  <a:pt x="1196" y="502"/>
                                </a:lnTo>
                                <a:lnTo>
                                  <a:pt x="1199" y="492"/>
                                </a:lnTo>
                                <a:lnTo>
                                  <a:pt x="1200" y="481"/>
                                </a:lnTo>
                                <a:lnTo>
                                  <a:pt x="1202" y="469"/>
                                </a:lnTo>
                                <a:lnTo>
                                  <a:pt x="1202" y="458"/>
                                </a:lnTo>
                                <a:lnTo>
                                  <a:pt x="1203" y="447"/>
                                </a:lnTo>
                                <a:lnTo>
                                  <a:pt x="1203" y="437"/>
                                </a:lnTo>
                                <a:lnTo>
                                  <a:pt x="1203" y="425"/>
                                </a:lnTo>
                                <a:lnTo>
                                  <a:pt x="1202" y="414"/>
                                </a:lnTo>
                                <a:lnTo>
                                  <a:pt x="1202" y="403"/>
                                </a:lnTo>
                                <a:lnTo>
                                  <a:pt x="1200" y="391"/>
                                </a:lnTo>
                                <a:lnTo>
                                  <a:pt x="1199" y="380"/>
                                </a:lnTo>
                                <a:lnTo>
                                  <a:pt x="1196" y="370"/>
                                </a:lnTo>
                                <a:lnTo>
                                  <a:pt x="1193" y="359"/>
                                </a:lnTo>
                                <a:lnTo>
                                  <a:pt x="1190" y="349"/>
                                </a:lnTo>
                                <a:lnTo>
                                  <a:pt x="1188" y="337"/>
                                </a:lnTo>
                                <a:lnTo>
                                  <a:pt x="1185" y="328"/>
                                </a:lnTo>
                                <a:lnTo>
                                  <a:pt x="1176" y="306"/>
                                </a:lnTo>
                                <a:lnTo>
                                  <a:pt x="1166" y="286"/>
                                </a:lnTo>
                                <a:lnTo>
                                  <a:pt x="1157" y="267"/>
                                </a:lnTo>
                                <a:lnTo>
                                  <a:pt x="1144" y="247"/>
                                </a:lnTo>
                                <a:lnTo>
                                  <a:pt x="1131" y="228"/>
                                </a:lnTo>
                                <a:lnTo>
                                  <a:pt x="1116" y="210"/>
                                </a:lnTo>
                                <a:lnTo>
                                  <a:pt x="1100" y="193"/>
                                </a:lnTo>
                                <a:lnTo>
                                  <a:pt x="1083" y="176"/>
                                </a:lnTo>
                                <a:lnTo>
                                  <a:pt x="1066" y="159"/>
                                </a:lnTo>
                                <a:lnTo>
                                  <a:pt x="1046" y="143"/>
                                </a:lnTo>
                                <a:lnTo>
                                  <a:pt x="1026" y="127"/>
                                </a:lnTo>
                                <a:lnTo>
                                  <a:pt x="1007" y="113"/>
                                </a:lnTo>
                                <a:lnTo>
                                  <a:pt x="984" y="100"/>
                                </a:lnTo>
                                <a:lnTo>
                                  <a:pt x="961" y="86"/>
                                </a:lnTo>
                                <a:lnTo>
                                  <a:pt x="937" y="75"/>
                                </a:lnTo>
                                <a:lnTo>
                                  <a:pt x="913" y="64"/>
                                </a:lnTo>
                                <a:lnTo>
                                  <a:pt x="888" y="54"/>
                                </a:lnTo>
                                <a:lnTo>
                                  <a:pt x="862" y="44"/>
                                </a:lnTo>
                                <a:lnTo>
                                  <a:pt x="836" y="35"/>
                                </a:lnTo>
                                <a:lnTo>
                                  <a:pt x="809" y="27"/>
                                </a:lnTo>
                                <a:lnTo>
                                  <a:pt x="780" y="20"/>
                                </a:lnTo>
                                <a:lnTo>
                                  <a:pt x="752" y="14"/>
                                </a:lnTo>
                                <a:lnTo>
                                  <a:pt x="722" y="10"/>
                                </a:lnTo>
                                <a:lnTo>
                                  <a:pt x="693" y="5"/>
                                </a:lnTo>
                                <a:lnTo>
                                  <a:pt x="663" y="3"/>
                                </a:lnTo>
                                <a:lnTo>
                                  <a:pt x="632" y="1"/>
                                </a:lnTo>
                                <a:lnTo>
                                  <a:pt x="602" y="0"/>
                                </a:lnTo>
                              </a:path>
                            </a:pathLst>
                          </a:custGeom>
                          <a:noFill/>
                          <a:ln w="17145">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5" name="Freeform 690"/>
                        <wps:cNvSpPr>
                          <a:spLocks/>
                        </wps:cNvSpPr>
                        <wps:spPr bwMode="auto">
                          <a:xfrm>
                            <a:off x="2457527" y="1179181"/>
                            <a:ext cx="504162" cy="365404"/>
                          </a:xfrm>
                          <a:custGeom>
                            <a:avLst/>
                            <a:gdLst>
                              <a:gd name="T0" fmla="*/ 540 w 1203"/>
                              <a:gd name="T1" fmla="*/ 3 h 872"/>
                              <a:gd name="T2" fmla="*/ 451 w 1203"/>
                              <a:gd name="T3" fmla="*/ 15 h 872"/>
                              <a:gd name="T4" fmla="*/ 366 w 1203"/>
                              <a:gd name="T5" fmla="*/ 36 h 872"/>
                              <a:gd name="T6" fmla="*/ 288 w 1203"/>
                              <a:gd name="T7" fmla="*/ 64 h 872"/>
                              <a:gd name="T8" fmla="*/ 218 w 1203"/>
                              <a:gd name="T9" fmla="*/ 101 h 872"/>
                              <a:gd name="T10" fmla="*/ 155 w 1203"/>
                              <a:gd name="T11" fmla="*/ 144 h 872"/>
                              <a:gd name="T12" fmla="*/ 102 w 1203"/>
                              <a:gd name="T13" fmla="*/ 193 h 872"/>
                              <a:gd name="T14" fmla="*/ 58 w 1203"/>
                              <a:gd name="T15" fmla="*/ 247 h 872"/>
                              <a:gd name="T16" fmla="*/ 27 w 1203"/>
                              <a:gd name="T17" fmla="*/ 307 h 872"/>
                              <a:gd name="T18" fmla="*/ 11 w 1203"/>
                              <a:gd name="T19" fmla="*/ 348 h 872"/>
                              <a:gd name="T20" fmla="*/ 4 w 1203"/>
                              <a:gd name="T21" fmla="*/ 381 h 872"/>
                              <a:gd name="T22" fmla="*/ 0 w 1203"/>
                              <a:gd name="T23" fmla="*/ 413 h 872"/>
                              <a:gd name="T24" fmla="*/ 0 w 1203"/>
                              <a:gd name="T25" fmla="*/ 447 h 872"/>
                              <a:gd name="T26" fmla="*/ 3 w 1203"/>
                              <a:gd name="T27" fmla="*/ 482 h 872"/>
                              <a:gd name="T28" fmla="*/ 8 w 1203"/>
                              <a:gd name="T29" fmla="*/ 514 h 872"/>
                              <a:gd name="T30" fmla="*/ 18 w 1203"/>
                              <a:gd name="T31" fmla="*/ 545 h 872"/>
                              <a:gd name="T32" fmla="*/ 46 w 1203"/>
                              <a:gd name="T33" fmla="*/ 606 h 872"/>
                              <a:gd name="T34" fmla="*/ 86 w 1203"/>
                              <a:gd name="T35" fmla="*/ 662 h 872"/>
                              <a:gd name="T36" fmla="*/ 137 w 1203"/>
                              <a:gd name="T37" fmla="*/ 713 h 872"/>
                              <a:gd name="T38" fmla="*/ 196 w 1203"/>
                              <a:gd name="T39" fmla="*/ 758 h 872"/>
                              <a:gd name="T40" fmla="*/ 264 w 1203"/>
                              <a:gd name="T41" fmla="*/ 798 h 872"/>
                              <a:gd name="T42" fmla="*/ 341 w 1203"/>
                              <a:gd name="T43" fmla="*/ 829 h 872"/>
                              <a:gd name="T44" fmla="*/ 421 w 1203"/>
                              <a:gd name="T45" fmla="*/ 852 h 872"/>
                              <a:gd name="T46" fmla="*/ 509 w 1203"/>
                              <a:gd name="T47" fmla="*/ 866 h 872"/>
                              <a:gd name="T48" fmla="*/ 601 w 1203"/>
                              <a:gd name="T49" fmla="*/ 872 h 872"/>
                              <a:gd name="T50" fmla="*/ 693 w 1203"/>
                              <a:gd name="T51" fmla="*/ 866 h 872"/>
                              <a:gd name="T52" fmla="*/ 780 w 1203"/>
                              <a:gd name="T53" fmla="*/ 852 h 872"/>
                              <a:gd name="T54" fmla="*/ 861 w 1203"/>
                              <a:gd name="T55" fmla="*/ 829 h 872"/>
                              <a:gd name="T56" fmla="*/ 937 w 1203"/>
                              <a:gd name="T57" fmla="*/ 798 h 872"/>
                              <a:gd name="T58" fmla="*/ 1005 w 1203"/>
                              <a:gd name="T59" fmla="*/ 758 h 872"/>
                              <a:gd name="T60" fmla="*/ 1065 w 1203"/>
                              <a:gd name="T61" fmla="*/ 713 h 872"/>
                              <a:gd name="T62" fmla="*/ 1115 w 1203"/>
                              <a:gd name="T63" fmla="*/ 662 h 872"/>
                              <a:gd name="T64" fmla="*/ 1155 w 1203"/>
                              <a:gd name="T65" fmla="*/ 606 h 872"/>
                              <a:gd name="T66" fmla="*/ 1183 w 1203"/>
                              <a:gd name="T67" fmla="*/ 545 h 872"/>
                              <a:gd name="T68" fmla="*/ 1193 w 1203"/>
                              <a:gd name="T69" fmla="*/ 514 h 872"/>
                              <a:gd name="T70" fmla="*/ 1199 w 1203"/>
                              <a:gd name="T71" fmla="*/ 482 h 872"/>
                              <a:gd name="T72" fmla="*/ 1202 w 1203"/>
                              <a:gd name="T73" fmla="*/ 447 h 872"/>
                              <a:gd name="T74" fmla="*/ 1202 w 1203"/>
                              <a:gd name="T75" fmla="*/ 413 h 872"/>
                              <a:gd name="T76" fmla="*/ 1197 w 1203"/>
                              <a:gd name="T77" fmla="*/ 381 h 872"/>
                              <a:gd name="T78" fmla="*/ 1190 w 1203"/>
                              <a:gd name="T79" fmla="*/ 348 h 872"/>
                              <a:gd name="T80" fmla="*/ 1175 w 1203"/>
                              <a:gd name="T81" fmla="*/ 307 h 872"/>
                              <a:gd name="T82" fmla="*/ 1144 w 1203"/>
                              <a:gd name="T83" fmla="*/ 247 h 872"/>
                              <a:gd name="T84" fmla="*/ 1100 w 1203"/>
                              <a:gd name="T85" fmla="*/ 193 h 872"/>
                              <a:gd name="T86" fmla="*/ 1046 w 1203"/>
                              <a:gd name="T87" fmla="*/ 144 h 872"/>
                              <a:gd name="T88" fmla="*/ 984 w 1203"/>
                              <a:gd name="T89" fmla="*/ 101 h 872"/>
                              <a:gd name="T90" fmla="*/ 913 w 1203"/>
                              <a:gd name="T91" fmla="*/ 64 h 872"/>
                              <a:gd name="T92" fmla="*/ 835 w 1203"/>
                              <a:gd name="T93" fmla="*/ 36 h 872"/>
                              <a:gd name="T94" fmla="*/ 751 w 1203"/>
                              <a:gd name="T95" fmla="*/ 15 h 872"/>
                              <a:gd name="T96" fmla="*/ 663 w 1203"/>
                              <a:gd name="T97" fmla="*/ 3 h 8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03" h="872">
                                <a:moveTo>
                                  <a:pt x="601" y="2"/>
                                </a:moveTo>
                                <a:lnTo>
                                  <a:pt x="570" y="2"/>
                                </a:lnTo>
                                <a:lnTo>
                                  <a:pt x="540" y="3"/>
                                </a:lnTo>
                                <a:lnTo>
                                  <a:pt x="509" y="6"/>
                                </a:lnTo>
                                <a:lnTo>
                                  <a:pt x="479" y="10"/>
                                </a:lnTo>
                                <a:lnTo>
                                  <a:pt x="451" y="15"/>
                                </a:lnTo>
                                <a:lnTo>
                                  <a:pt x="421" y="20"/>
                                </a:lnTo>
                                <a:lnTo>
                                  <a:pt x="394" y="27"/>
                                </a:lnTo>
                                <a:lnTo>
                                  <a:pt x="366" y="36"/>
                                </a:lnTo>
                                <a:lnTo>
                                  <a:pt x="341" y="44"/>
                                </a:lnTo>
                                <a:lnTo>
                                  <a:pt x="314" y="54"/>
                                </a:lnTo>
                                <a:lnTo>
                                  <a:pt x="288" y="64"/>
                                </a:lnTo>
                                <a:lnTo>
                                  <a:pt x="264" y="76"/>
                                </a:lnTo>
                                <a:lnTo>
                                  <a:pt x="240" y="87"/>
                                </a:lnTo>
                                <a:lnTo>
                                  <a:pt x="218" y="101"/>
                                </a:lnTo>
                                <a:lnTo>
                                  <a:pt x="196" y="114"/>
                                </a:lnTo>
                                <a:lnTo>
                                  <a:pt x="175" y="128"/>
                                </a:lnTo>
                                <a:lnTo>
                                  <a:pt x="155" y="144"/>
                                </a:lnTo>
                                <a:lnTo>
                                  <a:pt x="137" y="159"/>
                                </a:lnTo>
                                <a:lnTo>
                                  <a:pt x="119" y="176"/>
                                </a:lnTo>
                                <a:lnTo>
                                  <a:pt x="102" y="193"/>
                                </a:lnTo>
                                <a:lnTo>
                                  <a:pt x="86" y="210"/>
                                </a:lnTo>
                                <a:lnTo>
                                  <a:pt x="72" y="229"/>
                                </a:lnTo>
                                <a:lnTo>
                                  <a:pt x="58" y="247"/>
                                </a:lnTo>
                                <a:lnTo>
                                  <a:pt x="46" y="267"/>
                                </a:lnTo>
                                <a:lnTo>
                                  <a:pt x="35" y="287"/>
                                </a:lnTo>
                                <a:lnTo>
                                  <a:pt x="27" y="307"/>
                                </a:lnTo>
                                <a:lnTo>
                                  <a:pt x="18" y="328"/>
                                </a:lnTo>
                                <a:lnTo>
                                  <a:pt x="14" y="338"/>
                                </a:lnTo>
                                <a:lnTo>
                                  <a:pt x="11" y="348"/>
                                </a:lnTo>
                                <a:lnTo>
                                  <a:pt x="8" y="359"/>
                                </a:lnTo>
                                <a:lnTo>
                                  <a:pt x="5" y="371"/>
                                </a:lnTo>
                                <a:lnTo>
                                  <a:pt x="4" y="381"/>
                                </a:lnTo>
                                <a:lnTo>
                                  <a:pt x="3" y="392"/>
                                </a:lnTo>
                                <a:lnTo>
                                  <a:pt x="1" y="403"/>
                                </a:lnTo>
                                <a:lnTo>
                                  <a:pt x="0" y="413"/>
                                </a:lnTo>
                                <a:lnTo>
                                  <a:pt x="0" y="425"/>
                                </a:lnTo>
                                <a:lnTo>
                                  <a:pt x="0" y="436"/>
                                </a:lnTo>
                                <a:lnTo>
                                  <a:pt x="0" y="447"/>
                                </a:lnTo>
                                <a:lnTo>
                                  <a:pt x="0" y="459"/>
                                </a:lnTo>
                                <a:lnTo>
                                  <a:pt x="1" y="470"/>
                                </a:lnTo>
                                <a:lnTo>
                                  <a:pt x="3" y="482"/>
                                </a:lnTo>
                                <a:lnTo>
                                  <a:pt x="4" y="491"/>
                                </a:lnTo>
                                <a:lnTo>
                                  <a:pt x="5" y="503"/>
                                </a:lnTo>
                                <a:lnTo>
                                  <a:pt x="8" y="514"/>
                                </a:lnTo>
                                <a:lnTo>
                                  <a:pt x="11" y="524"/>
                                </a:lnTo>
                                <a:lnTo>
                                  <a:pt x="14" y="535"/>
                                </a:lnTo>
                                <a:lnTo>
                                  <a:pt x="18" y="545"/>
                                </a:lnTo>
                                <a:lnTo>
                                  <a:pt x="27" y="567"/>
                                </a:lnTo>
                                <a:lnTo>
                                  <a:pt x="35" y="587"/>
                                </a:lnTo>
                                <a:lnTo>
                                  <a:pt x="46" y="606"/>
                                </a:lnTo>
                                <a:lnTo>
                                  <a:pt x="58" y="625"/>
                                </a:lnTo>
                                <a:lnTo>
                                  <a:pt x="72" y="645"/>
                                </a:lnTo>
                                <a:lnTo>
                                  <a:pt x="86" y="662"/>
                                </a:lnTo>
                                <a:lnTo>
                                  <a:pt x="102" y="680"/>
                                </a:lnTo>
                                <a:lnTo>
                                  <a:pt x="119" y="697"/>
                                </a:lnTo>
                                <a:lnTo>
                                  <a:pt x="137" y="713"/>
                                </a:lnTo>
                                <a:lnTo>
                                  <a:pt x="155" y="730"/>
                                </a:lnTo>
                                <a:lnTo>
                                  <a:pt x="175" y="744"/>
                                </a:lnTo>
                                <a:lnTo>
                                  <a:pt x="196" y="758"/>
                                </a:lnTo>
                                <a:lnTo>
                                  <a:pt x="218" y="772"/>
                                </a:lnTo>
                                <a:lnTo>
                                  <a:pt x="240" y="785"/>
                                </a:lnTo>
                                <a:lnTo>
                                  <a:pt x="264" y="798"/>
                                </a:lnTo>
                                <a:lnTo>
                                  <a:pt x="288" y="809"/>
                                </a:lnTo>
                                <a:lnTo>
                                  <a:pt x="314" y="819"/>
                                </a:lnTo>
                                <a:lnTo>
                                  <a:pt x="341" y="829"/>
                                </a:lnTo>
                                <a:lnTo>
                                  <a:pt x="366" y="838"/>
                                </a:lnTo>
                                <a:lnTo>
                                  <a:pt x="394" y="845"/>
                                </a:lnTo>
                                <a:lnTo>
                                  <a:pt x="421" y="852"/>
                                </a:lnTo>
                                <a:lnTo>
                                  <a:pt x="451" y="858"/>
                                </a:lnTo>
                                <a:lnTo>
                                  <a:pt x="479" y="863"/>
                                </a:lnTo>
                                <a:lnTo>
                                  <a:pt x="509" y="866"/>
                                </a:lnTo>
                                <a:lnTo>
                                  <a:pt x="540" y="869"/>
                                </a:lnTo>
                                <a:lnTo>
                                  <a:pt x="570" y="872"/>
                                </a:lnTo>
                                <a:lnTo>
                                  <a:pt x="601" y="872"/>
                                </a:lnTo>
                                <a:lnTo>
                                  <a:pt x="632" y="872"/>
                                </a:lnTo>
                                <a:lnTo>
                                  <a:pt x="663" y="869"/>
                                </a:lnTo>
                                <a:lnTo>
                                  <a:pt x="693" y="866"/>
                                </a:lnTo>
                                <a:lnTo>
                                  <a:pt x="722" y="863"/>
                                </a:lnTo>
                                <a:lnTo>
                                  <a:pt x="751" y="858"/>
                                </a:lnTo>
                                <a:lnTo>
                                  <a:pt x="780" y="852"/>
                                </a:lnTo>
                                <a:lnTo>
                                  <a:pt x="807" y="845"/>
                                </a:lnTo>
                                <a:lnTo>
                                  <a:pt x="835" y="838"/>
                                </a:lnTo>
                                <a:lnTo>
                                  <a:pt x="861" y="829"/>
                                </a:lnTo>
                                <a:lnTo>
                                  <a:pt x="888" y="819"/>
                                </a:lnTo>
                                <a:lnTo>
                                  <a:pt x="913" y="809"/>
                                </a:lnTo>
                                <a:lnTo>
                                  <a:pt x="937" y="798"/>
                                </a:lnTo>
                                <a:lnTo>
                                  <a:pt x="961" y="785"/>
                                </a:lnTo>
                                <a:lnTo>
                                  <a:pt x="984" y="772"/>
                                </a:lnTo>
                                <a:lnTo>
                                  <a:pt x="1005" y="758"/>
                                </a:lnTo>
                                <a:lnTo>
                                  <a:pt x="1026" y="744"/>
                                </a:lnTo>
                                <a:lnTo>
                                  <a:pt x="1046" y="730"/>
                                </a:lnTo>
                                <a:lnTo>
                                  <a:pt x="1065" y="713"/>
                                </a:lnTo>
                                <a:lnTo>
                                  <a:pt x="1083" y="697"/>
                                </a:lnTo>
                                <a:lnTo>
                                  <a:pt x="1100" y="680"/>
                                </a:lnTo>
                                <a:lnTo>
                                  <a:pt x="1115" y="662"/>
                                </a:lnTo>
                                <a:lnTo>
                                  <a:pt x="1130" y="645"/>
                                </a:lnTo>
                                <a:lnTo>
                                  <a:pt x="1144" y="625"/>
                                </a:lnTo>
                                <a:lnTo>
                                  <a:pt x="1155" y="606"/>
                                </a:lnTo>
                                <a:lnTo>
                                  <a:pt x="1166" y="587"/>
                                </a:lnTo>
                                <a:lnTo>
                                  <a:pt x="1175" y="567"/>
                                </a:lnTo>
                                <a:lnTo>
                                  <a:pt x="1183" y="545"/>
                                </a:lnTo>
                                <a:lnTo>
                                  <a:pt x="1188" y="535"/>
                                </a:lnTo>
                                <a:lnTo>
                                  <a:pt x="1190" y="524"/>
                                </a:lnTo>
                                <a:lnTo>
                                  <a:pt x="1193" y="514"/>
                                </a:lnTo>
                                <a:lnTo>
                                  <a:pt x="1196" y="503"/>
                                </a:lnTo>
                                <a:lnTo>
                                  <a:pt x="1197" y="491"/>
                                </a:lnTo>
                                <a:lnTo>
                                  <a:pt x="1199" y="482"/>
                                </a:lnTo>
                                <a:lnTo>
                                  <a:pt x="1200" y="470"/>
                                </a:lnTo>
                                <a:lnTo>
                                  <a:pt x="1202" y="459"/>
                                </a:lnTo>
                                <a:lnTo>
                                  <a:pt x="1202" y="447"/>
                                </a:lnTo>
                                <a:lnTo>
                                  <a:pt x="1203" y="436"/>
                                </a:lnTo>
                                <a:lnTo>
                                  <a:pt x="1202" y="425"/>
                                </a:lnTo>
                                <a:lnTo>
                                  <a:pt x="1202" y="413"/>
                                </a:lnTo>
                                <a:lnTo>
                                  <a:pt x="1200" y="403"/>
                                </a:lnTo>
                                <a:lnTo>
                                  <a:pt x="1199" y="392"/>
                                </a:lnTo>
                                <a:lnTo>
                                  <a:pt x="1197" y="381"/>
                                </a:lnTo>
                                <a:lnTo>
                                  <a:pt x="1196" y="371"/>
                                </a:lnTo>
                                <a:lnTo>
                                  <a:pt x="1193" y="359"/>
                                </a:lnTo>
                                <a:lnTo>
                                  <a:pt x="1190" y="348"/>
                                </a:lnTo>
                                <a:lnTo>
                                  <a:pt x="1188" y="338"/>
                                </a:lnTo>
                                <a:lnTo>
                                  <a:pt x="1183" y="328"/>
                                </a:lnTo>
                                <a:lnTo>
                                  <a:pt x="1175" y="307"/>
                                </a:lnTo>
                                <a:lnTo>
                                  <a:pt x="1166" y="287"/>
                                </a:lnTo>
                                <a:lnTo>
                                  <a:pt x="1155" y="267"/>
                                </a:lnTo>
                                <a:lnTo>
                                  <a:pt x="1144" y="247"/>
                                </a:lnTo>
                                <a:lnTo>
                                  <a:pt x="1130" y="229"/>
                                </a:lnTo>
                                <a:lnTo>
                                  <a:pt x="1115" y="210"/>
                                </a:lnTo>
                                <a:lnTo>
                                  <a:pt x="1100" y="193"/>
                                </a:lnTo>
                                <a:lnTo>
                                  <a:pt x="1083" y="176"/>
                                </a:lnTo>
                                <a:lnTo>
                                  <a:pt x="1065" y="159"/>
                                </a:lnTo>
                                <a:lnTo>
                                  <a:pt x="1046" y="144"/>
                                </a:lnTo>
                                <a:lnTo>
                                  <a:pt x="1026" y="128"/>
                                </a:lnTo>
                                <a:lnTo>
                                  <a:pt x="1005" y="114"/>
                                </a:lnTo>
                                <a:lnTo>
                                  <a:pt x="984" y="101"/>
                                </a:lnTo>
                                <a:lnTo>
                                  <a:pt x="961" y="87"/>
                                </a:lnTo>
                                <a:lnTo>
                                  <a:pt x="937" y="76"/>
                                </a:lnTo>
                                <a:lnTo>
                                  <a:pt x="913" y="64"/>
                                </a:lnTo>
                                <a:lnTo>
                                  <a:pt x="888" y="53"/>
                                </a:lnTo>
                                <a:lnTo>
                                  <a:pt x="861" y="44"/>
                                </a:lnTo>
                                <a:lnTo>
                                  <a:pt x="835" y="36"/>
                                </a:lnTo>
                                <a:lnTo>
                                  <a:pt x="807" y="27"/>
                                </a:lnTo>
                                <a:lnTo>
                                  <a:pt x="780" y="20"/>
                                </a:lnTo>
                                <a:lnTo>
                                  <a:pt x="751" y="15"/>
                                </a:lnTo>
                                <a:lnTo>
                                  <a:pt x="722" y="10"/>
                                </a:lnTo>
                                <a:lnTo>
                                  <a:pt x="693" y="6"/>
                                </a:lnTo>
                                <a:lnTo>
                                  <a:pt x="663" y="3"/>
                                </a:lnTo>
                                <a:lnTo>
                                  <a:pt x="632" y="2"/>
                                </a:lnTo>
                                <a:lnTo>
                                  <a:pt x="601" y="0"/>
                                </a:lnTo>
                              </a:path>
                            </a:pathLst>
                          </a:custGeom>
                          <a:noFill/>
                          <a:ln w="17145">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6" name="Freeform 691"/>
                        <wps:cNvSpPr>
                          <a:spLocks/>
                        </wps:cNvSpPr>
                        <wps:spPr bwMode="auto">
                          <a:xfrm>
                            <a:off x="1952527" y="196111"/>
                            <a:ext cx="505000" cy="365404"/>
                          </a:xfrm>
                          <a:custGeom>
                            <a:avLst/>
                            <a:gdLst>
                              <a:gd name="T0" fmla="*/ 540 w 1205"/>
                              <a:gd name="T1" fmla="*/ 3 h 872"/>
                              <a:gd name="T2" fmla="*/ 453 w 1205"/>
                              <a:gd name="T3" fmla="*/ 15 h 872"/>
                              <a:gd name="T4" fmla="*/ 368 w 1205"/>
                              <a:gd name="T5" fmla="*/ 34 h 872"/>
                              <a:gd name="T6" fmla="*/ 290 w 1205"/>
                              <a:gd name="T7" fmla="*/ 64 h 872"/>
                              <a:gd name="T8" fmla="*/ 219 w 1205"/>
                              <a:gd name="T9" fmla="*/ 100 h 872"/>
                              <a:gd name="T10" fmla="*/ 157 w 1205"/>
                              <a:gd name="T11" fmla="*/ 144 h 872"/>
                              <a:gd name="T12" fmla="*/ 103 w 1205"/>
                              <a:gd name="T13" fmla="*/ 193 h 872"/>
                              <a:gd name="T14" fmla="*/ 59 w 1205"/>
                              <a:gd name="T15" fmla="*/ 247 h 872"/>
                              <a:gd name="T16" fmla="*/ 27 w 1205"/>
                              <a:gd name="T17" fmla="*/ 307 h 872"/>
                              <a:gd name="T18" fmla="*/ 13 w 1205"/>
                              <a:gd name="T19" fmla="*/ 348 h 872"/>
                              <a:gd name="T20" fmla="*/ 6 w 1205"/>
                              <a:gd name="T21" fmla="*/ 381 h 872"/>
                              <a:gd name="T22" fmla="*/ 1 w 1205"/>
                              <a:gd name="T23" fmla="*/ 413 h 872"/>
                              <a:gd name="T24" fmla="*/ 0 w 1205"/>
                              <a:gd name="T25" fmla="*/ 447 h 872"/>
                              <a:gd name="T26" fmla="*/ 3 w 1205"/>
                              <a:gd name="T27" fmla="*/ 481 h 872"/>
                              <a:gd name="T28" fmla="*/ 10 w 1205"/>
                              <a:gd name="T29" fmla="*/ 514 h 872"/>
                              <a:gd name="T30" fmla="*/ 20 w 1205"/>
                              <a:gd name="T31" fmla="*/ 545 h 872"/>
                              <a:gd name="T32" fmla="*/ 48 w 1205"/>
                              <a:gd name="T33" fmla="*/ 606 h 872"/>
                              <a:gd name="T34" fmla="*/ 88 w 1205"/>
                              <a:gd name="T35" fmla="*/ 662 h 872"/>
                              <a:gd name="T36" fmla="*/ 137 w 1205"/>
                              <a:gd name="T37" fmla="*/ 713 h 872"/>
                              <a:gd name="T38" fmla="*/ 198 w 1205"/>
                              <a:gd name="T39" fmla="*/ 758 h 872"/>
                              <a:gd name="T40" fmla="*/ 266 w 1205"/>
                              <a:gd name="T41" fmla="*/ 798 h 872"/>
                              <a:gd name="T42" fmla="*/ 341 w 1205"/>
                              <a:gd name="T43" fmla="*/ 829 h 872"/>
                              <a:gd name="T44" fmla="*/ 423 w 1205"/>
                              <a:gd name="T45" fmla="*/ 852 h 872"/>
                              <a:gd name="T46" fmla="*/ 511 w 1205"/>
                              <a:gd name="T47" fmla="*/ 866 h 872"/>
                              <a:gd name="T48" fmla="*/ 602 w 1205"/>
                              <a:gd name="T49" fmla="*/ 872 h 872"/>
                              <a:gd name="T50" fmla="*/ 694 w 1205"/>
                              <a:gd name="T51" fmla="*/ 866 h 872"/>
                              <a:gd name="T52" fmla="*/ 782 w 1205"/>
                              <a:gd name="T53" fmla="*/ 852 h 872"/>
                              <a:gd name="T54" fmla="*/ 863 w 1205"/>
                              <a:gd name="T55" fmla="*/ 829 h 872"/>
                              <a:gd name="T56" fmla="*/ 939 w 1205"/>
                              <a:gd name="T57" fmla="*/ 798 h 872"/>
                              <a:gd name="T58" fmla="*/ 1007 w 1205"/>
                              <a:gd name="T59" fmla="*/ 758 h 872"/>
                              <a:gd name="T60" fmla="*/ 1066 w 1205"/>
                              <a:gd name="T61" fmla="*/ 713 h 872"/>
                              <a:gd name="T62" fmla="*/ 1117 w 1205"/>
                              <a:gd name="T63" fmla="*/ 662 h 872"/>
                              <a:gd name="T64" fmla="*/ 1157 w 1205"/>
                              <a:gd name="T65" fmla="*/ 606 h 872"/>
                              <a:gd name="T66" fmla="*/ 1185 w 1205"/>
                              <a:gd name="T67" fmla="*/ 545 h 872"/>
                              <a:gd name="T68" fmla="*/ 1195 w 1205"/>
                              <a:gd name="T69" fmla="*/ 514 h 872"/>
                              <a:gd name="T70" fmla="*/ 1201 w 1205"/>
                              <a:gd name="T71" fmla="*/ 481 h 872"/>
                              <a:gd name="T72" fmla="*/ 1203 w 1205"/>
                              <a:gd name="T73" fmla="*/ 447 h 872"/>
                              <a:gd name="T74" fmla="*/ 1203 w 1205"/>
                              <a:gd name="T75" fmla="*/ 413 h 872"/>
                              <a:gd name="T76" fmla="*/ 1199 w 1205"/>
                              <a:gd name="T77" fmla="*/ 381 h 872"/>
                              <a:gd name="T78" fmla="*/ 1192 w 1205"/>
                              <a:gd name="T79" fmla="*/ 348 h 872"/>
                              <a:gd name="T80" fmla="*/ 1177 w 1205"/>
                              <a:gd name="T81" fmla="*/ 307 h 872"/>
                              <a:gd name="T82" fmla="*/ 1145 w 1205"/>
                              <a:gd name="T83" fmla="*/ 247 h 872"/>
                              <a:gd name="T84" fmla="*/ 1102 w 1205"/>
                              <a:gd name="T85" fmla="*/ 193 h 872"/>
                              <a:gd name="T86" fmla="*/ 1048 w 1205"/>
                              <a:gd name="T87" fmla="*/ 144 h 872"/>
                              <a:gd name="T88" fmla="*/ 986 w 1205"/>
                              <a:gd name="T89" fmla="*/ 100 h 872"/>
                              <a:gd name="T90" fmla="*/ 915 w 1205"/>
                              <a:gd name="T91" fmla="*/ 64 h 872"/>
                              <a:gd name="T92" fmla="*/ 837 w 1205"/>
                              <a:gd name="T93" fmla="*/ 34 h 872"/>
                              <a:gd name="T94" fmla="*/ 752 w 1205"/>
                              <a:gd name="T95" fmla="*/ 15 h 872"/>
                              <a:gd name="T96" fmla="*/ 665 w 1205"/>
                              <a:gd name="T97" fmla="*/ 3 h 8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05" h="872">
                                <a:moveTo>
                                  <a:pt x="602" y="0"/>
                                </a:moveTo>
                                <a:lnTo>
                                  <a:pt x="571" y="2"/>
                                </a:lnTo>
                                <a:lnTo>
                                  <a:pt x="540" y="3"/>
                                </a:lnTo>
                                <a:lnTo>
                                  <a:pt x="511" y="6"/>
                                </a:lnTo>
                                <a:lnTo>
                                  <a:pt x="481" y="10"/>
                                </a:lnTo>
                                <a:lnTo>
                                  <a:pt x="453" y="15"/>
                                </a:lnTo>
                                <a:lnTo>
                                  <a:pt x="423" y="20"/>
                                </a:lnTo>
                                <a:lnTo>
                                  <a:pt x="396" y="27"/>
                                </a:lnTo>
                                <a:lnTo>
                                  <a:pt x="368" y="34"/>
                                </a:lnTo>
                                <a:lnTo>
                                  <a:pt x="341" y="44"/>
                                </a:lnTo>
                                <a:lnTo>
                                  <a:pt x="315" y="53"/>
                                </a:lnTo>
                                <a:lnTo>
                                  <a:pt x="290" y="64"/>
                                </a:lnTo>
                                <a:lnTo>
                                  <a:pt x="266" y="76"/>
                                </a:lnTo>
                                <a:lnTo>
                                  <a:pt x="242" y="87"/>
                                </a:lnTo>
                                <a:lnTo>
                                  <a:pt x="219" y="100"/>
                                </a:lnTo>
                                <a:lnTo>
                                  <a:pt x="198" y="114"/>
                                </a:lnTo>
                                <a:lnTo>
                                  <a:pt x="177" y="128"/>
                                </a:lnTo>
                                <a:lnTo>
                                  <a:pt x="157" y="144"/>
                                </a:lnTo>
                                <a:lnTo>
                                  <a:pt x="137" y="159"/>
                                </a:lnTo>
                                <a:lnTo>
                                  <a:pt x="120" y="176"/>
                                </a:lnTo>
                                <a:lnTo>
                                  <a:pt x="103" y="193"/>
                                </a:lnTo>
                                <a:lnTo>
                                  <a:pt x="88" y="210"/>
                                </a:lnTo>
                                <a:lnTo>
                                  <a:pt x="74" y="229"/>
                                </a:lnTo>
                                <a:lnTo>
                                  <a:pt x="59" y="247"/>
                                </a:lnTo>
                                <a:lnTo>
                                  <a:pt x="48" y="267"/>
                                </a:lnTo>
                                <a:lnTo>
                                  <a:pt x="37" y="287"/>
                                </a:lnTo>
                                <a:lnTo>
                                  <a:pt x="27" y="307"/>
                                </a:lnTo>
                                <a:lnTo>
                                  <a:pt x="20" y="328"/>
                                </a:lnTo>
                                <a:lnTo>
                                  <a:pt x="16" y="338"/>
                                </a:lnTo>
                                <a:lnTo>
                                  <a:pt x="13" y="348"/>
                                </a:lnTo>
                                <a:lnTo>
                                  <a:pt x="10" y="359"/>
                                </a:lnTo>
                                <a:lnTo>
                                  <a:pt x="7" y="371"/>
                                </a:lnTo>
                                <a:lnTo>
                                  <a:pt x="6" y="381"/>
                                </a:lnTo>
                                <a:lnTo>
                                  <a:pt x="3" y="392"/>
                                </a:lnTo>
                                <a:lnTo>
                                  <a:pt x="3" y="403"/>
                                </a:lnTo>
                                <a:lnTo>
                                  <a:pt x="1" y="413"/>
                                </a:lnTo>
                                <a:lnTo>
                                  <a:pt x="0" y="425"/>
                                </a:lnTo>
                                <a:lnTo>
                                  <a:pt x="0" y="436"/>
                                </a:lnTo>
                                <a:lnTo>
                                  <a:pt x="0" y="447"/>
                                </a:lnTo>
                                <a:lnTo>
                                  <a:pt x="1" y="459"/>
                                </a:lnTo>
                                <a:lnTo>
                                  <a:pt x="3" y="470"/>
                                </a:lnTo>
                                <a:lnTo>
                                  <a:pt x="3" y="481"/>
                                </a:lnTo>
                                <a:lnTo>
                                  <a:pt x="6" y="491"/>
                                </a:lnTo>
                                <a:lnTo>
                                  <a:pt x="7" y="503"/>
                                </a:lnTo>
                                <a:lnTo>
                                  <a:pt x="10" y="514"/>
                                </a:lnTo>
                                <a:lnTo>
                                  <a:pt x="13" y="524"/>
                                </a:lnTo>
                                <a:lnTo>
                                  <a:pt x="16" y="534"/>
                                </a:lnTo>
                                <a:lnTo>
                                  <a:pt x="20" y="545"/>
                                </a:lnTo>
                                <a:lnTo>
                                  <a:pt x="27" y="565"/>
                                </a:lnTo>
                                <a:lnTo>
                                  <a:pt x="37" y="587"/>
                                </a:lnTo>
                                <a:lnTo>
                                  <a:pt x="48" y="606"/>
                                </a:lnTo>
                                <a:lnTo>
                                  <a:pt x="59" y="625"/>
                                </a:lnTo>
                                <a:lnTo>
                                  <a:pt x="74" y="643"/>
                                </a:lnTo>
                                <a:lnTo>
                                  <a:pt x="88" y="662"/>
                                </a:lnTo>
                                <a:lnTo>
                                  <a:pt x="103" y="680"/>
                                </a:lnTo>
                                <a:lnTo>
                                  <a:pt x="120" y="697"/>
                                </a:lnTo>
                                <a:lnTo>
                                  <a:pt x="137" y="713"/>
                                </a:lnTo>
                                <a:lnTo>
                                  <a:pt x="157" y="728"/>
                                </a:lnTo>
                                <a:lnTo>
                                  <a:pt x="177" y="744"/>
                                </a:lnTo>
                                <a:lnTo>
                                  <a:pt x="198" y="758"/>
                                </a:lnTo>
                                <a:lnTo>
                                  <a:pt x="219" y="772"/>
                                </a:lnTo>
                                <a:lnTo>
                                  <a:pt x="242" y="785"/>
                                </a:lnTo>
                                <a:lnTo>
                                  <a:pt x="266" y="798"/>
                                </a:lnTo>
                                <a:lnTo>
                                  <a:pt x="290" y="809"/>
                                </a:lnTo>
                                <a:lnTo>
                                  <a:pt x="315" y="819"/>
                                </a:lnTo>
                                <a:lnTo>
                                  <a:pt x="341" y="829"/>
                                </a:lnTo>
                                <a:lnTo>
                                  <a:pt x="368" y="838"/>
                                </a:lnTo>
                                <a:lnTo>
                                  <a:pt x="396" y="845"/>
                                </a:lnTo>
                                <a:lnTo>
                                  <a:pt x="423" y="852"/>
                                </a:lnTo>
                                <a:lnTo>
                                  <a:pt x="453" y="858"/>
                                </a:lnTo>
                                <a:lnTo>
                                  <a:pt x="481" y="863"/>
                                </a:lnTo>
                                <a:lnTo>
                                  <a:pt x="511" y="866"/>
                                </a:lnTo>
                                <a:lnTo>
                                  <a:pt x="540" y="869"/>
                                </a:lnTo>
                                <a:lnTo>
                                  <a:pt x="571" y="872"/>
                                </a:lnTo>
                                <a:lnTo>
                                  <a:pt x="602" y="872"/>
                                </a:lnTo>
                                <a:lnTo>
                                  <a:pt x="634" y="872"/>
                                </a:lnTo>
                                <a:lnTo>
                                  <a:pt x="665" y="869"/>
                                </a:lnTo>
                                <a:lnTo>
                                  <a:pt x="694" y="866"/>
                                </a:lnTo>
                                <a:lnTo>
                                  <a:pt x="724" y="863"/>
                                </a:lnTo>
                                <a:lnTo>
                                  <a:pt x="752" y="858"/>
                                </a:lnTo>
                                <a:lnTo>
                                  <a:pt x="782" y="852"/>
                                </a:lnTo>
                                <a:lnTo>
                                  <a:pt x="809" y="845"/>
                                </a:lnTo>
                                <a:lnTo>
                                  <a:pt x="837" y="838"/>
                                </a:lnTo>
                                <a:lnTo>
                                  <a:pt x="863" y="829"/>
                                </a:lnTo>
                                <a:lnTo>
                                  <a:pt x="889" y="819"/>
                                </a:lnTo>
                                <a:lnTo>
                                  <a:pt x="915" y="809"/>
                                </a:lnTo>
                                <a:lnTo>
                                  <a:pt x="939" y="798"/>
                                </a:lnTo>
                                <a:lnTo>
                                  <a:pt x="963" y="785"/>
                                </a:lnTo>
                                <a:lnTo>
                                  <a:pt x="986" y="772"/>
                                </a:lnTo>
                                <a:lnTo>
                                  <a:pt x="1007" y="758"/>
                                </a:lnTo>
                                <a:lnTo>
                                  <a:pt x="1028" y="744"/>
                                </a:lnTo>
                                <a:lnTo>
                                  <a:pt x="1048" y="728"/>
                                </a:lnTo>
                                <a:lnTo>
                                  <a:pt x="1066" y="713"/>
                                </a:lnTo>
                                <a:lnTo>
                                  <a:pt x="1085" y="697"/>
                                </a:lnTo>
                                <a:lnTo>
                                  <a:pt x="1102" y="680"/>
                                </a:lnTo>
                                <a:lnTo>
                                  <a:pt x="1117" y="662"/>
                                </a:lnTo>
                                <a:lnTo>
                                  <a:pt x="1131" y="643"/>
                                </a:lnTo>
                                <a:lnTo>
                                  <a:pt x="1145" y="625"/>
                                </a:lnTo>
                                <a:lnTo>
                                  <a:pt x="1157" y="606"/>
                                </a:lnTo>
                                <a:lnTo>
                                  <a:pt x="1168" y="587"/>
                                </a:lnTo>
                                <a:lnTo>
                                  <a:pt x="1177" y="565"/>
                                </a:lnTo>
                                <a:lnTo>
                                  <a:pt x="1185" y="545"/>
                                </a:lnTo>
                                <a:lnTo>
                                  <a:pt x="1189" y="534"/>
                                </a:lnTo>
                                <a:lnTo>
                                  <a:pt x="1192" y="524"/>
                                </a:lnTo>
                                <a:lnTo>
                                  <a:pt x="1195" y="514"/>
                                </a:lnTo>
                                <a:lnTo>
                                  <a:pt x="1198" y="503"/>
                                </a:lnTo>
                                <a:lnTo>
                                  <a:pt x="1199" y="491"/>
                                </a:lnTo>
                                <a:lnTo>
                                  <a:pt x="1201" y="481"/>
                                </a:lnTo>
                                <a:lnTo>
                                  <a:pt x="1202" y="470"/>
                                </a:lnTo>
                                <a:lnTo>
                                  <a:pt x="1203" y="459"/>
                                </a:lnTo>
                                <a:lnTo>
                                  <a:pt x="1203" y="447"/>
                                </a:lnTo>
                                <a:lnTo>
                                  <a:pt x="1205" y="436"/>
                                </a:lnTo>
                                <a:lnTo>
                                  <a:pt x="1203" y="425"/>
                                </a:lnTo>
                                <a:lnTo>
                                  <a:pt x="1203" y="413"/>
                                </a:lnTo>
                                <a:lnTo>
                                  <a:pt x="1202" y="403"/>
                                </a:lnTo>
                                <a:lnTo>
                                  <a:pt x="1201" y="392"/>
                                </a:lnTo>
                                <a:lnTo>
                                  <a:pt x="1199" y="381"/>
                                </a:lnTo>
                                <a:lnTo>
                                  <a:pt x="1198" y="371"/>
                                </a:lnTo>
                                <a:lnTo>
                                  <a:pt x="1195" y="359"/>
                                </a:lnTo>
                                <a:lnTo>
                                  <a:pt x="1192" y="348"/>
                                </a:lnTo>
                                <a:lnTo>
                                  <a:pt x="1189" y="338"/>
                                </a:lnTo>
                                <a:lnTo>
                                  <a:pt x="1185" y="328"/>
                                </a:lnTo>
                                <a:lnTo>
                                  <a:pt x="1177" y="307"/>
                                </a:lnTo>
                                <a:lnTo>
                                  <a:pt x="1168" y="287"/>
                                </a:lnTo>
                                <a:lnTo>
                                  <a:pt x="1157" y="267"/>
                                </a:lnTo>
                                <a:lnTo>
                                  <a:pt x="1145" y="247"/>
                                </a:lnTo>
                                <a:lnTo>
                                  <a:pt x="1131" y="229"/>
                                </a:lnTo>
                                <a:lnTo>
                                  <a:pt x="1117" y="210"/>
                                </a:lnTo>
                                <a:lnTo>
                                  <a:pt x="1102" y="193"/>
                                </a:lnTo>
                                <a:lnTo>
                                  <a:pt x="1085" y="176"/>
                                </a:lnTo>
                                <a:lnTo>
                                  <a:pt x="1066" y="159"/>
                                </a:lnTo>
                                <a:lnTo>
                                  <a:pt x="1048" y="144"/>
                                </a:lnTo>
                                <a:lnTo>
                                  <a:pt x="1028" y="128"/>
                                </a:lnTo>
                                <a:lnTo>
                                  <a:pt x="1007" y="114"/>
                                </a:lnTo>
                                <a:lnTo>
                                  <a:pt x="986" y="100"/>
                                </a:lnTo>
                                <a:lnTo>
                                  <a:pt x="963" y="87"/>
                                </a:lnTo>
                                <a:lnTo>
                                  <a:pt x="939" y="76"/>
                                </a:lnTo>
                                <a:lnTo>
                                  <a:pt x="915" y="64"/>
                                </a:lnTo>
                                <a:lnTo>
                                  <a:pt x="889" y="53"/>
                                </a:lnTo>
                                <a:lnTo>
                                  <a:pt x="863" y="43"/>
                                </a:lnTo>
                                <a:lnTo>
                                  <a:pt x="837" y="34"/>
                                </a:lnTo>
                                <a:lnTo>
                                  <a:pt x="809" y="27"/>
                                </a:lnTo>
                                <a:lnTo>
                                  <a:pt x="782" y="20"/>
                                </a:lnTo>
                                <a:lnTo>
                                  <a:pt x="752" y="15"/>
                                </a:lnTo>
                                <a:lnTo>
                                  <a:pt x="724" y="9"/>
                                </a:lnTo>
                                <a:lnTo>
                                  <a:pt x="694" y="6"/>
                                </a:lnTo>
                                <a:lnTo>
                                  <a:pt x="665" y="3"/>
                                </a:lnTo>
                                <a:lnTo>
                                  <a:pt x="634" y="2"/>
                                </a:lnTo>
                                <a:lnTo>
                                  <a:pt x="602" y="0"/>
                                </a:lnTo>
                              </a:path>
                            </a:pathLst>
                          </a:custGeom>
                          <a:noFill/>
                          <a:ln w="17145">
                            <a:solidFill>
                              <a:srgbClr val="FF6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7" name="Freeform 692"/>
                        <wps:cNvSpPr>
                          <a:spLocks/>
                        </wps:cNvSpPr>
                        <wps:spPr bwMode="auto">
                          <a:xfrm>
                            <a:off x="1141174" y="252682"/>
                            <a:ext cx="504581" cy="364565"/>
                          </a:xfrm>
                          <a:custGeom>
                            <a:avLst/>
                            <a:gdLst>
                              <a:gd name="T0" fmla="*/ 540 w 1204"/>
                              <a:gd name="T1" fmla="*/ 3 h 870"/>
                              <a:gd name="T2" fmla="*/ 451 w 1204"/>
                              <a:gd name="T3" fmla="*/ 14 h 870"/>
                              <a:gd name="T4" fmla="*/ 367 w 1204"/>
                              <a:gd name="T5" fmla="*/ 34 h 870"/>
                              <a:gd name="T6" fmla="*/ 289 w 1204"/>
                              <a:gd name="T7" fmla="*/ 64 h 870"/>
                              <a:gd name="T8" fmla="*/ 218 w 1204"/>
                              <a:gd name="T9" fmla="*/ 100 h 870"/>
                              <a:gd name="T10" fmla="*/ 156 w 1204"/>
                              <a:gd name="T11" fmla="*/ 144 h 870"/>
                              <a:gd name="T12" fmla="*/ 102 w 1204"/>
                              <a:gd name="T13" fmla="*/ 192 h 870"/>
                              <a:gd name="T14" fmla="*/ 58 w 1204"/>
                              <a:gd name="T15" fmla="*/ 247 h 870"/>
                              <a:gd name="T16" fmla="*/ 27 w 1204"/>
                              <a:gd name="T17" fmla="*/ 307 h 870"/>
                              <a:gd name="T18" fmla="*/ 12 w 1204"/>
                              <a:gd name="T19" fmla="*/ 348 h 870"/>
                              <a:gd name="T20" fmla="*/ 5 w 1204"/>
                              <a:gd name="T21" fmla="*/ 381 h 870"/>
                              <a:gd name="T22" fmla="*/ 0 w 1204"/>
                              <a:gd name="T23" fmla="*/ 413 h 870"/>
                              <a:gd name="T24" fmla="*/ 0 w 1204"/>
                              <a:gd name="T25" fmla="*/ 447 h 870"/>
                              <a:gd name="T26" fmla="*/ 3 w 1204"/>
                              <a:gd name="T27" fmla="*/ 480 h 870"/>
                              <a:gd name="T28" fmla="*/ 9 w 1204"/>
                              <a:gd name="T29" fmla="*/ 513 h 870"/>
                              <a:gd name="T30" fmla="*/ 19 w 1204"/>
                              <a:gd name="T31" fmla="*/ 545 h 870"/>
                              <a:gd name="T32" fmla="*/ 47 w 1204"/>
                              <a:gd name="T33" fmla="*/ 605 h 870"/>
                              <a:gd name="T34" fmla="*/ 87 w 1204"/>
                              <a:gd name="T35" fmla="*/ 662 h 870"/>
                              <a:gd name="T36" fmla="*/ 137 w 1204"/>
                              <a:gd name="T37" fmla="*/ 713 h 870"/>
                              <a:gd name="T38" fmla="*/ 197 w 1204"/>
                              <a:gd name="T39" fmla="*/ 758 h 870"/>
                              <a:gd name="T40" fmla="*/ 265 w 1204"/>
                              <a:gd name="T41" fmla="*/ 796 h 870"/>
                              <a:gd name="T42" fmla="*/ 341 w 1204"/>
                              <a:gd name="T43" fmla="*/ 828 h 870"/>
                              <a:gd name="T44" fmla="*/ 422 w 1204"/>
                              <a:gd name="T45" fmla="*/ 852 h 870"/>
                              <a:gd name="T46" fmla="*/ 509 w 1204"/>
                              <a:gd name="T47" fmla="*/ 866 h 870"/>
                              <a:gd name="T48" fmla="*/ 601 w 1204"/>
                              <a:gd name="T49" fmla="*/ 870 h 870"/>
                              <a:gd name="T50" fmla="*/ 693 w 1204"/>
                              <a:gd name="T51" fmla="*/ 866 h 870"/>
                              <a:gd name="T52" fmla="*/ 781 w 1204"/>
                              <a:gd name="T53" fmla="*/ 852 h 870"/>
                              <a:gd name="T54" fmla="*/ 861 w 1204"/>
                              <a:gd name="T55" fmla="*/ 828 h 870"/>
                              <a:gd name="T56" fmla="*/ 938 w 1204"/>
                              <a:gd name="T57" fmla="*/ 796 h 870"/>
                              <a:gd name="T58" fmla="*/ 1006 w 1204"/>
                              <a:gd name="T59" fmla="*/ 758 h 870"/>
                              <a:gd name="T60" fmla="*/ 1065 w 1204"/>
                              <a:gd name="T61" fmla="*/ 713 h 870"/>
                              <a:gd name="T62" fmla="*/ 1116 w 1204"/>
                              <a:gd name="T63" fmla="*/ 662 h 870"/>
                              <a:gd name="T64" fmla="*/ 1156 w 1204"/>
                              <a:gd name="T65" fmla="*/ 605 h 870"/>
                              <a:gd name="T66" fmla="*/ 1184 w 1204"/>
                              <a:gd name="T67" fmla="*/ 545 h 870"/>
                              <a:gd name="T68" fmla="*/ 1194 w 1204"/>
                              <a:gd name="T69" fmla="*/ 513 h 870"/>
                              <a:gd name="T70" fmla="*/ 1199 w 1204"/>
                              <a:gd name="T71" fmla="*/ 480 h 870"/>
                              <a:gd name="T72" fmla="*/ 1202 w 1204"/>
                              <a:gd name="T73" fmla="*/ 447 h 870"/>
                              <a:gd name="T74" fmla="*/ 1202 w 1204"/>
                              <a:gd name="T75" fmla="*/ 413 h 870"/>
                              <a:gd name="T76" fmla="*/ 1198 w 1204"/>
                              <a:gd name="T77" fmla="*/ 381 h 870"/>
                              <a:gd name="T78" fmla="*/ 1191 w 1204"/>
                              <a:gd name="T79" fmla="*/ 348 h 870"/>
                              <a:gd name="T80" fmla="*/ 1175 w 1204"/>
                              <a:gd name="T81" fmla="*/ 307 h 870"/>
                              <a:gd name="T82" fmla="*/ 1144 w 1204"/>
                              <a:gd name="T83" fmla="*/ 247 h 870"/>
                              <a:gd name="T84" fmla="*/ 1100 w 1204"/>
                              <a:gd name="T85" fmla="*/ 192 h 870"/>
                              <a:gd name="T86" fmla="*/ 1047 w 1204"/>
                              <a:gd name="T87" fmla="*/ 144 h 870"/>
                              <a:gd name="T88" fmla="*/ 984 w 1204"/>
                              <a:gd name="T89" fmla="*/ 100 h 870"/>
                              <a:gd name="T90" fmla="*/ 914 w 1204"/>
                              <a:gd name="T91" fmla="*/ 64 h 870"/>
                              <a:gd name="T92" fmla="*/ 836 w 1204"/>
                              <a:gd name="T93" fmla="*/ 34 h 870"/>
                              <a:gd name="T94" fmla="*/ 751 w 1204"/>
                              <a:gd name="T95" fmla="*/ 14 h 870"/>
                              <a:gd name="T96" fmla="*/ 663 w 1204"/>
                              <a:gd name="T97" fmla="*/ 3 h 8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04" h="870">
                                <a:moveTo>
                                  <a:pt x="601" y="0"/>
                                </a:moveTo>
                                <a:lnTo>
                                  <a:pt x="570" y="2"/>
                                </a:lnTo>
                                <a:lnTo>
                                  <a:pt x="540" y="3"/>
                                </a:lnTo>
                                <a:lnTo>
                                  <a:pt x="509" y="6"/>
                                </a:lnTo>
                                <a:lnTo>
                                  <a:pt x="480" y="9"/>
                                </a:lnTo>
                                <a:lnTo>
                                  <a:pt x="451" y="14"/>
                                </a:lnTo>
                                <a:lnTo>
                                  <a:pt x="422" y="20"/>
                                </a:lnTo>
                                <a:lnTo>
                                  <a:pt x="395" y="27"/>
                                </a:lnTo>
                                <a:lnTo>
                                  <a:pt x="367" y="34"/>
                                </a:lnTo>
                                <a:lnTo>
                                  <a:pt x="341" y="43"/>
                                </a:lnTo>
                                <a:lnTo>
                                  <a:pt x="314" y="53"/>
                                </a:lnTo>
                                <a:lnTo>
                                  <a:pt x="289" y="64"/>
                                </a:lnTo>
                                <a:lnTo>
                                  <a:pt x="265" y="75"/>
                                </a:lnTo>
                                <a:lnTo>
                                  <a:pt x="241" y="87"/>
                                </a:lnTo>
                                <a:lnTo>
                                  <a:pt x="218" y="100"/>
                                </a:lnTo>
                                <a:lnTo>
                                  <a:pt x="197" y="114"/>
                                </a:lnTo>
                                <a:lnTo>
                                  <a:pt x="176" y="128"/>
                                </a:lnTo>
                                <a:lnTo>
                                  <a:pt x="156" y="144"/>
                                </a:lnTo>
                                <a:lnTo>
                                  <a:pt x="137" y="159"/>
                                </a:lnTo>
                                <a:lnTo>
                                  <a:pt x="119" y="175"/>
                                </a:lnTo>
                                <a:lnTo>
                                  <a:pt x="102" y="192"/>
                                </a:lnTo>
                                <a:lnTo>
                                  <a:pt x="87" y="210"/>
                                </a:lnTo>
                                <a:lnTo>
                                  <a:pt x="72" y="229"/>
                                </a:lnTo>
                                <a:lnTo>
                                  <a:pt x="58" y="247"/>
                                </a:lnTo>
                                <a:lnTo>
                                  <a:pt x="47" y="266"/>
                                </a:lnTo>
                                <a:lnTo>
                                  <a:pt x="36" y="285"/>
                                </a:lnTo>
                                <a:lnTo>
                                  <a:pt x="27" y="307"/>
                                </a:lnTo>
                                <a:lnTo>
                                  <a:pt x="19" y="327"/>
                                </a:lnTo>
                                <a:lnTo>
                                  <a:pt x="14" y="338"/>
                                </a:lnTo>
                                <a:lnTo>
                                  <a:pt x="12" y="348"/>
                                </a:lnTo>
                                <a:lnTo>
                                  <a:pt x="9" y="359"/>
                                </a:lnTo>
                                <a:lnTo>
                                  <a:pt x="6" y="369"/>
                                </a:lnTo>
                                <a:lnTo>
                                  <a:pt x="5" y="381"/>
                                </a:lnTo>
                                <a:lnTo>
                                  <a:pt x="3" y="392"/>
                                </a:lnTo>
                                <a:lnTo>
                                  <a:pt x="2" y="402"/>
                                </a:lnTo>
                                <a:lnTo>
                                  <a:pt x="0" y="413"/>
                                </a:lnTo>
                                <a:lnTo>
                                  <a:pt x="0" y="425"/>
                                </a:lnTo>
                                <a:lnTo>
                                  <a:pt x="0" y="436"/>
                                </a:lnTo>
                                <a:lnTo>
                                  <a:pt x="0" y="447"/>
                                </a:lnTo>
                                <a:lnTo>
                                  <a:pt x="0" y="459"/>
                                </a:lnTo>
                                <a:lnTo>
                                  <a:pt x="2" y="469"/>
                                </a:lnTo>
                                <a:lnTo>
                                  <a:pt x="3" y="480"/>
                                </a:lnTo>
                                <a:lnTo>
                                  <a:pt x="5" y="491"/>
                                </a:lnTo>
                                <a:lnTo>
                                  <a:pt x="6" y="503"/>
                                </a:lnTo>
                                <a:lnTo>
                                  <a:pt x="9" y="513"/>
                                </a:lnTo>
                                <a:lnTo>
                                  <a:pt x="12" y="524"/>
                                </a:lnTo>
                                <a:lnTo>
                                  <a:pt x="14" y="534"/>
                                </a:lnTo>
                                <a:lnTo>
                                  <a:pt x="19" y="545"/>
                                </a:lnTo>
                                <a:lnTo>
                                  <a:pt x="27" y="565"/>
                                </a:lnTo>
                                <a:lnTo>
                                  <a:pt x="36" y="585"/>
                                </a:lnTo>
                                <a:lnTo>
                                  <a:pt x="47" y="605"/>
                                </a:lnTo>
                                <a:lnTo>
                                  <a:pt x="58" y="625"/>
                                </a:lnTo>
                                <a:lnTo>
                                  <a:pt x="72" y="643"/>
                                </a:lnTo>
                                <a:lnTo>
                                  <a:pt x="87" y="662"/>
                                </a:lnTo>
                                <a:lnTo>
                                  <a:pt x="102" y="679"/>
                                </a:lnTo>
                                <a:lnTo>
                                  <a:pt x="119" y="696"/>
                                </a:lnTo>
                                <a:lnTo>
                                  <a:pt x="137" y="713"/>
                                </a:lnTo>
                                <a:lnTo>
                                  <a:pt x="156" y="728"/>
                                </a:lnTo>
                                <a:lnTo>
                                  <a:pt x="176" y="744"/>
                                </a:lnTo>
                                <a:lnTo>
                                  <a:pt x="197" y="758"/>
                                </a:lnTo>
                                <a:lnTo>
                                  <a:pt x="218" y="772"/>
                                </a:lnTo>
                                <a:lnTo>
                                  <a:pt x="241" y="785"/>
                                </a:lnTo>
                                <a:lnTo>
                                  <a:pt x="265" y="796"/>
                                </a:lnTo>
                                <a:lnTo>
                                  <a:pt x="289" y="808"/>
                                </a:lnTo>
                                <a:lnTo>
                                  <a:pt x="314" y="819"/>
                                </a:lnTo>
                                <a:lnTo>
                                  <a:pt x="341" y="828"/>
                                </a:lnTo>
                                <a:lnTo>
                                  <a:pt x="367" y="836"/>
                                </a:lnTo>
                                <a:lnTo>
                                  <a:pt x="395" y="845"/>
                                </a:lnTo>
                                <a:lnTo>
                                  <a:pt x="422" y="852"/>
                                </a:lnTo>
                                <a:lnTo>
                                  <a:pt x="451" y="857"/>
                                </a:lnTo>
                                <a:lnTo>
                                  <a:pt x="480" y="862"/>
                                </a:lnTo>
                                <a:lnTo>
                                  <a:pt x="509" y="866"/>
                                </a:lnTo>
                                <a:lnTo>
                                  <a:pt x="540" y="869"/>
                                </a:lnTo>
                                <a:lnTo>
                                  <a:pt x="570" y="870"/>
                                </a:lnTo>
                                <a:lnTo>
                                  <a:pt x="601" y="870"/>
                                </a:lnTo>
                                <a:lnTo>
                                  <a:pt x="632" y="870"/>
                                </a:lnTo>
                                <a:lnTo>
                                  <a:pt x="663" y="869"/>
                                </a:lnTo>
                                <a:lnTo>
                                  <a:pt x="693" y="866"/>
                                </a:lnTo>
                                <a:lnTo>
                                  <a:pt x="723" y="862"/>
                                </a:lnTo>
                                <a:lnTo>
                                  <a:pt x="751" y="857"/>
                                </a:lnTo>
                                <a:lnTo>
                                  <a:pt x="781" y="852"/>
                                </a:lnTo>
                                <a:lnTo>
                                  <a:pt x="808" y="845"/>
                                </a:lnTo>
                                <a:lnTo>
                                  <a:pt x="836" y="838"/>
                                </a:lnTo>
                                <a:lnTo>
                                  <a:pt x="861" y="828"/>
                                </a:lnTo>
                                <a:lnTo>
                                  <a:pt x="888" y="819"/>
                                </a:lnTo>
                                <a:lnTo>
                                  <a:pt x="914" y="808"/>
                                </a:lnTo>
                                <a:lnTo>
                                  <a:pt x="938" y="796"/>
                                </a:lnTo>
                                <a:lnTo>
                                  <a:pt x="962" y="785"/>
                                </a:lnTo>
                                <a:lnTo>
                                  <a:pt x="984" y="772"/>
                                </a:lnTo>
                                <a:lnTo>
                                  <a:pt x="1006" y="758"/>
                                </a:lnTo>
                                <a:lnTo>
                                  <a:pt x="1027" y="744"/>
                                </a:lnTo>
                                <a:lnTo>
                                  <a:pt x="1047" y="728"/>
                                </a:lnTo>
                                <a:lnTo>
                                  <a:pt x="1065" y="713"/>
                                </a:lnTo>
                                <a:lnTo>
                                  <a:pt x="1083" y="696"/>
                                </a:lnTo>
                                <a:lnTo>
                                  <a:pt x="1100" y="679"/>
                                </a:lnTo>
                                <a:lnTo>
                                  <a:pt x="1116" y="662"/>
                                </a:lnTo>
                                <a:lnTo>
                                  <a:pt x="1130" y="643"/>
                                </a:lnTo>
                                <a:lnTo>
                                  <a:pt x="1144" y="625"/>
                                </a:lnTo>
                                <a:lnTo>
                                  <a:pt x="1156" y="605"/>
                                </a:lnTo>
                                <a:lnTo>
                                  <a:pt x="1167" y="585"/>
                                </a:lnTo>
                                <a:lnTo>
                                  <a:pt x="1175" y="565"/>
                                </a:lnTo>
                                <a:lnTo>
                                  <a:pt x="1184" y="545"/>
                                </a:lnTo>
                                <a:lnTo>
                                  <a:pt x="1188" y="534"/>
                                </a:lnTo>
                                <a:lnTo>
                                  <a:pt x="1191" y="524"/>
                                </a:lnTo>
                                <a:lnTo>
                                  <a:pt x="1194" y="513"/>
                                </a:lnTo>
                                <a:lnTo>
                                  <a:pt x="1197" y="503"/>
                                </a:lnTo>
                                <a:lnTo>
                                  <a:pt x="1198" y="491"/>
                                </a:lnTo>
                                <a:lnTo>
                                  <a:pt x="1199" y="480"/>
                                </a:lnTo>
                                <a:lnTo>
                                  <a:pt x="1201" y="469"/>
                                </a:lnTo>
                                <a:lnTo>
                                  <a:pt x="1202" y="459"/>
                                </a:lnTo>
                                <a:lnTo>
                                  <a:pt x="1202" y="447"/>
                                </a:lnTo>
                                <a:lnTo>
                                  <a:pt x="1204" y="436"/>
                                </a:lnTo>
                                <a:lnTo>
                                  <a:pt x="1202" y="425"/>
                                </a:lnTo>
                                <a:lnTo>
                                  <a:pt x="1202" y="413"/>
                                </a:lnTo>
                                <a:lnTo>
                                  <a:pt x="1201" y="402"/>
                                </a:lnTo>
                                <a:lnTo>
                                  <a:pt x="1199" y="392"/>
                                </a:lnTo>
                                <a:lnTo>
                                  <a:pt x="1198" y="381"/>
                                </a:lnTo>
                                <a:lnTo>
                                  <a:pt x="1197" y="369"/>
                                </a:lnTo>
                                <a:lnTo>
                                  <a:pt x="1194" y="359"/>
                                </a:lnTo>
                                <a:lnTo>
                                  <a:pt x="1191" y="348"/>
                                </a:lnTo>
                                <a:lnTo>
                                  <a:pt x="1188" y="338"/>
                                </a:lnTo>
                                <a:lnTo>
                                  <a:pt x="1184" y="327"/>
                                </a:lnTo>
                                <a:lnTo>
                                  <a:pt x="1175" y="307"/>
                                </a:lnTo>
                                <a:lnTo>
                                  <a:pt x="1167" y="285"/>
                                </a:lnTo>
                                <a:lnTo>
                                  <a:pt x="1156" y="266"/>
                                </a:lnTo>
                                <a:lnTo>
                                  <a:pt x="1144" y="247"/>
                                </a:lnTo>
                                <a:lnTo>
                                  <a:pt x="1130" y="229"/>
                                </a:lnTo>
                                <a:lnTo>
                                  <a:pt x="1116" y="210"/>
                                </a:lnTo>
                                <a:lnTo>
                                  <a:pt x="1100" y="192"/>
                                </a:lnTo>
                                <a:lnTo>
                                  <a:pt x="1083" y="175"/>
                                </a:lnTo>
                                <a:lnTo>
                                  <a:pt x="1065" y="159"/>
                                </a:lnTo>
                                <a:lnTo>
                                  <a:pt x="1047" y="144"/>
                                </a:lnTo>
                                <a:lnTo>
                                  <a:pt x="1027" y="128"/>
                                </a:lnTo>
                                <a:lnTo>
                                  <a:pt x="1006" y="114"/>
                                </a:lnTo>
                                <a:lnTo>
                                  <a:pt x="984" y="100"/>
                                </a:lnTo>
                                <a:lnTo>
                                  <a:pt x="962" y="87"/>
                                </a:lnTo>
                                <a:lnTo>
                                  <a:pt x="938" y="74"/>
                                </a:lnTo>
                                <a:lnTo>
                                  <a:pt x="914" y="64"/>
                                </a:lnTo>
                                <a:lnTo>
                                  <a:pt x="888" y="53"/>
                                </a:lnTo>
                                <a:lnTo>
                                  <a:pt x="861" y="43"/>
                                </a:lnTo>
                                <a:lnTo>
                                  <a:pt x="836" y="34"/>
                                </a:lnTo>
                                <a:lnTo>
                                  <a:pt x="808" y="27"/>
                                </a:lnTo>
                                <a:lnTo>
                                  <a:pt x="781" y="20"/>
                                </a:lnTo>
                                <a:lnTo>
                                  <a:pt x="751" y="14"/>
                                </a:lnTo>
                                <a:lnTo>
                                  <a:pt x="723" y="9"/>
                                </a:lnTo>
                                <a:lnTo>
                                  <a:pt x="693" y="6"/>
                                </a:lnTo>
                                <a:lnTo>
                                  <a:pt x="663" y="3"/>
                                </a:lnTo>
                                <a:lnTo>
                                  <a:pt x="632" y="0"/>
                                </a:lnTo>
                                <a:lnTo>
                                  <a:pt x="601" y="0"/>
                                </a:lnTo>
                              </a:path>
                            </a:pathLst>
                          </a:custGeom>
                          <a:noFill/>
                          <a:ln w="17145">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8" name="Freeform 693"/>
                        <wps:cNvSpPr>
                          <a:spLocks/>
                        </wps:cNvSpPr>
                        <wps:spPr bwMode="auto">
                          <a:xfrm>
                            <a:off x="1057357" y="1320397"/>
                            <a:ext cx="559900" cy="364565"/>
                          </a:xfrm>
                          <a:custGeom>
                            <a:avLst/>
                            <a:gdLst>
                              <a:gd name="T0" fmla="*/ 599 w 1336"/>
                              <a:gd name="T1" fmla="*/ 1 h 870"/>
                              <a:gd name="T2" fmla="*/ 500 w 1336"/>
                              <a:gd name="T3" fmla="*/ 14 h 870"/>
                              <a:gd name="T4" fmla="*/ 407 w 1336"/>
                              <a:gd name="T5" fmla="*/ 34 h 870"/>
                              <a:gd name="T6" fmla="*/ 321 w 1336"/>
                              <a:gd name="T7" fmla="*/ 62 h 870"/>
                              <a:gd name="T8" fmla="*/ 243 w 1336"/>
                              <a:gd name="T9" fmla="*/ 99 h 870"/>
                              <a:gd name="T10" fmla="*/ 173 w 1336"/>
                              <a:gd name="T11" fmla="*/ 142 h 870"/>
                              <a:gd name="T12" fmla="*/ 114 w 1336"/>
                              <a:gd name="T13" fmla="*/ 191 h 870"/>
                              <a:gd name="T14" fmla="*/ 65 w 1336"/>
                              <a:gd name="T15" fmla="*/ 247 h 870"/>
                              <a:gd name="T16" fmla="*/ 46 w 1336"/>
                              <a:gd name="T17" fmla="*/ 275 h 870"/>
                              <a:gd name="T18" fmla="*/ 29 w 1336"/>
                              <a:gd name="T19" fmla="*/ 305 h 870"/>
                              <a:gd name="T20" fmla="*/ 17 w 1336"/>
                              <a:gd name="T21" fmla="*/ 336 h 870"/>
                              <a:gd name="T22" fmla="*/ 7 w 1336"/>
                              <a:gd name="T23" fmla="*/ 369 h 870"/>
                              <a:gd name="T24" fmla="*/ 1 w 1336"/>
                              <a:gd name="T25" fmla="*/ 401 h 870"/>
                              <a:gd name="T26" fmla="*/ 0 w 1336"/>
                              <a:gd name="T27" fmla="*/ 435 h 870"/>
                              <a:gd name="T28" fmla="*/ 1 w 1336"/>
                              <a:gd name="T29" fmla="*/ 468 h 870"/>
                              <a:gd name="T30" fmla="*/ 7 w 1336"/>
                              <a:gd name="T31" fmla="*/ 501 h 870"/>
                              <a:gd name="T32" fmla="*/ 17 w 1336"/>
                              <a:gd name="T33" fmla="*/ 533 h 870"/>
                              <a:gd name="T34" fmla="*/ 29 w 1336"/>
                              <a:gd name="T35" fmla="*/ 565 h 870"/>
                              <a:gd name="T36" fmla="*/ 46 w 1336"/>
                              <a:gd name="T37" fmla="*/ 594 h 870"/>
                              <a:gd name="T38" fmla="*/ 65 w 1336"/>
                              <a:gd name="T39" fmla="*/ 624 h 870"/>
                              <a:gd name="T40" fmla="*/ 114 w 1336"/>
                              <a:gd name="T41" fmla="*/ 678 h 870"/>
                              <a:gd name="T42" fmla="*/ 173 w 1336"/>
                              <a:gd name="T43" fmla="*/ 728 h 870"/>
                              <a:gd name="T44" fmla="*/ 243 w 1336"/>
                              <a:gd name="T45" fmla="*/ 770 h 870"/>
                              <a:gd name="T46" fmla="*/ 321 w 1336"/>
                              <a:gd name="T47" fmla="*/ 807 h 870"/>
                              <a:gd name="T48" fmla="*/ 407 w 1336"/>
                              <a:gd name="T49" fmla="*/ 836 h 870"/>
                              <a:gd name="T50" fmla="*/ 500 w 1336"/>
                              <a:gd name="T51" fmla="*/ 857 h 870"/>
                              <a:gd name="T52" fmla="*/ 599 w 1336"/>
                              <a:gd name="T53" fmla="*/ 868 h 870"/>
                              <a:gd name="T54" fmla="*/ 702 w 1336"/>
                              <a:gd name="T55" fmla="*/ 870 h 870"/>
                              <a:gd name="T56" fmla="*/ 801 w 1336"/>
                              <a:gd name="T57" fmla="*/ 861 h 870"/>
                              <a:gd name="T58" fmla="*/ 897 w 1336"/>
                              <a:gd name="T59" fmla="*/ 844 h 870"/>
                              <a:gd name="T60" fmla="*/ 985 w 1336"/>
                              <a:gd name="T61" fmla="*/ 817 h 870"/>
                              <a:gd name="T62" fmla="*/ 1067 w 1336"/>
                              <a:gd name="T63" fmla="*/ 783 h 870"/>
                              <a:gd name="T64" fmla="*/ 1139 w 1336"/>
                              <a:gd name="T65" fmla="*/ 743 h 870"/>
                              <a:gd name="T66" fmla="*/ 1203 w 1336"/>
                              <a:gd name="T67" fmla="*/ 695 h 870"/>
                              <a:gd name="T68" fmla="*/ 1255 w 1336"/>
                              <a:gd name="T69" fmla="*/ 643 h 870"/>
                              <a:gd name="T70" fmla="*/ 1283 w 1336"/>
                              <a:gd name="T71" fmla="*/ 604 h 870"/>
                              <a:gd name="T72" fmla="*/ 1300 w 1336"/>
                              <a:gd name="T73" fmla="*/ 575 h 870"/>
                              <a:gd name="T74" fmla="*/ 1315 w 1336"/>
                              <a:gd name="T75" fmla="*/ 543 h 870"/>
                              <a:gd name="T76" fmla="*/ 1324 w 1336"/>
                              <a:gd name="T77" fmla="*/ 512 h 870"/>
                              <a:gd name="T78" fmla="*/ 1332 w 1336"/>
                              <a:gd name="T79" fmla="*/ 479 h 870"/>
                              <a:gd name="T80" fmla="*/ 1334 w 1336"/>
                              <a:gd name="T81" fmla="*/ 447 h 870"/>
                              <a:gd name="T82" fmla="*/ 1334 w 1336"/>
                              <a:gd name="T83" fmla="*/ 413 h 870"/>
                              <a:gd name="T84" fmla="*/ 1330 w 1336"/>
                              <a:gd name="T85" fmla="*/ 380 h 870"/>
                              <a:gd name="T86" fmla="*/ 1322 w 1336"/>
                              <a:gd name="T87" fmla="*/ 347 h 870"/>
                              <a:gd name="T88" fmla="*/ 1310 w 1336"/>
                              <a:gd name="T89" fmla="*/ 316 h 870"/>
                              <a:gd name="T90" fmla="*/ 1295 w 1336"/>
                              <a:gd name="T91" fmla="*/ 285 h 870"/>
                              <a:gd name="T92" fmla="*/ 1276 w 1336"/>
                              <a:gd name="T93" fmla="*/ 255 h 870"/>
                              <a:gd name="T94" fmla="*/ 1238 w 1336"/>
                              <a:gd name="T95" fmla="*/ 210 h 870"/>
                              <a:gd name="T96" fmla="*/ 1183 w 1336"/>
                              <a:gd name="T97" fmla="*/ 159 h 870"/>
                              <a:gd name="T98" fmla="*/ 1117 w 1336"/>
                              <a:gd name="T99" fmla="*/ 113 h 870"/>
                              <a:gd name="T100" fmla="*/ 1040 w 1336"/>
                              <a:gd name="T101" fmla="*/ 74 h 870"/>
                              <a:gd name="T102" fmla="*/ 957 w 1336"/>
                              <a:gd name="T103" fmla="*/ 42 h 870"/>
                              <a:gd name="T104" fmla="*/ 866 w 1336"/>
                              <a:gd name="T105" fmla="*/ 20 h 870"/>
                              <a:gd name="T106" fmla="*/ 769 w 1336"/>
                              <a:gd name="T107" fmla="*/ 4 h 870"/>
                              <a:gd name="T108" fmla="*/ 667 w 1336"/>
                              <a:gd name="T109" fmla="*/ 0 h 8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336" h="870">
                                <a:moveTo>
                                  <a:pt x="667" y="0"/>
                                </a:moveTo>
                                <a:lnTo>
                                  <a:pt x="633" y="0"/>
                                </a:lnTo>
                                <a:lnTo>
                                  <a:pt x="599" y="1"/>
                                </a:lnTo>
                                <a:lnTo>
                                  <a:pt x="565" y="4"/>
                                </a:lnTo>
                                <a:lnTo>
                                  <a:pt x="533" y="8"/>
                                </a:lnTo>
                                <a:lnTo>
                                  <a:pt x="500" y="14"/>
                                </a:lnTo>
                                <a:lnTo>
                                  <a:pt x="469" y="20"/>
                                </a:lnTo>
                                <a:lnTo>
                                  <a:pt x="438" y="27"/>
                                </a:lnTo>
                                <a:lnTo>
                                  <a:pt x="407" y="34"/>
                                </a:lnTo>
                                <a:lnTo>
                                  <a:pt x="377" y="42"/>
                                </a:lnTo>
                                <a:lnTo>
                                  <a:pt x="349" y="52"/>
                                </a:lnTo>
                                <a:lnTo>
                                  <a:pt x="321" y="62"/>
                                </a:lnTo>
                                <a:lnTo>
                                  <a:pt x="294" y="74"/>
                                </a:lnTo>
                                <a:lnTo>
                                  <a:pt x="268" y="86"/>
                                </a:lnTo>
                                <a:lnTo>
                                  <a:pt x="243" y="99"/>
                                </a:lnTo>
                                <a:lnTo>
                                  <a:pt x="219" y="113"/>
                                </a:lnTo>
                                <a:lnTo>
                                  <a:pt x="195" y="127"/>
                                </a:lnTo>
                                <a:lnTo>
                                  <a:pt x="173" y="142"/>
                                </a:lnTo>
                                <a:lnTo>
                                  <a:pt x="152" y="159"/>
                                </a:lnTo>
                                <a:lnTo>
                                  <a:pt x="132" y="174"/>
                                </a:lnTo>
                                <a:lnTo>
                                  <a:pt x="114" y="191"/>
                                </a:lnTo>
                                <a:lnTo>
                                  <a:pt x="96" y="210"/>
                                </a:lnTo>
                                <a:lnTo>
                                  <a:pt x="80" y="227"/>
                                </a:lnTo>
                                <a:lnTo>
                                  <a:pt x="65" y="247"/>
                                </a:lnTo>
                                <a:lnTo>
                                  <a:pt x="59" y="255"/>
                                </a:lnTo>
                                <a:lnTo>
                                  <a:pt x="52" y="265"/>
                                </a:lnTo>
                                <a:lnTo>
                                  <a:pt x="46" y="275"/>
                                </a:lnTo>
                                <a:lnTo>
                                  <a:pt x="41" y="285"/>
                                </a:lnTo>
                                <a:lnTo>
                                  <a:pt x="35" y="295"/>
                                </a:lnTo>
                                <a:lnTo>
                                  <a:pt x="29" y="305"/>
                                </a:lnTo>
                                <a:lnTo>
                                  <a:pt x="25" y="316"/>
                                </a:lnTo>
                                <a:lnTo>
                                  <a:pt x="21" y="326"/>
                                </a:lnTo>
                                <a:lnTo>
                                  <a:pt x="17" y="336"/>
                                </a:lnTo>
                                <a:lnTo>
                                  <a:pt x="12" y="347"/>
                                </a:lnTo>
                                <a:lnTo>
                                  <a:pt x="9" y="357"/>
                                </a:lnTo>
                                <a:lnTo>
                                  <a:pt x="7" y="369"/>
                                </a:lnTo>
                                <a:lnTo>
                                  <a:pt x="5" y="380"/>
                                </a:lnTo>
                                <a:lnTo>
                                  <a:pt x="2" y="390"/>
                                </a:lnTo>
                                <a:lnTo>
                                  <a:pt x="1" y="401"/>
                                </a:lnTo>
                                <a:lnTo>
                                  <a:pt x="0" y="413"/>
                                </a:lnTo>
                                <a:lnTo>
                                  <a:pt x="0" y="424"/>
                                </a:lnTo>
                                <a:lnTo>
                                  <a:pt x="0" y="435"/>
                                </a:lnTo>
                                <a:lnTo>
                                  <a:pt x="0" y="447"/>
                                </a:lnTo>
                                <a:lnTo>
                                  <a:pt x="1" y="457"/>
                                </a:lnTo>
                                <a:lnTo>
                                  <a:pt x="1" y="468"/>
                                </a:lnTo>
                                <a:lnTo>
                                  <a:pt x="2" y="479"/>
                                </a:lnTo>
                                <a:lnTo>
                                  <a:pt x="5" y="491"/>
                                </a:lnTo>
                                <a:lnTo>
                                  <a:pt x="7" y="501"/>
                                </a:lnTo>
                                <a:lnTo>
                                  <a:pt x="9" y="512"/>
                                </a:lnTo>
                                <a:lnTo>
                                  <a:pt x="12" y="522"/>
                                </a:lnTo>
                                <a:lnTo>
                                  <a:pt x="17" y="533"/>
                                </a:lnTo>
                                <a:lnTo>
                                  <a:pt x="21" y="543"/>
                                </a:lnTo>
                                <a:lnTo>
                                  <a:pt x="25" y="555"/>
                                </a:lnTo>
                                <a:lnTo>
                                  <a:pt x="29" y="565"/>
                                </a:lnTo>
                                <a:lnTo>
                                  <a:pt x="35" y="575"/>
                                </a:lnTo>
                                <a:lnTo>
                                  <a:pt x="41" y="584"/>
                                </a:lnTo>
                                <a:lnTo>
                                  <a:pt x="46" y="594"/>
                                </a:lnTo>
                                <a:lnTo>
                                  <a:pt x="52" y="604"/>
                                </a:lnTo>
                                <a:lnTo>
                                  <a:pt x="59" y="614"/>
                                </a:lnTo>
                                <a:lnTo>
                                  <a:pt x="65" y="624"/>
                                </a:lnTo>
                                <a:lnTo>
                                  <a:pt x="80" y="643"/>
                                </a:lnTo>
                                <a:lnTo>
                                  <a:pt x="96" y="661"/>
                                </a:lnTo>
                                <a:lnTo>
                                  <a:pt x="114" y="678"/>
                                </a:lnTo>
                                <a:lnTo>
                                  <a:pt x="132" y="695"/>
                                </a:lnTo>
                                <a:lnTo>
                                  <a:pt x="152" y="712"/>
                                </a:lnTo>
                                <a:lnTo>
                                  <a:pt x="173" y="728"/>
                                </a:lnTo>
                                <a:lnTo>
                                  <a:pt x="195" y="743"/>
                                </a:lnTo>
                                <a:lnTo>
                                  <a:pt x="219" y="758"/>
                                </a:lnTo>
                                <a:lnTo>
                                  <a:pt x="243" y="770"/>
                                </a:lnTo>
                                <a:lnTo>
                                  <a:pt x="268" y="783"/>
                                </a:lnTo>
                                <a:lnTo>
                                  <a:pt x="294" y="796"/>
                                </a:lnTo>
                                <a:lnTo>
                                  <a:pt x="321" y="807"/>
                                </a:lnTo>
                                <a:lnTo>
                                  <a:pt x="349" y="817"/>
                                </a:lnTo>
                                <a:lnTo>
                                  <a:pt x="377" y="827"/>
                                </a:lnTo>
                                <a:lnTo>
                                  <a:pt x="407" y="836"/>
                                </a:lnTo>
                                <a:lnTo>
                                  <a:pt x="438" y="844"/>
                                </a:lnTo>
                                <a:lnTo>
                                  <a:pt x="469" y="851"/>
                                </a:lnTo>
                                <a:lnTo>
                                  <a:pt x="500" y="857"/>
                                </a:lnTo>
                                <a:lnTo>
                                  <a:pt x="533" y="861"/>
                                </a:lnTo>
                                <a:lnTo>
                                  <a:pt x="565" y="865"/>
                                </a:lnTo>
                                <a:lnTo>
                                  <a:pt x="599" y="868"/>
                                </a:lnTo>
                                <a:lnTo>
                                  <a:pt x="633" y="870"/>
                                </a:lnTo>
                                <a:lnTo>
                                  <a:pt x="667" y="870"/>
                                </a:lnTo>
                                <a:lnTo>
                                  <a:pt x="702" y="870"/>
                                </a:lnTo>
                                <a:lnTo>
                                  <a:pt x="736" y="868"/>
                                </a:lnTo>
                                <a:lnTo>
                                  <a:pt x="769" y="865"/>
                                </a:lnTo>
                                <a:lnTo>
                                  <a:pt x="801" y="861"/>
                                </a:lnTo>
                                <a:lnTo>
                                  <a:pt x="834" y="857"/>
                                </a:lnTo>
                                <a:lnTo>
                                  <a:pt x="866" y="851"/>
                                </a:lnTo>
                                <a:lnTo>
                                  <a:pt x="897" y="844"/>
                                </a:lnTo>
                                <a:lnTo>
                                  <a:pt x="927" y="836"/>
                                </a:lnTo>
                                <a:lnTo>
                                  <a:pt x="957" y="827"/>
                                </a:lnTo>
                                <a:lnTo>
                                  <a:pt x="985" y="817"/>
                                </a:lnTo>
                                <a:lnTo>
                                  <a:pt x="1013" y="807"/>
                                </a:lnTo>
                                <a:lnTo>
                                  <a:pt x="1040" y="796"/>
                                </a:lnTo>
                                <a:lnTo>
                                  <a:pt x="1067" y="783"/>
                                </a:lnTo>
                                <a:lnTo>
                                  <a:pt x="1093" y="770"/>
                                </a:lnTo>
                                <a:lnTo>
                                  <a:pt x="1117" y="758"/>
                                </a:lnTo>
                                <a:lnTo>
                                  <a:pt x="1139" y="743"/>
                                </a:lnTo>
                                <a:lnTo>
                                  <a:pt x="1162" y="728"/>
                                </a:lnTo>
                                <a:lnTo>
                                  <a:pt x="1183" y="712"/>
                                </a:lnTo>
                                <a:lnTo>
                                  <a:pt x="1203" y="695"/>
                                </a:lnTo>
                                <a:lnTo>
                                  <a:pt x="1221" y="678"/>
                                </a:lnTo>
                                <a:lnTo>
                                  <a:pt x="1238" y="661"/>
                                </a:lnTo>
                                <a:lnTo>
                                  <a:pt x="1255" y="643"/>
                                </a:lnTo>
                                <a:lnTo>
                                  <a:pt x="1269" y="624"/>
                                </a:lnTo>
                                <a:lnTo>
                                  <a:pt x="1276" y="614"/>
                                </a:lnTo>
                                <a:lnTo>
                                  <a:pt x="1283" y="604"/>
                                </a:lnTo>
                                <a:lnTo>
                                  <a:pt x="1289" y="594"/>
                                </a:lnTo>
                                <a:lnTo>
                                  <a:pt x="1295" y="584"/>
                                </a:lnTo>
                                <a:lnTo>
                                  <a:pt x="1300" y="575"/>
                                </a:lnTo>
                                <a:lnTo>
                                  <a:pt x="1305" y="565"/>
                                </a:lnTo>
                                <a:lnTo>
                                  <a:pt x="1310" y="555"/>
                                </a:lnTo>
                                <a:lnTo>
                                  <a:pt x="1315" y="543"/>
                                </a:lnTo>
                                <a:lnTo>
                                  <a:pt x="1319" y="533"/>
                                </a:lnTo>
                                <a:lnTo>
                                  <a:pt x="1322" y="522"/>
                                </a:lnTo>
                                <a:lnTo>
                                  <a:pt x="1324" y="512"/>
                                </a:lnTo>
                                <a:lnTo>
                                  <a:pt x="1327" y="501"/>
                                </a:lnTo>
                                <a:lnTo>
                                  <a:pt x="1330" y="491"/>
                                </a:lnTo>
                                <a:lnTo>
                                  <a:pt x="1332" y="479"/>
                                </a:lnTo>
                                <a:lnTo>
                                  <a:pt x="1333" y="468"/>
                                </a:lnTo>
                                <a:lnTo>
                                  <a:pt x="1334" y="457"/>
                                </a:lnTo>
                                <a:lnTo>
                                  <a:pt x="1334" y="447"/>
                                </a:lnTo>
                                <a:lnTo>
                                  <a:pt x="1336" y="435"/>
                                </a:lnTo>
                                <a:lnTo>
                                  <a:pt x="1334" y="424"/>
                                </a:lnTo>
                                <a:lnTo>
                                  <a:pt x="1334" y="413"/>
                                </a:lnTo>
                                <a:lnTo>
                                  <a:pt x="1333" y="401"/>
                                </a:lnTo>
                                <a:lnTo>
                                  <a:pt x="1332" y="390"/>
                                </a:lnTo>
                                <a:lnTo>
                                  <a:pt x="1330" y="380"/>
                                </a:lnTo>
                                <a:lnTo>
                                  <a:pt x="1327" y="369"/>
                                </a:lnTo>
                                <a:lnTo>
                                  <a:pt x="1324" y="357"/>
                                </a:lnTo>
                                <a:lnTo>
                                  <a:pt x="1322" y="347"/>
                                </a:lnTo>
                                <a:lnTo>
                                  <a:pt x="1319" y="336"/>
                                </a:lnTo>
                                <a:lnTo>
                                  <a:pt x="1315" y="326"/>
                                </a:lnTo>
                                <a:lnTo>
                                  <a:pt x="1310" y="316"/>
                                </a:lnTo>
                                <a:lnTo>
                                  <a:pt x="1305" y="305"/>
                                </a:lnTo>
                                <a:lnTo>
                                  <a:pt x="1300" y="295"/>
                                </a:lnTo>
                                <a:lnTo>
                                  <a:pt x="1295" y="285"/>
                                </a:lnTo>
                                <a:lnTo>
                                  <a:pt x="1289" y="275"/>
                                </a:lnTo>
                                <a:lnTo>
                                  <a:pt x="1283" y="265"/>
                                </a:lnTo>
                                <a:lnTo>
                                  <a:pt x="1276" y="255"/>
                                </a:lnTo>
                                <a:lnTo>
                                  <a:pt x="1269" y="247"/>
                                </a:lnTo>
                                <a:lnTo>
                                  <a:pt x="1255" y="227"/>
                                </a:lnTo>
                                <a:lnTo>
                                  <a:pt x="1238" y="210"/>
                                </a:lnTo>
                                <a:lnTo>
                                  <a:pt x="1221" y="191"/>
                                </a:lnTo>
                                <a:lnTo>
                                  <a:pt x="1203" y="174"/>
                                </a:lnTo>
                                <a:lnTo>
                                  <a:pt x="1183" y="159"/>
                                </a:lnTo>
                                <a:lnTo>
                                  <a:pt x="1162" y="142"/>
                                </a:lnTo>
                                <a:lnTo>
                                  <a:pt x="1139" y="127"/>
                                </a:lnTo>
                                <a:lnTo>
                                  <a:pt x="1117" y="113"/>
                                </a:lnTo>
                                <a:lnTo>
                                  <a:pt x="1093" y="99"/>
                                </a:lnTo>
                                <a:lnTo>
                                  <a:pt x="1067" y="86"/>
                                </a:lnTo>
                                <a:lnTo>
                                  <a:pt x="1040" y="74"/>
                                </a:lnTo>
                                <a:lnTo>
                                  <a:pt x="1013" y="62"/>
                                </a:lnTo>
                                <a:lnTo>
                                  <a:pt x="985" y="52"/>
                                </a:lnTo>
                                <a:lnTo>
                                  <a:pt x="957" y="42"/>
                                </a:lnTo>
                                <a:lnTo>
                                  <a:pt x="927" y="34"/>
                                </a:lnTo>
                                <a:lnTo>
                                  <a:pt x="897" y="25"/>
                                </a:lnTo>
                                <a:lnTo>
                                  <a:pt x="866" y="20"/>
                                </a:lnTo>
                                <a:lnTo>
                                  <a:pt x="834" y="14"/>
                                </a:lnTo>
                                <a:lnTo>
                                  <a:pt x="801" y="8"/>
                                </a:lnTo>
                                <a:lnTo>
                                  <a:pt x="769" y="4"/>
                                </a:lnTo>
                                <a:lnTo>
                                  <a:pt x="735" y="1"/>
                                </a:lnTo>
                                <a:lnTo>
                                  <a:pt x="701" y="0"/>
                                </a:lnTo>
                                <a:lnTo>
                                  <a:pt x="667" y="0"/>
                                </a:lnTo>
                              </a:path>
                            </a:pathLst>
                          </a:custGeom>
                          <a:noFill/>
                          <a:ln w="17145">
                            <a:solidFill>
                              <a:srgbClr val="FF6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9" name="Freeform 694"/>
                        <wps:cNvSpPr>
                          <a:spLocks/>
                        </wps:cNvSpPr>
                        <wps:spPr bwMode="auto">
                          <a:xfrm>
                            <a:off x="7124" y="1882331"/>
                            <a:ext cx="420764" cy="364565"/>
                          </a:xfrm>
                          <a:custGeom>
                            <a:avLst/>
                            <a:gdLst>
                              <a:gd name="T0" fmla="*/ 450 w 1004"/>
                              <a:gd name="T1" fmla="*/ 1 h 870"/>
                              <a:gd name="T2" fmla="*/ 376 w 1004"/>
                              <a:gd name="T3" fmla="*/ 13 h 870"/>
                              <a:gd name="T4" fmla="*/ 307 w 1004"/>
                              <a:gd name="T5" fmla="*/ 34 h 870"/>
                              <a:gd name="T6" fmla="*/ 242 w 1004"/>
                              <a:gd name="T7" fmla="*/ 62 h 870"/>
                              <a:gd name="T8" fmla="*/ 182 w 1004"/>
                              <a:gd name="T9" fmla="*/ 99 h 870"/>
                              <a:gd name="T10" fmla="*/ 130 w 1004"/>
                              <a:gd name="T11" fmla="*/ 142 h 870"/>
                              <a:gd name="T12" fmla="*/ 86 w 1004"/>
                              <a:gd name="T13" fmla="*/ 192 h 870"/>
                              <a:gd name="T14" fmla="*/ 49 w 1004"/>
                              <a:gd name="T15" fmla="*/ 245 h 870"/>
                              <a:gd name="T16" fmla="*/ 23 w 1004"/>
                              <a:gd name="T17" fmla="*/ 305 h 870"/>
                              <a:gd name="T18" fmla="*/ 6 w 1004"/>
                              <a:gd name="T19" fmla="*/ 369 h 870"/>
                              <a:gd name="T20" fmla="*/ 0 w 1004"/>
                              <a:gd name="T21" fmla="*/ 436 h 870"/>
                              <a:gd name="T22" fmla="*/ 6 w 1004"/>
                              <a:gd name="T23" fmla="*/ 501 h 870"/>
                              <a:gd name="T24" fmla="*/ 23 w 1004"/>
                              <a:gd name="T25" fmla="*/ 565 h 870"/>
                              <a:gd name="T26" fmla="*/ 49 w 1004"/>
                              <a:gd name="T27" fmla="*/ 624 h 870"/>
                              <a:gd name="T28" fmla="*/ 86 w 1004"/>
                              <a:gd name="T29" fmla="*/ 678 h 870"/>
                              <a:gd name="T30" fmla="*/ 130 w 1004"/>
                              <a:gd name="T31" fmla="*/ 728 h 870"/>
                              <a:gd name="T32" fmla="*/ 182 w 1004"/>
                              <a:gd name="T33" fmla="*/ 771 h 870"/>
                              <a:gd name="T34" fmla="*/ 242 w 1004"/>
                              <a:gd name="T35" fmla="*/ 808 h 870"/>
                              <a:gd name="T36" fmla="*/ 307 w 1004"/>
                              <a:gd name="T37" fmla="*/ 836 h 870"/>
                              <a:gd name="T38" fmla="*/ 376 w 1004"/>
                              <a:gd name="T39" fmla="*/ 857 h 870"/>
                              <a:gd name="T40" fmla="*/ 450 w 1004"/>
                              <a:gd name="T41" fmla="*/ 869 h 870"/>
                              <a:gd name="T42" fmla="*/ 527 w 1004"/>
                              <a:gd name="T43" fmla="*/ 870 h 870"/>
                              <a:gd name="T44" fmla="*/ 602 w 1004"/>
                              <a:gd name="T45" fmla="*/ 861 h 870"/>
                              <a:gd name="T46" fmla="*/ 674 w 1004"/>
                              <a:gd name="T47" fmla="*/ 844 h 870"/>
                              <a:gd name="T48" fmla="*/ 741 w 1004"/>
                              <a:gd name="T49" fmla="*/ 817 h 870"/>
                              <a:gd name="T50" fmla="*/ 802 w 1004"/>
                              <a:gd name="T51" fmla="*/ 783 h 870"/>
                              <a:gd name="T52" fmla="*/ 857 w 1004"/>
                              <a:gd name="T53" fmla="*/ 742 h 870"/>
                              <a:gd name="T54" fmla="*/ 904 w 1004"/>
                              <a:gd name="T55" fmla="*/ 695 h 870"/>
                              <a:gd name="T56" fmla="*/ 943 w 1004"/>
                              <a:gd name="T57" fmla="*/ 643 h 870"/>
                              <a:gd name="T58" fmla="*/ 973 w 1004"/>
                              <a:gd name="T59" fmla="*/ 585 h 870"/>
                              <a:gd name="T60" fmla="*/ 993 w 1004"/>
                              <a:gd name="T61" fmla="*/ 522 h 870"/>
                              <a:gd name="T62" fmla="*/ 1002 w 1004"/>
                              <a:gd name="T63" fmla="*/ 457 h 870"/>
                              <a:gd name="T64" fmla="*/ 1001 w 1004"/>
                              <a:gd name="T65" fmla="*/ 390 h 870"/>
                              <a:gd name="T66" fmla="*/ 987 w 1004"/>
                              <a:gd name="T67" fmla="*/ 326 h 870"/>
                              <a:gd name="T68" fmla="*/ 964 w 1004"/>
                              <a:gd name="T69" fmla="*/ 265 h 870"/>
                              <a:gd name="T70" fmla="*/ 930 w 1004"/>
                              <a:gd name="T71" fmla="*/ 209 h 870"/>
                              <a:gd name="T72" fmla="*/ 888 w 1004"/>
                              <a:gd name="T73" fmla="*/ 157 h 870"/>
                              <a:gd name="T74" fmla="*/ 838 w 1004"/>
                              <a:gd name="T75" fmla="*/ 112 h 870"/>
                              <a:gd name="T76" fmla="*/ 782 w 1004"/>
                              <a:gd name="T77" fmla="*/ 74 h 870"/>
                              <a:gd name="T78" fmla="*/ 718 w 1004"/>
                              <a:gd name="T79" fmla="*/ 43 h 870"/>
                              <a:gd name="T80" fmla="*/ 650 w 1004"/>
                              <a:gd name="T81" fmla="*/ 20 h 870"/>
                              <a:gd name="T82" fmla="*/ 578 w 1004"/>
                              <a:gd name="T83" fmla="*/ 4 h 870"/>
                              <a:gd name="T84" fmla="*/ 502 w 1004"/>
                              <a:gd name="T85" fmla="*/ 0 h 8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004" h="870">
                                <a:moveTo>
                                  <a:pt x="502" y="0"/>
                                </a:moveTo>
                                <a:lnTo>
                                  <a:pt x="476" y="0"/>
                                </a:lnTo>
                                <a:lnTo>
                                  <a:pt x="450" y="1"/>
                                </a:lnTo>
                                <a:lnTo>
                                  <a:pt x="426" y="4"/>
                                </a:lnTo>
                                <a:lnTo>
                                  <a:pt x="400" y="8"/>
                                </a:lnTo>
                                <a:lnTo>
                                  <a:pt x="376" y="13"/>
                                </a:lnTo>
                                <a:lnTo>
                                  <a:pt x="352" y="20"/>
                                </a:lnTo>
                                <a:lnTo>
                                  <a:pt x="329" y="25"/>
                                </a:lnTo>
                                <a:lnTo>
                                  <a:pt x="307" y="34"/>
                                </a:lnTo>
                                <a:lnTo>
                                  <a:pt x="284" y="43"/>
                                </a:lnTo>
                                <a:lnTo>
                                  <a:pt x="263" y="52"/>
                                </a:lnTo>
                                <a:lnTo>
                                  <a:pt x="242" y="62"/>
                                </a:lnTo>
                                <a:lnTo>
                                  <a:pt x="221" y="74"/>
                                </a:lnTo>
                                <a:lnTo>
                                  <a:pt x="201" y="87"/>
                                </a:lnTo>
                                <a:lnTo>
                                  <a:pt x="182" y="99"/>
                                </a:lnTo>
                                <a:lnTo>
                                  <a:pt x="164" y="112"/>
                                </a:lnTo>
                                <a:lnTo>
                                  <a:pt x="147" y="128"/>
                                </a:lnTo>
                                <a:lnTo>
                                  <a:pt x="130" y="142"/>
                                </a:lnTo>
                                <a:lnTo>
                                  <a:pt x="115" y="157"/>
                                </a:lnTo>
                                <a:lnTo>
                                  <a:pt x="99" y="175"/>
                                </a:lnTo>
                                <a:lnTo>
                                  <a:pt x="86" y="192"/>
                                </a:lnTo>
                                <a:lnTo>
                                  <a:pt x="72" y="209"/>
                                </a:lnTo>
                                <a:lnTo>
                                  <a:pt x="61" y="227"/>
                                </a:lnTo>
                                <a:lnTo>
                                  <a:pt x="49" y="245"/>
                                </a:lnTo>
                                <a:lnTo>
                                  <a:pt x="40" y="265"/>
                                </a:lnTo>
                                <a:lnTo>
                                  <a:pt x="31" y="285"/>
                                </a:lnTo>
                                <a:lnTo>
                                  <a:pt x="23" y="305"/>
                                </a:lnTo>
                                <a:lnTo>
                                  <a:pt x="16" y="326"/>
                                </a:lnTo>
                                <a:lnTo>
                                  <a:pt x="10" y="348"/>
                                </a:lnTo>
                                <a:lnTo>
                                  <a:pt x="6" y="369"/>
                                </a:lnTo>
                                <a:lnTo>
                                  <a:pt x="3" y="390"/>
                                </a:lnTo>
                                <a:lnTo>
                                  <a:pt x="0" y="413"/>
                                </a:lnTo>
                                <a:lnTo>
                                  <a:pt x="0" y="436"/>
                                </a:lnTo>
                                <a:lnTo>
                                  <a:pt x="0" y="457"/>
                                </a:lnTo>
                                <a:lnTo>
                                  <a:pt x="3" y="480"/>
                                </a:lnTo>
                                <a:lnTo>
                                  <a:pt x="6" y="501"/>
                                </a:lnTo>
                                <a:lnTo>
                                  <a:pt x="10" y="522"/>
                                </a:lnTo>
                                <a:lnTo>
                                  <a:pt x="16" y="544"/>
                                </a:lnTo>
                                <a:lnTo>
                                  <a:pt x="23" y="565"/>
                                </a:lnTo>
                                <a:lnTo>
                                  <a:pt x="31" y="585"/>
                                </a:lnTo>
                                <a:lnTo>
                                  <a:pt x="40" y="605"/>
                                </a:lnTo>
                                <a:lnTo>
                                  <a:pt x="49" y="624"/>
                                </a:lnTo>
                                <a:lnTo>
                                  <a:pt x="61" y="643"/>
                                </a:lnTo>
                                <a:lnTo>
                                  <a:pt x="72" y="661"/>
                                </a:lnTo>
                                <a:lnTo>
                                  <a:pt x="86" y="678"/>
                                </a:lnTo>
                                <a:lnTo>
                                  <a:pt x="99" y="695"/>
                                </a:lnTo>
                                <a:lnTo>
                                  <a:pt x="115" y="712"/>
                                </a:lnTo>
                                <a:lnTo>
                                  <a:pt x="130" y="728"/>
                                </a:lnTo>
                                <a:lnTo>
                                  <a:pt x="147" y="742"/>
                                </a:lnTo>
                                <a:lnTo>
                                  <a:pt x="164" y="758"/>
                                </a:lnTo>
                                <a:lnTo>
                                  <a:pt x="182" y="771"/>
                                </a:lnTo>
                                <a:lnTo>
                                  <a:pt x="201" y="783"/>
                                </a:lnTo>
                                <a:lnTo>
                                  <a:pt x="221" y="796"/>
                                </a:lnTo>
                                <a:lnTo>
                                  <a:pt x="242" y="808"/>
                                </a:lnTo>
                                <a:lnTo>
                                  <a:pt x="263" y="817"/>
                                </a:lnTo>
                                <a:lnTo>
                                  <a:pt x="284" y="827"/>
                                </a:lnTo>
                                <a:lnTo>
                                  <a:pt x="307" y="836"/>
                                </a:lnTo>
                                <a:lnTo>
                                  <a:pt x="329" y="844"/>
                                </a:lnTo>
                                <a:lnTo>
                                  <a:pt x="352" y="850"/>
                                </a:lnTo>
                                <a:lnTo>
                                  <a:pt x="376" y="857"/>
                                </a:lnTo>
                                <a:lnTo>
                                  <a:pt x="400" y="861"/>
                                </a:lnTo>
                                <a:lnTo>
                                  <a:pt x="426" y="866"/>
                                </a:lnTo>
                                <a:lnTo>
                                  <a:pt x="450" y="869"/>
                                </a:lnTo>
                                <a:lnTo>
                                  <a:pt x="476" y="870"/>
                                </a:lnTo>
                                <a:lnTo>
                                  <a:pt x="502" y="870"/>
                                </a:lnTo>
                                <a:lnTo>
                                  <a:pt x="527" y="870"/>
                                </a:lnTo>
                                <a:lnTo>
                                  <a:pt x="553" y="869"/>
                                </a:lnTo>
                                <a:lnTo>
                                  <a:pt x="578" y="866"/>
                                </a:lnTo>
                                <a:lnTo>
                                  <a:pt x="602" y="861"/>
                                </a:lnTo>
                                <a:lnTo>
                                  <a:pt x="626" y="857"/>
                                </a:lnTo>
                                <a:lnTo>
                                  <a:pt x="650" y="850"/>
                                </a:lnTo>
                                <a:lnTo>
                                  <a:pt x="674" y="844"/>
                                </a:lnTo>
                                <a:lnTo>
                                  <a:pt x="697" y="836"/>
                                </a:lnTo>
                                <a:lnTo>
                                  <a:pt x="718" y="827"/>
                                </a:lnTo>
                                <a:lnTo>
                                  <a:pt x="741" y="817"/>
                                </a:lnTo>
                                <a:lnTo>
                                  <a:pt x="762" y="808"/>
                                </a:lnTo>
                                <a:lnTo>
                                  <a:pt x="782" y="796"/>
                                </a:lnTo>
                                <a:lnTo>
                                  <a:pt x="802" y="783"/>
                                </a:lnTo>
                                <a:lnTo>
                                  <a:pt x="820" y="771"/>
                                </a:lnTo>
                                <a:lnTo>
                                  <a:pt x="838" y="758"/>
                                </a:lnTo>
                                <a:lnTo>
                                  <a:pt x="857" y="742"/>
                                </a:lnTo>
                                <a:lnTo>
                                  <a:pt x="872" y="728"/>
                                </a:lnTo>
                                <a:lnTo>
                                  <a:pt x="888" y="712"/>
                                </a:lnTo>
                                <a:lnTo>
                                  <a:pt x="904" y="695"/>
                                </a:lnTo>
                                <a:lnTo>
                                  <a:pt x="918" y="678"/>
                                </a:lnTo>
                                <a:lnTo>
                                  <a:pt x="930" y="661"/>
                                </a:lnTo>
                                <a:lnTo>
                                  <a:pt x="943" y="643"/>
                                </a:lnTo>
                                <a:lnTo>
                                  <a:pt x="954" y="624"/>
                                </a:lnTo>
                                <a:lnTo>
                                  <a:pt x="964" y="605"/>
                                </a:lnTo>
                                <a:lnTo>
                                  <a:pt x="973" y="585"/>
                                </a:lnTo>
                                <a:lnTo>
                                  <a:pt x="981" y="565"/>
                                </a:lnTo>
                                <a:lnTo>
                                  <a:pt x="987" y="544"/>
                                </a:lnTo>
                                <a:lnTo>
                                  <a:pt x="993" y="522"/>
                                </a:lnTo>
                                <a:lnTo>
                                  <a:pt x="997" y="501"/>
                                </a:lnTo>
                                <a:lnTo>
                                  <a:pt x="1001" y="480"/>
                                </a:lnTo>
                                <a:lnTo>
                                  <a:pt x="1002" y="457"/>
                                </a:lnTo>
                                <a:lnTo>
                                  <a:pt x="1004" y="436"/>
                                </a:lnTo>
                                <a:lnTo>
                                  <a:pt x="1002" y="413"/>
                                </a:lnTo>
                                <a:lnTo>
                                  <a:pt x="1001" y="390"/>
                                </a:lnTo>
                                <a:lnTo>
                                  <a:pt x="997" y="369"/>
                                </a:lnTo>
                                <a:lnTo>
                                  <a:pt x="993" y="348"/>
                                </a:lnTo>
                                <a:lnTo>
                                  <a:pt x="987" y="326"/>
                                </a:lnTo>
                                <a:lnTo>
                                  <a:pt x="981" y="305"/>
                                </a:lnTo>
                                <a:lnTo>
                                  <a:pt x="973" y="285"/>
                                </a:lnTo>
                                <a:lnTo>
                                  <a:pt x="964" y="265"/>
                                </a:lnTo>
                                <a:lnTo>
                                  <a:pt x="954" y="245"/>
                                </a:lnTo>
                                <a:lnTo>
                                  <a:pt x="943" y="227"/>
                                </a:lnTo>
                                <a:lnTo>
                                  <a:pt x="930" y="209"/>
                                </a:lnTo>
                                <a:lnTo>
                                  <a:pt x="918" y="192"/>
                                </a:lnTo>
                                <a:lnTo>
                                  <a:pt x="904" y="175"/>
                                </a:lnTo>
                                <a:lnTo>
                                  <a:pt x="888" y="157"/>
                                </a:lnTo>
                                <a:lnTo>
                                  <a:pt x="872" y="142"/>
                                </a:lnTo>
                                <a:lnTo>
                                  <a:pt x="857" y="128"/>
                                </a:lnTo>
                                <a:lnTo>
                                  <a:pt x="838" y="112"/>
                                </a:lnTo>
                                <a:lnTo>
                                  <a:pt x="820" y="99"/>
                                </a:lnTo>
                                <a:lnTo>
                                  <a:pt x="802" y="87"/>
                                </a:lnTo>
                                <a:lnTo>
                                  <a:pt x="782" y="74"/>
                                </a:lnTo>
                                <a:lnTo>
                                  <a:pt x="762" y="62"/>
                                </a:lnTo>
                                <a:lnTo>
                                  <a:pt x="741" y="52"/>
                                </a:lnTo>
                                <a:lnTo>
                                  <a:pt x="718" y="43"/>
                                </a:lnTo>
                                <a:lnTo>
                                  <a:pt x="697" y="34"/>
                                </a:lnTo>
                                <a:lnTo>
                                  <a:pt x="674" y="25"/>
                                </a:lnTo>
                                <a:lnTo>
                                  <a:pt x="650" y="20"/>
                                </a:lnTo>
                                <a:lnTo>
                                  <a:pt x="626" y="13"/>
                                </a:lnTo>
                                <a:lnTo>
                                  <a:pt x="602" y="8"/>
                                </a:lnTo>
                                <a:lnTo>
                                  <a:pt x="578" y="4"/>
                                </a:lnTo>
                                <a:lnTo>
                                  <a:pt x="553" y="1"/>
                                </a:lnTo>
                                <a:lnTo>
                                  <a:pt x="527" y="0"/>
                                </a:lnTo>
                                <a:lnTo>
                                  <a:pt x="502" y="0"/>
                                </a:lnTo>
                              </a:path>
                            </a:pathLst>
                          </a:custGeom>
                          <a:noFill/>
                          <a:ln w="17145">
                            <a:solidFill>
                              <a:srgbClr val="FF6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0" name="Freeform 695"/>
                        <wps:cNvSpPr>
                          <a:spLocks/>
                        </wps:cNvSpPr>
                        <wps:spPr bwMode="auto">
                          <a:xfrm>
                            <a:off x="1057357" y="730388"/>
                            <a:ext cx="559900" cy="364984"/>
                          </a:xfrm>
                          <a:custGeom>
                            <a:avLst/>
                            <a:gdLst>
                              <a:gd name="T0" fmla="*/ 599 w 1336"/>
                              <a:gd name="T1" fmla="*/ 3 h 871"/>
                              <a:gd name="T2" fmla="*/ 500 w 1336"/>
                              <a:gd name="T3" fmla="*/ 14 h 871"/>
                              <a:gd name="T4" fmla="*/ 407 w 1336"/>
                              <a:gd name="T5" fmla="*/ 34 h 871"/>
                              <a:gd name="T6" fmla="*/ 321 w 1336"/>
                              <a:gd name="T7" fmla="*/ 64 h 871"/>
                              <a:gd name="T8" fmla="*/ 243 w 1336"/>
                              <a:gd name="T9" fmla="*/ 99 h 871"/>
                              <a:gd name="T10" fmla="*/ 173 w 1336"/>
                              <a:gd name="T11" fmla="*/ 143 h 871"/>
                              <a:gd name="T12" fmla="*/ 114 w 1336"/>
                              <a:gd name="T13" fmla="*/ 191 h 871"/>
                              <a:gd name="T14" fmla="*/ 65 w 1336"/>
                              <a:gd name="T15" fmla="*/ 247 h 871"/>
                              <a:gd name="T16" fmla="*/ 46 w 1336"/>
                              <a:gd name="T17" fmla="*/ 277 h 871"/>
                              <a:gd name="T18" fmla="*/ 29 w 1336"/>
                              <a:gd name="T19" fmla="*/ 306 h 871"/>
                              <a:gd name="T20" fmla="*/ 17 w 1336"/>
                              <a:gd name="T21" fmla="*/ 338 h 871"/>
                              <a:gd name="T22" fmla="*/ 7 w 1336"/>
                              <a:gd name="T23" fmla="*/ 369 h 871"/>
                              <a:gd name="T24" fmla="*/ 1 w 1336"/>
                              <a:gd name="T25" fmla="*/ 401 h 871"/>
                              <a:gd name="T26" fmla="*/ 0 w 1336"/>
                              <a:gd name="T27" fmla="*/ 436 h 871"/>
                              <a:gd name="T28" fmla="*/ 1 w 1336"/>
                              <a:gd name="T29" fmla="*/ 470 h 871"/>
                              <a:gd name="T30" fmla="*/ 7 w 1336"/>
                              <a:gd name="T31" fmla="*/ 502 h 871"/>
                              <a:gd name="T32" fmla="*/ 17 w 1336"/>
                              <a:gd name="T33" fmla="*/ 533 h 871"/>
                              <a:gd name="T34" fmla="*/ 29 w 1336"/>
                              <a:gd name="T35" fmla="*/ 565 h 871"/>
                              <a:gd name="T36" fmla="*/ 46 w 1336"/>
                              <a:gd name="T37" fmla="*/ 595 h 871"/>
                              <a:gd name="T38" fmla="*/ 65 w 1336"/>
                              <a:gd name="T39" fmla="*/ 624 h 871"/>
                              <a:gd name="T40" fmla="*/ 114 w 1336"/>
                              <a:gd name="T41" fmla="*/ 680 h 871"/>
                              <a:gd name="T42" fmla="*/ 173 w 1336"/>
                              <a:gd name="T43" fmla="*/ 728 h 871"/>
                              <a:gd name="T44" fmla="*/ 243 w 1336"/>
                              <a:gd name="T45" fmla="*/ 772 h 871"/>
                              <a:gd name="T46" fmla="*/ 321 w 1336"/>
                              <a:gd name="T47" fmla="*/ 807 h 871"/>
                              <a:gd name="T48" fmla="*/ 407 w 1336"/>
                              <a:gd name="T49" fmla="*/ 837 h 871"/>
                              <a:gd name="T50" fmla="*/ 500 w 1336"/>
                              <a:gd name="T51" fmla="*/ 857 h 871"/>
                              <a:gd name="T52" fmla="*/ 599 w 1336"/>
                              <a:gd name="T53" fmla="*/ 868 h 871"/>
                              <a:gd name="T54" fmla="*/ 702 w 1336"/>
                              <a:gd name="T55" fmla="*/ 870 h 871"/>
                              <a:gd name="T56" fmla="*/ 801 w 1336"/>
                              <a:gd name="T57" fmla="*/ 863 h 871"/>
                              <a:gd name="T58" fmla="*/ 897 w 1336"/>
                              <a:gd name="T59" fmla="*/ 844 h 871"/>
                              <a:gd name="T60" fmla="*/ 985 w 1336"/>
                              <a:gd name="T61" fmla="*/ 819 h 871"/>
                              <a:gd name="T62" fmla="*/ 1067 w 1336"/>
                              <a:gd name="T63" fmla="*/ 785 h 871"/>
                              <a:gd name="T64" fmla="*/ 1139 w 1336"/>
                              <a:gd name="T65" fmla="*/ 744 h 871"/>
                              <a:gd name="T66" fmla="*/ 1203 w 1336"/>
                              <a:gd name="T67" fmla="*/ 697 h 871"/>
                              <a:gd name="T68" fmla="*/ 1255 w 1336"/>
                              <a:gd name="T69" fmla="*/ 643 h 871"/>
                              <a:gd name="T70" fmla="*/ 1283 w 1336"/>
                              <a:gd name="T71" fmla="*/ 604 h 871"/>
                              <a:gd name="T72" fmla="*/ 1300 w 1336"/>
                              <a:gd name="T73" fmla="*/ 575 h 871"/>
                              <a:gd name="T74" fmla="*/ 1315 w 1336"/>
                              <a:gd name="T75" fmla="*/ 545 h 871"/>
                              <a:gd name="T76" fmla="*/ 1324 w 1336"/>
                              <a:gd name="T77" fmla="*/ 512 h 871"/>
                              <a:gd name="T78" fmla="*/ 1332 w 1336"/>
                              <a:gd name="T79" fmla="*/ 480 h 871"/>
                              <a:gd name="T80" fmla="*/ 1334 w 1336"/>
                              <a:gd name="T81" fmla="*/ 447 h 871"/>
                              <a:gd name="T82" fmla="*/ 1334 w 1336"/>
                              <a:gd name="T83" fmla="*/ 413 h 871"/>
                              <a:gd name="T84" fmla="*/ 1330 w 1336"/>
                              <a:gd name="T85" fmla="*/ 380 h 871"/>
                              <a:gd name="T86" fmla="*/ 1322 w 1336"/>
                              <a:gd name="T87" fmla="*/ 348 h 871"/>
                              <a:gd name="T88" fmla="*/ 1310 w 1336"/>
                              <a:gd name="T89" fmla="*/ 316 h 871"/>
                              <a:gd name="T90" fmla="*/ 1295 w 1336"/>
                              <a:gd name="T91" fmla="*/ 287 h 871"/>
                              <a:gd name="T92" fmla="*/ 1276 w 1336"/>
                              <a:gd name="T93" fmla="*/ 257 h 871"/>
                              <a:gd name="T94" fmla="*/ 1238 w 1336"/>
                              <a:gd name="T95" fmla="*/ 210 h 871"/>
                              <a:gd name="T96" fmla="*/ 1183 w 1336"/>
                              <a:gd name="T97" fmla="*/ 159 h 871"/>
                              <a:gd name="T98" fmla="*/ 1117 w 1336"/>
                              <a:gd name="T99" fmla="*/ 113 h 871"/>
                              <a:gd name="T100" fmla="*/ 1040 w 1336"/>
                              <a:gd name="T101" fmla="*/ 75 h 871"/>
                              <a:gd name="T102" fmla="*/ 957 w 1336"/>
                              <a:gd name="T103" fmla="*/ 42 h 871"/>
                              <a:gd name="T104" fmla="*/ 866 w 1336"/>
                              <a:gd name="T105" fmla="*/ 20 h 871"/>
                              <a:gd name="T106" fmla="*/ 769 w 1336"/>
                              <a:gd name="T107" fmla="*/ 6 h 871"/>
                              <a:gd name="T108" fmla="*/ 667 w 1336"/>
                              <a:gd name="T109" fmla="*/ 0 h 8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336" h="871">
                                <a:moveTo>
                                  <a:pt x="667" y="0"/>
                                </a:moveTo>
                                <a:lnTo>
                                  <a:pt x="633" y="1"/>
                                </a:lnTo>
                                <a:lnTo>
                                  <a:pt x="599" y="3"/>
                                </a:lnTo>
                                <a:lnTo>
                                  <a:pt x="565" y="6"/>
                                </a:lnTo>
                                <a:lnTo>
                                  <a:pt x="533" y="8"/>
                                </a:lnTo>
                                <a:lnTo>
                                  <a:pt x="500" y="14"/>
                                </a:lnTo>
                                <a:lnTo>
                                  <a:pt x="469" y="20"/>
                                </a:lnTo>
                                <a:lnTo>
                                  <a:pt x="438" y="27"/>
                                </a:lnTo>
                                <a:lnTo>
                                  <a:pt x="407" y="34"/>
                                </a:lnTo>
                                <a:lnTo>
                                  <a:pt x="377" y="44"/>
                                </a:lnTo>
                                <a:lnTo>
                                  <a:pt x="349" y="52"/>
                                </a:lnTo>
                                <a:lnTo>
                                  <a:pt x="321" y="64"/>
                                </a:lnTo>
                                <a:lnTo>
                                  <a:pt x="294" y="75"/>
                                </a:lnTo>
                                <a:lnTo>
                                  <a:pt x="268" y="86"/>
                                </a:lnTo>
                                <a:lnTo>
                                  <a:pt x="243" y="99"/>
                                </a:lnTo>
                                <a:lnTo>
                                  <a:pt x="219" y="113"/>
                                </a:lnTo>
                                <a:lnTo>
                                  <a:pt x="195" y="128"/>
                                </a:lnTo>
                                <a:lnTo>
                                  <a:pt x="173" y="143"/>
                                </a:lnTo>
                                <a:lnTo>
                                  <a:pt x="152" y="159"/>
                                </a:lnTo>
                                <a:lnTo>
                                  <a:pt x="132" y="174"/>
                                </a:lnTo>
                                <a:lnTo>
                                  <a:pt x="114" y="191"/>
                                </a:lnTo>
                                <a:lnTo>
                                  <a:pt x="96" y="210"/>
                                </a:lnTo>
                                <a:lnTo>
                                  <a:pt x="80" y="228"/>
                                </a:lnTo>
                                <a:lnTo>
                                  <a:pt x="65" y="247"/>
                                </a:lnTo>
                                <a:lnTo>
                                  <a:pt x="59" y="257"/>
                                </a:lnTo>
                                <a:lnTo>
                                  <a:pt x="52" y="267"/>
                                </a:lnTo>
                                <a:lnTo>
                                  <a:pt x="46" y="277"/>
                                </a:lnTo>
                                <a:lnTo>
                                  <a:pt x="41" y="287"/>
                                </a:lnTo>
                                <a:lnTo>
                                  <a:pt x="35" y="296"/>
                                </a:lnTo>
                                <a:lnTo>
                                  <a:pt x="29" y="306"/>
                                </a:lnTo>
                                <a:lnTo>
                                  <a:pt x="25" y="316"/>
                                </a:lnTo>
                                <a:lnTo>
                                  <a:pt x="21" y="326"/>
                                </a:lnTo>
                                <a:lnTo>
                                  <a:pt x="17" y="338"/>
                                </a:lnTo>
                                <a:lnTo>
                                  <a:pt x="12" y="348"/>
                                </a:lnTo>
                                <a:lnTo>
                                  <a:pt x="9" y="359"/>
                                </a:lnTo>
                                <a:lnTo>
                                  <a:pt x="7" y="369"/>
                                </a:lnTo>
                                <a:lnTo>
                                  <a:pt x="5" y="380"/>
                                </a:lnTo>
                                <a:lnTo>
                                  <a:pt x="2" y="392"/>
                                </a:lnTo>
                                <a:lnTo>
                                  <a:pt x="1" y="401"/>
                                </a:lnTo>
                                <a:lnTo>
                                  <a:pt x="0" y="413"/>
                                </a:lnTo>
                                <a:lnTo>
                                  <a:pt x="0" y="424"/>
                                </a:lnTo>
                                <a:lnTo>
                                  <a:pt x="0" y="436"/>
                                </a:lnTo>
                                <a:lnTo>
                                  <a:pt x="0" y="447"/>
                                </a:lnTo>
                                <a:lnTo>
                                  <a:pt x="1" y="458"/>
                                </a:lnTo>
                                <a:lnTo>
                                  <a:pt x="1" y="470"/>
                                </a:lnTo>
                                <a:lnTo>
                                  <a:pt x="2" y="480"/>
                                </a:lnTo>
                                <a:lnTo>
                                  <a:pt x="5" y="491"/>
                                </a:lnTo>
                                <a:lnTo>
                                  <a:pt x="7" y="502"/>
                                </a:lnTo>
                                <a:lnTo>
                                  <a:pt x="9" y="512"/>
                                </a:lnTo>
                                <a:lnTo>
                                  <a:pt x="12" y="524"/>
                                </a:lnTo>
                                <a:lnTo>
                                  <a:pt x="17" y="533"/>
                                </a:lnTo>
                                <a:lnTo>
                                  <a:pt x="21" y="545"/>
                                </a:lnTo>
                                <a:lnTo>
                                  <a:pt x="25" y="555"/>
                                </a:lnTo>
                                <a:lnTo>
                                  <a:pt x="29" y="565"/>
                                </a:lnTo>
                                <a:lnTo>
                                  <a:pt x="35" y="575"/>
                                </a:lnTo>
                                <a:lnTo>
                                  <a:pt x="41" y="585"/>
                                </a:lnTo>
                                <a:lnTo>
                                  <a:pt x="46" y="595"/>
                                </a:lnTo>
                                <a:lnTo>
                                  <a:pt x="52" y="604"/>
                                </a:lnTo>
                                <a:lnTo>
                                  <a:pt x="59" y="614"/>
                                </a:lnTo>
                                <a:lnTo>
                                  <a:pt x="65" y="624"/>
                                </a:lnTo>
                                <a:lnTo>
                                  <a:pt x="80" y="643"/>
                                </a:lnTo>
                                <a:lnTo>
                                  <a:pt x="96" y="661"/>
                                </a:lnTo>
                                <a:lnTo>
                                  <a:pt x="114" y="680"/>
                                </a:lnTo>
                                <a:lnTo>
                                  <a:pt x="132" y="697"/>
                                </a:lnTo>
                                <a:lnTo>
                                  <a:pt x="152" y="712"/>
                                </a:lnTo>
                                <a:lnTo>
                                  <a:pt x="173" y="728"/>
                                </a:lnTo>
                                <a:lnTo>
                                  <a:pt x="195" y="744"/>
                                </a:lnTo>
                                <a:lnTo>
                                  <a:pt x="219" y="758"/>
                                </a:lnTo>
                                <a:lnTo>
                                  <a:pt x="243" y="772"/>
                                </a:lnTo>
                                <a:lnTo>
                                  <a:pt x="268" y="785"/>
                                </a:lnTo>
                                <a:lnTo>
                                  <a:pt x="294" y="796"/>
                                </a:lnTo>
                                <a:lnTo>
                                  <a:pt x="321" y="807"/>
                                </a:lnTo>
                                <a:lnTo>
                                  <a:pt x="349" y="819"/>
                                </a:lnTo>
                                <a:lnTo>
                                  <a:pt x="377" y="827"/>
                                </a:lnTo>
                                <a:lnTo>
                                  <a:pt x="407" y="837"/>
                                </a:lnTo>
                                <a:lnTo>
                                  <a:pt x="438" y="844"/>
                                </a:lnTo>
                                <a:lnTo>
                                  <a:pt x="469" y="851"/>
                                </a:lnTo>
                                <a:lnTo>
                                  <a:pt x="500" y="857"/>
                                </a:lnTo>
                                <a:lnTo>
                                  <a:pt x="533" y="861"/>
                                </a:lnTo>
                                <a:lnTo>
                                  <a:pt x="565" y="866"/>
                                </a:lnTo>
                                <a:lnTo>
                                  <a:pt x="599" y="868"/>
                                </a:lnTo>
                                <a:lnTo>
                                  <a:pt x="633" y="870"/>
                                </a:lnTo>
                                <a:lnTo>
                                  <a:pt x="667" y="871"/>
                                </a:lnTo>
                                <a:lnTo>
                                  <a:pt x="702" y="870"/>
                                </a:lnTo>
                                <a:lnTo>
                                  <a:pt x="736" y="868"/>
                                </a:lnTo>
                                <a:lnTo>
                                  <a:pt x="769" y="866"/>
                                </a:lnTo>
                                <a:lnTo>
                                  <a:pt x="801" y="863"/>
                                </a:lnTo>
                                <a:lnTo>
                                  <a:pt x="834" y="857"/>
                                </a:lnTo>
                                <a:lnTo>
                                  <a:pt x="866" y="851"/>
                                </a:lnTo>
                                <a:lnTo>
                                  <a:pt x="897" y="844"/>
                                </a:lnTo>
                                <a:lnTo>
                                  <a:pt x="927" y="837"/>
                                </a:lnTo>
                                <a:lnTo>
                                  <a:pt x="957" y="829"/>
                                </a:lnTo>
                                <a:lnTo>
                                  <a:pt x="985" y="819"/>
                                </a:lnTo>
                                <a:lnTo>
                                  <a:pt x="1013" y="807"/>
                                </a:lnTo>
                                <a:lnTo>
                                  <a:pt x="1040" y="796"/>
                                </a:lnTo>
                                <a:lnTo>
                                  <a:pt x="1067" y="785"/>
                                </a:lnTo>
                                <a:lnTo>
                                  <a:pt x="1093" y="772"/>
                                </a:lnTo>
                                <a:lnTo>
                                  <a:pt x="1117" y="758"/>
                                </a:lnTo>
                                <a:lnTo>
                                  <a:pt x="1139" y="744"/>
                                </a:lnTo>
                                <a:lnTo>
                                  <a:pt x="1162" y="728"/>
                                </a:lnTo>
                                <a:lnTo>
                                  <a:pt x="1183" y="712"/>
                                </a:lnTo>
                                <a:lnTo>
                                  <a:pt x="1203" y="697"/>
                                </a:lnTo>
                                <a:lnTo>
                                  <a:pt x="1221" y="680"/>
                                </a:lnTo>
                                <a:lnTo>
                                  <a:pt x="1238" y="661"/>
                                </a:lnTo>
                                <a:lnTo>
                                  <a:pt x="1255" y="643"/>
                                </a:lnTo>
                                <a:lnTo>
                                  <a:pt x="1269" y="624"/>
                                </a:lnTo>
                                <a:lnTo>
                                  <a:pt x="1276" y="614"/>
                                </a:lnTo>
                                <a:lnTo>
                                  <a:pt x="1283" y="604"/>
                                </a:lnTo>
                                <a:lnTo>
                                  <a:pt x="1289" y="595"/>
                                </a:lnTo>
                                <a:lnTo>
                                  <a:pt x="1295" y="585"/>
                                </a:lnTo>
                                <a:lnTo>
                                  <a:pt x="1300" y="575"/>
                                </a:lnTo>
                                <a:lnTo>
                                  <a:pt x="1305" y="565"/>
                                </a:lnTo>
                                <a:lnTo>
                                  <a:pt x="1310" y="555"/>
                                </a:lnTo>
                                <a:lnTo>
                                  <a:pt x="1315" y="545"/>
                                </a:lnTo>
                                <a:lnTo>
                                  <a:pt x="1319" y="533"/>
                                </a:lnTo>
                                <a:lnTo>
                                  <a:pt x="1322" y="524"/>
                                </a:lnTo>
                                <a:lnTo>
                                  <a:pt x="1324" y="512"/>
                                </a:lnTo>
                                <a:lnTo>
                                  <a:pt x="1327" y="502"/>
                                </a:lnTo>
                                <a:lnTo>
                                  <a:pt x="1330" y="491"/>
                                </a:lnTo>
                                <a:lnTo>
                                  <a:pt x="1332" y="480"/>
                                </a:lnTo>
                                <a:lnTo>
                                  <a:pt x="1333" y="470"/>
                                </a:lnTo>
                                <a:lnTo>
                                  <a:pt x="1334" y="458"/>
                                </a:lnTo>
                                <a:lnTo>
                                  <a:pt x="1334" y="447"/>
                                </a:lnTo>
                                <a:lnTo>
                                  <a:pt x="1336" y="436"/>
                                </a:lnTo>
                                <a:lnTo>
                                  <a:pt x="1334" y="424"/>
                                </a:lnTo>
                                <a:lnTo>
                                  <a:pt x="1334" y="413"/>
                                </a:lnTo>
                                <a:lnTo>
                                  <a:pt x="1333" y="401"/>
                                </a:lnTo>
                                <a:lnTo>
                                  <a:pt x="1332" y="392"/>
                                </a:lnTo>
                                <a:lnTo>
                                  <a:pt x="1330" y="380"/>
                                </a:lnTo>
                                <a:lnTo>
                                  <a:pt x="1327" y="369"/>
                                </a:lnTo>
                                <a:lnTo>
                                  <a:pt x="1324" y="359"/>
                                </a:lnTo>
                                <a:lnTo>
                                  <a:pt x="1322" y="348"/>
                                </a:lnTo>
                                <a:lnTo>
                                  <a:pt x="1319" y="338"/>
                                </a:lnTo>
                                <a:lnTo>
                                  <a:pt x="1315" y="326"/>
                                </a:lnTo>
                                <a:lnTo>
                                  <a:pt x="1310" y="316"/>
                                </a:lnTo>
                                <a:lnTo>
                                  <a:pt x="1305" y="306"/>
                                </a:lnTo>
                                <a:lnTo>
                                  <a:pt x="1300" y="296"/>
                                </a:lnTo>
                                <a:lnTo>
                                  <a:pt x="1295" y="287"/>
                                </a:lnTo>
                                <a:lnTo>
                                  <a:pt x="1289" y="277"/>
                                </a:lnTo>
                                <a:lnTo>
                                  <a:pt x="1283" y="267"/>
                                </a:lnTo>
                                <a:lnTo>
                                  <a:pt x="1276" y="257"/>
                                </a:lnTo>
                                <a:lnTo>
                                  <a:pt x="1269" y="247"/>
                                </a:lnTo>
                                <a:lnTo>
                                  <a:pt x="1255" y="228"/>
                                </a:lnTo>
                                <a:lnTo>
                                  <a:pt x="1238" y="210"/>
                                </a:lnTo>
                                <a:lnTo>
                                  <a:pt x="1221" y="191"/>
                                </a:lnTo>
                                <a:lnTo>
                                  <a:pt x="1203" y="174"/>
                                </a:lnTo>
                                <a:lnTo>
                                  <a:pt x="1183" y="159"/>
                                </a:lnTo>
                                <a:lnTo>
                                  <a:pt x="1162" y="143"/>
                                </a:lnTo>
                                <a:lnTo>
                                  <a:pt x="1139" y="128"/>
                                </a:lnTo>
                                <a:lnTo>
                                  <a:pt x="1117" y="113"/>
                                </a:lnTo>
                                <a:lnTo>
                                  <a:pt x="1093" y="99"/>
                                </a:lnTo>
                                <a:lnTo>
                                  <a:pt x="1067" y="86"/>
                                </a:lnTo>
                                <a:lnTo>
                                  <a:pt x="1040" y="75"/>
                                </a:lnTo>
                                <a:lnTo>
                                  <a:pt x="1013" y="64"/>
                                </a:lnTo>
                                <a:lnTo>
                                  <a:pt x="985" y="52"/>
                                </a:lnTo>
                                <a:lnTo>
                                  <a:pt x="957" y="42"/>
                                </a:lnTo>
                                <a:lnTo>
                                  <a:pt x="927" y="34"/>
                                </a:lnTo>
                                <a:lnTo>
                                  <a:pt x="897" y="27"/>
                                </a:lnTo>
                                <a:lnTo>
                                  <a:pt x="866" y="20"/>
                                </a:lnTo>
                                <a:lnTo>
                                  <a:pt x="834" y="14"/>
                                </a:lnTo>
                                <a:lnTo>
                                  <a:pt x="801" y="8"/>
                                </a:lnTo>
                                <a:lnTo>
                                  <a:pt x="769" y="6"/>
                                </a:lnTo>
                                <a:lnTo>
                                  <a:pt x="735" y="3"/>
                                </a:lnTo>
                                <a:lnTo>
                                  <a:pt x="701" y="1"/>
                                </a:lnTo>
                                <a:lnTo>
                                  <a:pt x="667" y="0"/>
                                </a:lnTo>
                              </a:path>
                            </a:pathLst>
                          </a:custGeom>
                          <a:noFill/>
                          <a:ln w="17145">
                            <a:solidFill>
                              <a:srgbClr val="FF6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1" name="Freeform 696"/>
                        <wps:cNvSpPr>
                          <a:spLocks/>
                        </wps:cNvSpPr>
                        <wps:spPr bwMode="auto">
                          <a:xfrm>
                            <a:off x="2121419" y="1826599"/>
                            <a:ext cx="420344" cy="364984"/>
                          </a:xfrm>
                          <a:custGeom>
                            <a:avLst/>
                            <a:gdLst>
                              <a:gd name="T0" fmla="*/ 450 w 1003"/>
                              <a:gd name="T1" fmla="*/ 2 h 871"/>
                              <a:gd name="T2" fmla="*/ 376 w 1003"/>
                              <a:gd name="T3" fmla="*/ 14 h 871"/>
                              <a:gd name="T4" fmla="*/ 305 w 1003"/>
                              <a:gd name="T5" fmla="*/ 34 h 871"/>
                              <a:gd name="T6" fmla="*/ 242 w 1003"/>
                              <a:gd name="T7" fmla="*/ 62 h 871"/>
                              <a:gd name="T8" fmla="*/ 182 w 1003"/>
                              <a:gd name="T9" fmla="*/ 99 h 871"/>
                              <a:gd name="T10" fmla="*/ 130 w 1003"/>
                              <a:gd name="T11" fmla="*/ 141 h 871"/>
                              <a:gd name="T12" fmla="*/ 85 w 1003"/>
                              <a:gd name="T13" fmla="*/ 191 h 871"/>
                              <a:gd name="T14" fmla="*/ 50 w 1003"/>
                              <a:gd name="T15" fmla="*/ 246 h 871"/>
                              <a:gd name="T16" fmla="*/ 23 w 1003"/>
                              <a:gd name="T17" fmla="*/ 306 h 871"/>
                              <a:gd name="T18" fmla="*/ 6 w 1003"/>
                              <a:gd name="T19" fmla="*/ 369 h 871"/>
                              <a:gd name="T20" fmla="*/ 0 w 1003"/>
                              <a:gd name="T21" fmla="*/ 435 h 871"/>
                              <a:gd name="T22" fmla="*/ 6 w 1003"/>
                              <a:gd name="T23" fmla="*/ 502 h 871"/>
                              <a:gd name="T24" fmla="*/ 23 w 1003"/>
                              <a:gd name="T25" fmla="*/ 564 h 871"/>
                              <a:gd name="T26" fmla="*/ 50 w 1003"/>
                              <a:gd name="T27" fmla="*/ 624 h 871"/>
                              <a:gd name="T28" fmla="*/ 85 w 1003"/>
                              <a:gd name="T29" fmla="*/ 678 h 871"/>
                              <a:gd name="T30" fmla="*/ 130 w 1003"/>
                              <a:gd name="T31" fmla="*/ 728 h 871"/>
                              <a:gd name="T32" fmla="*/ 182 w 1003"/>
                              <a:gd name="T33" fmla="*/ 772 h 871"/>
                              <a:gd name="T34" fmla="*/ 242 w 1003"/>
                              <a:gd name="T35" fmla="*/ 807 h 871"/>
                              <a:gd name="T36" fmla="*/ 305 w 1003"/>
                              <a:gd name="T37" fmla="*/ 835 h 871"/>
                              <a:gd name="T38" fmla="*/ 376 w 1003"/>
                              <a:gd name="T39" fmla="*/ 857 h 871"/>
                              <a:gd name="T40" fmla="*/ 450 w 1003"/>
                              <a:gd name="T41" fmla="*/ 868 h 871"/>
                              <a:gd name="T42" fmla="*/ 527 w 1003"/>
                              <a:gd name="T43" fmla="*/ 870 h 871"/>
                              <a:gd name="T44" fmla="*/ 602 w 1003"/>
                              <a:gd name="T45" fmla="*/ 861 h 871"/>
                              <a:gd name="T46" fmla="*/ 673 w 1003"/>
                              <a:gd name="T47" fmla="*/ 844 h 871"/>
                              <a:gd name="T48" fmla="*/ 740 w 1003"/>
                              <a:gd name="T49" fmla="*/ 818 h 871"/>
                              <a:gd name="T50" fmla="*/ 802 w 1003"/>
                              <a:gd name="T51" fmla="*/ 784 h 871"/>
                              <a:gd name="T52" fmla="*/ 856 w 1003"/>
                              <a:gd name="T53" fmla="*/ 743 h 871"/>
                              <a:gd name="T54" fmla="*/ 904 w 1003"/>
                              <a:gd name="T55" fmla="*/ 695 h 871"/>
                              <a:gd name="T56" fmla="*/ 942 w 1003"/>
                              <a:gd name="T57" fmla="*/ 642 h 871"/>
                              <a:gd name="T58" fmla="*/ 973 w 1003"/>
                              <a:gd name="T59" fmla="*/ 584 h 871"/>
                              <a:gd name="T60" fmla="*/ 993 w 1003"/>
                              <a:gd name="T61" fmla="*/ 523 h 871"/>
                              <a:gd name="T62" fmla="*/ 1003 w 1003"/>
                              <a:gd name="T63" fmla="*/ 458 h 871"/>
                              <a:gd name="T64" fmla="*/ 1000 w 1003"/>
                              <a:gd name="T65" fmla="*/ 390 h 871"/>
                              <a:gd name="T66" fmla="*/ 987 w 1003"/>
                              <a:gd name="T67" fmla="*/ 326 h 871"/>
                              <a:gd name="T68" fmla="*/ 963 w 1003"/>
                              <a:gd name="T69" fmla="*/ 265 h 871"/>
                              <a:gd name="T70" fmla="*/ 930 w 1003"/>
                              <a:gd name="T71" fmla="*/ 210 h 871"/>
                              <a:gd name="T72" fmla="*/ 888 w 1003"/>
                              <a:gd name="T73" fmla="*/ 158 h 871"/>
                              <a:gd name="T74" fmla="*/ 839 w 1003"/>
                              <a:gd name="T75" fmla="*/ 113 h 871"/>
                              <a:gd name="T76" fmla="*/ 782 w 1003"/>
                              <a:gd name="T77" fmla="*/ 73 h 871"/>
                              <a:gd name="T78" fmla="*/ 718 w 1003"/>
                              <a:gd name="T79" fmla="*/ 42 h 871"/>
                              <a:gd name="T80" fmla="*/ 650 w 1003"/>
                              <a:gd name="T81" fmla="*/ 19 h 871"/>
                              <a:gd name="T82" fmla="*/ 577 w 1003"/>
                              <a:gd name="T83" fmla="*/ 5 h 871"/>
                              <a:gd name="T84" fmla="*/ 502 w 1003"/>
                              <a:gd name="T85" fmla="*/ 0 h 8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003" h="871">
                                <a:moveTo>
                                  <a:pt x="502" y="0"/>
                                </a:moveTo>
                                <a:lnTo>
                                  <a:pt x="475" y="0"/>
                                </a:lnTo>
                                <a:lnTo>
                                  <a:pt x="450" y="2"/>
                                </a:lnTo>
                                <a:lnTo>
                                  <a:pt x="424" y="5"/>
                                </a:lnTo>
                                <a:lnTo>
                                  <a:pt x="400" y="8"/>
                                </a:lnTo>
                                <a:lnTo>
                                  <a:pt x="376" y="14"/>
                                </a:lnTo>
                                <a:lnTo>
                                  <a:pt x="352" y="19"/>
                                </a:lnTo>
                                <a:lnTo>
                                  <a:pt x="330" y="27"/>
                                </a:lnTo>
                                <a:lnTo>
                                  <a:pt x="305" y="34"/>
                                </a:lnTo>
                                <a:lnTo>
                                  <a:pt x="284" y="42"/>
                                </a:lnTo>
                                <a:lnTo>
                                  <a:pt x="262" y="52"/>
                                </a:lnTo>
                                <a:lnTo>
                                  <a:pt x="242" y="62"/>
                                </a:lnTo>
                                <a:lnTo>
                                  <a:pt x="221" y="73"/>
                                </a:lnTo>
                                <a:lnTo>
                                  <a:pt x="201" y="86"/>
                                </a:lnTo>
                                <a:lnTo>
                                  <a:pt x="182" y="99"/>
                                </a:lnTo>
                                <a:lnTo>
                                  <a:pt x="164" y="113"/>
                                </a:lnTo>
                                <a:lnTo>
                                  <a:pt x="147" y="127"/>
                                </a:lnTo>
                                <a:lnTo>
                                  <a:pt x="130" y="141"/>
                                </a:lnTo>
                                <a:lnTo>
                                  <a:pt x="115" y="158"/>
                                </a:lnTo>
                                <a:lnTo>
                                  <a:pt x="99" y="174"/>
                                </a:lnTo>
                                <a:lnTo>
                                  <a:pt x="85" y="191"/>
                                </a:lnTo>
                                <a:lnTo>
                                  <a:pt x="72" y="210"/>
                                </a:lnTo>
                                <a:lnTo>
                                  <a:pt x="61" y="228"/>
                                </a:lnTo>
                                <a:lnTo>
                                  <a:pt x="50" y="246"/>
                                </a:lnTo>
                                <a:lnTo>
                                  <a:pt x="40" y="265"/>
                                </a:lnTo>
                                <a:lnTo>
                                  <a:pt x="30" y="285"/>
                                </a:lnTo>
                                <a:lnTo>
                                  <a:pt x="23" y="306"/>
                                </a:lnTo>
                                <a:lnTo>
                                  <a:pt x="16" y="326"/>
                                </a:lnTo>
                                <a:lnTo>
                                  <a:pt x="10" y="347"/>
                                </a:lnTo>
                                <a:lnTo>
                                  <a:pt x="6" y="369"/>
                                </a:lnTo>
                                <a:lnTo>
                                  <a:pt x="3" y="390"/>
                                </a:lnTo>
                                <a:lnTo>
                                  <a:pt x="0" y="413"/>
                                </a:lnTo>
                                <a:lnTo>
                                  <a:pt x="0" y="435"/>
                                </a:lnTo>
                                <a:lnTo>
                                  <a:pt x="0" y="458"/>
                                </a:lnTo>
                                <a:lnTo>
                                  <a:pt x="3" y="479"/>
                                </a:lnTo>
                                <a:lnTo>
                                  <a:pt x="6" y="502"/>
                                </a:lnTo>
                                <a:lnTo>
                                  <a:pt x="10" y="523"/>
                                </a:lnTo>
                                <a:lnTo>
                                  <a:pt x="16" y="543"/>
                                </a:lnTo>
                                <a:lnTo>
                                  <a:pt x="23" y="564"/>
                                </a:lnTo>
                                <a:lnTo>
                                  <a:pt x="30" y="584"/>
                                </a:lnTo>
                                <a:lnTo>
                                  <a:pt x="40" y="604"/>
                                </a:lnTo>
                                <a:lnTo>
                                  <a:pt x="50" y="624"/>
                                </a:lnTo>
                                <a:lnTo>
                                  <a:pt x="61" y="642"/>
                                </a:lnTo>
                                <a:lnTo>
                                  <a:pt x="72" y="661"/>
                                </a:lnTo>
                                <a:lnTo>
                                  <a:pt x="85" y="678"/>
                                </a:lnTo>
                                <a:lnTo>
                                  <a:pt x="99" y="695"/>
                                </a:lnTo>
                                <a:lnTo>
                                  <a:pt x="115" y="712"/>
                                </a:lnTo>
                                <a:lnTo>
                                  <a:pt x="130" y="728"/>
                                </a:lnTo>
                                <a:lnTo>
                                  <a:pt x="147" y="743"/>
                                </a:lnTo>
                                <a:lnTo>
                                  <a:pt x="164" y="757"/>
                                </a:lnTo>
                                <a:lnTo>
                                  <a:pt x="182" y="772"/>
                                </a:lnTo>
                                <a:lnTo>
                                  <a:pt x="201" y="784"/>
                                </a:lnTo>
                                <a:lnTo>
                                  <a:pt x="221" y="796"/>
                                </a:lnTo>
                                <a:lnTo>
                                  <a:pt x="242" y="807"/>
                                </a:lnTo>
                                <a:lnTo>
                                  <a:pt x="262" y="818"/>
                                </a:lnTo>
                                <a:lnTo>
                                  <a:pt x="284" y="827"/>
                                </a:lnTo>
                                <a:lnTo>
                                  <a:pt x="305" y="835"/>
                                </a:lnTo>
                                <a:lnTo>
                                  <a:pt x="330" y="844"/>
                                </a:lnTo>
                                <a:lnTo>
                                  <a:pt x="352" y="851"/>
                                </a:lnTo>
                                <a:lnTo>
                                  <a:pt x="376" y="857"/>
                                </a:lnTo>
                                <a:lnTo>
                                  <a:pt x="400" y="861"/>
                                </a:lnTo>
                                <a:lnTo>
                                  <a:pt x="424" y="865"/>
                                </a:lnTo>
                                <a:lnTo>
                                  <a:pt x="450" y="868"/>
                                </a:lnTo>
                                <a:lnTo>
                                  <a:pt x="475" y="870"/>
                                </a:lnTo>
                                <a:lnTo>
                                  <a:pt x="502" y="871"/>
                                </a:lnTo>
                                <a:lnTo>
                                  <a:pt x="527" y="870"/>
                                </a:lnTo>
                                <a:lnTo>
                                  <a:pt x="553" y="868"/>
                                </a:lnTo>
                                <a:lnTo>
                                  <a:pt x="577" y="865"/>
                                </a:lnTo>
                                <a:lnTo>
                                  <a:pt x="602" y="861"/>
                                </a:lnTo>
                                <a:lnTo>
                                  <a:pt x="626" y="857"/>
                                </a:lnTo>
                                <a:lnTo>
                                  <a:pt x="650" y="851"/>
                                </a:lnTo>
                                <a:lnTo>
                                  <a:pt x="673" y="844"/>
                                </a:lnTo>
                                <a:lnTo>
                                  <a:pt x="696" y="835"/>
                                </a:lnTo>
                                <a:lnTo>
                                  <a:pt x="718" y="827"/>
                                </a:lnTo>
                                <a:lnTo>
                                  <a:pt x="740" y="818"/>
                                </a:lnTo>
                                <a:lnTo>
                                  <a:pt x="761" y="807"/>
                                </a:lnTo>
                                <a:lnTo>
                                  <a:pt x="782" y="796"/>
                                </a:lnTo>
                                <a:lnTo>
                                  <a:pt x="802" y="784"/>
                                </a:lnTo>
                                <a:lnTo>
                                  <a:pt x="820" y="772"/>
                                </a:lnTo>
                                <a:lnTo>
                                  <a:pt x="839" y="757"/>
                                </a:lnTo>
                                <a:lnTo>
                                  <a:pt x="856" y="743"/>
                                </a:lnTo>
                                <a:lnTo>
                                  <a:pt x="872" y="728"/>
                                </a:lnTo>
                                <a:lnTo>
                                  <a:pt x="888" y="712"/>
                                </a:lnTo>
                                <a:lnTo>
                                  <a:pt x="904" y="695"/>
                                </a:lnTo>
                                <a:lnTo>
                                  <a:pt x="916" y="678"/>
                                </a:lnTo>
                                <a:lnTo>
                                  <a:pt x="930" y="661"/>
                                </a:lnTo>
                                <a:lnTo>
                                  <a:pt x="942" y="642"/>
                                </a:lnTo>
                                <a:lnTo>
                                  <a:pt x="953" y="624"/>
                                </a:lnTo>
                                <a:lnTo>
                                  <a:pt x="963" y="604"/>
                                </a:lnTo>
                                <a:lnTo>
                                  <a:pt x="973" y="584"/>
                                </a:lnTo>
                                <a:lnTo>
                                  <a:pt x="980" y="564"/>
                                </a:lnTo>
                                <a:lnTo>
                                  <a:pt x="987" y="543"/>
                                </a:lnTo>
                                <a:lnTo>
                                  <a:pt x="993" y="523"/>
                                </a:lnTo>
                                <a:lnTo>
                                  <a:pt x="997" y="502"/>
                                </a:lnTo>
                                <a:lnTo>
                                  <a:pt x="1000" y="479"/>
                                </a:lnTo>
                                <a:lnTo>
                                  <a:pt x="1003" y="458"/>
                                </a:lnTo>
                                <a:lnTo>
                                  <a:pt x="1003" y="435"/>
                                </a:lnTo>
                                <a:lnTo>
                                  <a:pt x="1003" y="413"/>
                                </a:lnTo>
                                <a:lnTo>
                                  <a:pt x="1000" y="390"/>
                                </a:lnTo>
                                <a:lnTo>
                                  <a:pt x="997" y="369"/>
                                </a:lnTo>
                                <a:lnTo>
                                  <a:pt x="993" y="347"/>
                                </a:lnTo>
                                <a:lnTo>
                                  <a:pt x="987" y="326"/>
                                </a:lnTo>
                                <a:lnTo>
                                  <a:pt x="980" y="306"/>
                                </a:lnTo>
                                <a:lnTo>
                                  <a:pt x="973" y="285"/>
                                </a:lnTo>
                                <a:lnTo>
                                  <a:pt x="963" y="265"/>
                                </a:lnTo>
                                <a:lnTo>
                                  <a:pt x="953" y="246"/>
                                </a:lnTo>
                                <a:lnTo>
                                  <a:pt x="942" y="228"/>
                                </a:lnTo>
                                <a:lnTo>
                                  <a:pt x="930" y="210"/>
                                </a:lnTo>
                                <a:lnTo>
                                  <a:pt x="916" y="191"/>
                                </a:lnTo>
                                <a:lnTo>
                                  <a:pt x="904" y="174"/>
                                </a:lnTo>
                                <a:lnTo>
                                  <a:pt x="888" y="158"/>
                                </a:lnTo>
                                <a:lnTo>
                                  <a:pt x="872" y="141"/>
                                </a:lnTo>
                                <a:lnTo>
                                  <a:pt x="856" y="127"/>
                                </a:lnTo>
                                <a:lnTo>
                                  <a:pt x="839" y="113"/>
                                </a:lnTo>
                                <a:lnTo>
                                  <a:pt x="820" y="99"/>
                                </a:lnTo>
                                <a:lnTo>
                                  <a:pt x="802" y="86"/>
                                </a:lnTo>
                                <a:lnTo>
                                  <a:pt x="782" y="73"/>
                                </a:lnTo>
                                <a:lnTo>
                                  <a:pt x="761" y="62"/>
                                </a:lnTo>
                                <a:lnTo>
                                  <a:pt x="740" y="52"/>
                                </a:lnTo>
                                <a:lnTo>
                                  <a:pt x="718" y="42"/>
                                </a:lnTo>
                                <a:lnTo>
                                  <a:pt x="696" y="34"/>
                                </a:lnTo>
                                <a:lnTo>
                                  <a:pt x="673" y="27"/>
                                </a:lnTo>
                                <a:lnTo>
                                  <a:pt x="650" y="19"/>
                                </a:lnTo>
                                <a:lnTo>
                                  <a:pt x="626" y="14"/>
                                </a:lnTo>
                                <a:lnTo>
                                  <a:pt x="602" y="8"/>
                                </a:lnTo>
                                <a:lnTo>
                                  <a:pt x="577" y="5"/>
                                </a:lnTo>
                                <a:lnTo>
                                  <a:pt x="553" y="2"/>
                                </a:lnTo>
                                <a:lnTo>
                                  <a:pt x="527" y="0"/>
                                </a:lnTo>
                                <a:lnTo>
                                  <a:pt x="502" y="0"/>
                                </a:lnTo>
                              </a:path>
                            </a:pathLst>
                          </a:custGeom>
                          <a:noFill/>
                          <a:ln w="17145">
                            <a:solidFill>
                              <a:srgbClr val="00CC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2" name="Freeform 697"/>
                        <wps:cNvSpPr>
                          <a:spLocks/>
                        </wps:cNvSpPr>
                        <wps:spPr bwMode="auto">
                          <a:xfrm>
                            <a:off x="1784892" y="1348892"/>
                            <a:ext cx="503743" cy="364565"/>
                          </a:xfrm>
                          <a:custGeom>
                            <a:avLst/>
                            <a:gdLst>
                              <a:gd name="T0" fmla="*/ 540 w 1202"/>
                              <a:gd name="T1" fmla="*/ 1 h 870"/>
                              <a:gd name="T2" fmla="*/ 451 w 1202"/>
                              <a:gd name="T3" fmla="*/ 13 h 870"/>
                              <a:gd name="T4" fmla="*/ 368 w 1202"/>
                              <a:gd name="T5" fmla="*/ 34 h 870"/>
                              <a:gd name="T6" fmla="*/ 290 w 1202"/>
                              <a:gd name="T7" fmla="*/ 62 h 870"/>
                              <a:gd name="T8" fmla="*/ 219 w 1202"/>
                              <a:gd name="T9" fmla="*/ 99 h 870"/>
                              <a:gd name="T10" fmla="*/ 155 w 1202"/>
                              <a:gd name="T11" fmla="*/ 142 h 870"/>
                              <a:gd name="T12" fmla="*/ 103 w 1202"/>
                              <a:gd name="T13" fmla="*/ 191 h 870"/>
                              <a:gd name="T14" fmla="*/ 59 w 1202"/>
                              <a:gd name="T15" fmla="*/ 247 h 870"/>
                              <a:gd name="T16" fmla="*/ 27 w 1202"/>
                              <a:gd name="T17" fmla="*/ 305 h 870"/>
                              <a:gd name="T18" fmla="*/ 13 w 1202"/>
                              <a:gd name="T19" fmla="*/ 348 h 870"/>
                              <a:gd name="T20" fmla="*/ 4 w 1202"/>
                              <a:gd name="T21" fmla="*/ 380 h 870"/>
                              <a:gd name="T22" fmla="*/ 1 w 1202"/>
                              <a:gd name="T23" fmla="*/ 413 h 870"/>
                              <a:gd name="T24" fmla="*/ 0 w 1202"/>
                              <a:gd name="T25" fmla="*/ 447 h 870"/>
                              <a:gd name="T26" fmla="*/ 3 w 1202"/>
                              <a:gd name="T27" fmla="*/ 480 h 870"/>
                              <a:gd name="T28" fmla="*/ 10 w 1202"/>
                              <a:gd name="T29" fmla="*/ 512 h 870"/>
                              <a:gd name="T30" fmla="*/ 18 w 1202"/>
                              <a:gd name="T31" fmla="*/ 543 h 870"/>
                              <a:gd name="T32" fmla="*/ 47 w 1202"/>
                              <a:gd name="T33" fmla="*/ 604 h 870"/>
                              <a:gd name="T34" fmla="*/ 88 w 1202"/>
                              <a:gd name="T35" fmla="*/ 661 h 870"/>
                              <a:gd name="T36" fmla="*/ 137 w 1202"/>
                              <a:gd name="T37" fmla="*/ 712 h 870"/>
                              <a:gd name="T38" fmla="*/ 196 w 1202"/>
                              <a:gd name="T39" fmla="*/ 758 h 870"/>
                              <a:gd name="T40" fmla="*/ 264 w 1202"/>
                              <a:gd name="T41" fmla="*/ 796 h 870"/>
                              <a:gd name="T42" fmla="*/ 341 w 1202"/>
                              <a:gd name="T43" fmla="*/ 827 h 870"/>
                              <a:gd name="T44" fmla="*/ 423 w 1202"/>
                              <a:gd name="T45" fmla="*/ 851 h 870"/>
                              <a:gd name="T46" fmla="*/ 509 w 1202"/>
                              <a:gd name="T47" fmla="*/ 866 h 870"/>
                              <a:gd name="T48" fmla="*/ 601 w 1202"/>
                              <a:gd name="T49" fmla="*/ 870 h 870"/>
                              <a:gd name="T50" fmla="*/ 693 w 1202"/>
                              <a:gd name="T51" fmla="*/ 866 h 870"/>
                              <a:gd name="T52" fmla="*/ 779 w 1202"/>
                              <a:gd name="T53" fmla="*/ 851 h 870"/>
                              <a:gd name="T54" fmla="*/ 861 w 1202"/>
                              <a:gd name="T55" fmla="*/ 827 h 870"/>
                              <a:gd name="T56" fmla="*/ 937 w 1202"/>
                              <a:gd name="T57" fmla="*/ 796 h 870"/>
                              <a:gd name="T58" fmla="*/ 1005 w 1202"/>
                              <a:gd name="T59" fmla="*/ 758 h 870"/>
                              <a:gd name="T60" fmla="*/ 1065 w 1202"/>
                              <a:gd name="T61" fmla="*/ 712 h 870"/>
                              <a:gd name="T62" fmla="*/ 1114 w 1202"/>
                              <a:gd name="T63" fmla="*/ 661 h 870"/>
                              <a:gd name="T64" fmla="*/ 1155 w 1202"/>
                              <a:gd name="T65" fmla="*/ 604 h 870"/>
                              <a:gd name="T66" fmla="*/ 1183 w 1202"/>
                              <a:gd name="T67" fmla="*/ 543 h 870"/>
                              <a:gd name="T68" fmla="*/ 1192 w 1202"/>
                              <a:gd name="T69" fmla="*/ 512 h 870"/>
                              <a:gd name="T70" fmla="*/ 1199 w 1202"/>
                              <a:gd name="T71" fmla="*/ 480 h 870"/>
                              <a:gd name="T72" fmla="*/ 1202 w 1202"/>
                              <a:gd name="T73" fmla="*/ 447 h 870"/>
                              <a:gd name="T74" fmla="*/ 1200 w 1202"/>
                              <a:gd name="T75" fmla="*/ 413 h 870"/>
                              <a:gd name="T76" fmla="*/ 1198 w 1202"/>
                              <a:gd name="T77" fmla="*/ 380 h 870"/>
                              <a:gd name="T78" fmla="*/ 1189 w 1202"/>
                              <a:gd name="T79" fmla="*/ 348 h 870"/>
                              <a:gd name="T80" fmla="*/ 1175 w 1202"/>
                              <a:gd name="T81" fmla="*/ 305 h 870"/>
                              <a:gd name="T82" fmla="*/ 1142 w 1202"/>
                              <a:gd name="T83" fmla="*/ 247 h 870"/>
                              <a:gd name="T84" fmla="*/ 1099 w 1202"/>
                              <a:gd name="T85" fmla="*/ 191 h 870"/>
                              <a:gd name="T86" fmla="*/ 1046 w 1202"/>
                              <a:gd name="T87" fmla="*/ 142 h 870"/>
                              <a:gd name="T88" fmla="*/ 983 w 1202"/>
                              <a:gd name="T89" fmla="*/ 99 h 870"/>
                              <a:gd name="T90" fmla="*/ 912 w 1202"/>
                              <a:gd name="T91" fmla="*/ 62 h 870"/>
                              <a:gd name="T92" fmla="*/ 834 w 1202"/>
                              <a:gd name="T93" fmla="*/ 34 h 870"/>
                              <a:gd name="T94" fmla="*/ 751 w 1202"/>
                              <a:gd name="T95" fmla="*/ 13 h 870"/>
                              <a:gd name="T96" fmla="*/ 662 w 1202"/>
                              <a:gd name="T97" fmla="*/ 1 h 8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02" h="870">
                                <a:moveTo>
                                  <a:pt x="601" y="0"/>
                                </a:moveTo>
                                <a:lnTo>
                                  <a:pt x="570" y="0"/>
                                </a:lnTo>
                                <a:lnTo>
                                  <a:pt x="540" y="1"/>
                                </a:lnTo>
                                <a:lnTo>
                                  <a:pt x="509" y="4"/>
                                </a:lnTo>
                                <a:lnTo>
                                  <a:pt x="479" y="8"/>
                                </a:lnTo>
                                <a:lnTo>
                                  <a:pt x="451" y="13"/>
                                </a:lnTo>
                                <a:lnTo>
                                  <a:pt x="423" y="20"/>
                                </a:lnTo>
                                <a:lnTo>
                                  <a:pt x="394" y="25"/>
                                </a:lnTo>
                                <a:lnTo>
                                  <a:pt x="368" y="34"/>
                                </a:lnTo>
                                <a:lnTo>
                                  <a:pt x="341" y="42"/>
                                </a:lnTo>
                                <a:lnTo>
                                  <a:pt x="314" y="52"/>
                                </a:lnTo>
                                <a:lnTo>
                                  <a:pt x="290" y="62"/>
                                </a:lnTo>
                                <a:lnTo>
                                  <a:pt x="264" y="74"/>
                                </a:lnTo>
                                <a:lnTo>
                                  <a:pt x="242" y="86"/>
                                </a:lnTo>
                                <a:lnTo>
                                  <a:pt x="219" y="99"/>
                                </a:lnTo>
                                <a:lnTo>
                                  <a:pt x="196" y="113"/>
                                </a:lnTo>
                                <a:lnTo>
                                  <a:pt x="175" y="128"/>
                                </a:lnTo>
                                <a:lnTo>
                                  <a:pt x="155" y="142"/>
                                </a:lnTo>
                                <a:lnTo>
                                  <a:pt x="137" y="159"/>
                                </a:lnTo>
                                <a:lnTo>
                                  <a:pt x="119" y="174"/>
                                </a:lnTo>
                                <a:lnTo>
                                  <a:pt x="103" y="191"/>
                                </a:lnTo>
                                <a:lnTo>
                                  <a:pt x="88" y="210"/>
                                </a:lnTo>
                                <a:lnTo>
                                  <a:pt x="72" y="227"/>
                                </a:lnTo>
                                <a:lnTo>
                                  <a:pt x="59" y="247"/>
                                </a:lnTo>
                                <a:lnTo>
                                  <a:pt x="47" y="265"/>
                                </a:lnTo>
                                <a:lnTo>
                                  <a:pt x="37" y="285"/>
                                </a:lnTo>
                                <a:lnTo>
                                  <a:pt x="27" y="305"/>
                                </a:lnTo>
                                <a:lnTo>
                                  <a:pt x="18" y="326"/>
                                </a:lnTo>
                                <a:lnTo>
                                  <a:pt x="15" y="336"/>
                                </a:lnTo>
                                <a:lnTo>
                                  <a:pt x="13" y="348"/>
                                </a:lnTo>
                                <a:lnTo>
                                  <a:pt x="10" y="358"/>
                                </a:lnTo>
                                <a:lnTo>
                                  <a:pt x="7" y="369"/>
                                </a:lnTo>
                                <a:lnTo>
                                  <a:pt x="4" y="380"/>
                                </a:lnTo>
                                <a:lnTo>
                                  <a:pt x="3" y="390"/>
                                </a:lnTo>
                                <a:lnTo>
                                  <a:pt x="1" y="402"/>
                                </a:lnTo>
                                <a:lnTo>
                                  <a:pt x="1" y="413"/>
                                </a:lnTo>
                                <a:lnTo>
                                  <a:pt x="0" y="424"/>
                                </a:lnTo>
                                <a:lnTo>
                                  <a:pt x="0" y="436"/>
                                </a:lnTo>
                                <a:lnTo>
                                  <a:pt x="0" y="447"/>
                                </a:lnTo>
                                <a:lnTo>
                                  <a:pt x="1" y="458"/>
                                </a:lnTo>
                                <a:lnTo>
                                  <a:pt x="1" y="468"/>
                                </a:lnTo>
                                <a:lnTo>
                                  <a:pt x="3" y="480"/>
                                </a:lnTo>
                                <a:lnTo>
                                  <a:pt x="4" y="491"/>
                                </a:lnTo>
                                <a:lnTo>
                                  <a:pt x="7" y="501"/>
                                </a:lnTo>
                                <a:lnTo>
                                  <a:pt x="10" y="512"/>
                                </a:lnTo>
                                <a:lnTo>
                                  <a:pt x="13" y="524"/>
                                </a:lnTo>
                                <a:lnTo>
                                  <a:pt x="15" y="534"/>
                                </a:lnTo>
                                <a:lnTo>
                                  <a:pt x="18" y="543"/>
                                </a:lnTo>
                                <a:lnTo>
                                  <a:pt x="27" y="565"/>
                                </a:lnTo>
                                <a:lnTo>
                                  <a:pt x="37" y="585"/>
                                </a:lnTo>
                                <a:lnTo>
                                  <a:pt x="47" y="604"/>
                                </a:lnTo>
                                <a:lnTo>
                                  <a:pt x="59" y="624"/>
                                </a:lnTo>
                                <a:lnTo>
                                  <a:pt x="72" y="643"/>
                                </a:lnTo>
                                <a:lnTo>
                                  <a:pt x="88" y="661"/>
                                </a:lnTo>
                                <a:lnTo>
                                  <a:pt x="103" y="678"/>
                                </a:lnTo>
                                <a:lnTo>
                                  <a:pt x="119" y="695"/>
                                </a:lnTo>
                                <a:lnTo>
                                  <a:pt x="137" y="712"/>
                                </a:lnTo>
                                <a:lnTo>
                                  <a:pt x="155" y="728"/>
                                </a:lnTo>
                                <a:lnTo>
                                  <a:pt x="175" y="744"/>
                                </a:lnTo>
                                <a:lnTo>
                                  <a:pt x="196" y="758"/>
                                </a:lnTo>
                                <a:lnTo>
                                  <a:pt x="219" y="771"/>
                                </a:lnTo>
                                <a:lnTo>
                                  <a:pt x="242" y="785"/>
                                </a:lnTo>
                                <a:lnTo>
                                  <a:pt x="264" y="796"/>
                                </a:lnTo>
                                <a:lnTo>
                                  <a:pt x="290" y="807"/>
                                </a:lnTo>
                                <a:lnTo>
                                  <a:pt x="314" y="817"/>
                                </a:lnTo>
                                <a:lnTo>
                                  <a:pt x="341" y="827"/>
                                </a:lnTo>
                                <a:lnTo>
                                  <a:pt x="368" y="836"/>
                                </a:lnTo>
                                <a:lnTo>
                                  <a:pt x="394" y="844"/>
                                </a:lnTo>
                                <a:lnTo>
                                  <a:pt x="423" y="851"/>
                                </a:lnTo>
                                <a:lnTo>
                                  <a:pt x="451" y="857"/>
                                </a:lnTo>
                                <a:lnTo>
                                  <a:pt x="479" y="861"/>
                                </a:lnTo>
                                <a:lnTo>
                                  <a:pt x="509" y="866"/>
                                </a:lnTo>
                                <a:lnTo>
                                  <a:pt x="540" y="868"/>
                                </a:lnTo>
                                <a:lnTo>
                                  <a:pt x="570" y="870"/>
                                </a:lnTo>
                                <a:lnTo>
                                  <a:pt x="601" y="870"/>
                                </a:lnTo>
                                <a:lnTo>
                                  <a:pt x="632" y="870"/>
                                </a:lnTo>
                                <a:lnTo>
                                  <a:pt x="662" y="868"/>
                                </a:lnTo>
                                <a:lnTo>
                                  <a:pt x="693" y="866"/>
                                </a:lnTo>
                                <a:lnTo>
                                  <a:pt x="722" y="861"/>
                                </a:lnTo>
                                <a:lnTo>
                                  <a:pt x="751" y="857"/>
                                </a:lnTo>
                                <a:lnTo>
                                  <a:pt x="779" y="851"/>
                                </a:lnTo>
                                <a:lnTo>
                                  <a:pt x="807" y="844"/>
                                </a:lnTo>
                                <a:lnTo>
                                  <a:pt x="834" y="836"/>
                                </a:lnTo>
                                <a:lnTo>
                                  <a:pt x="861" y="827"/>
                                </a:lnTo>
                                <a:lnTo>
                                  <a:pt x="888" y="817"/>
                                </a:lnTo>
                                <a:lnTo>
                                  <a:pt x="912" y="807"/>
                                </a:lnTo>
                                <a:lnTo>
                                  <a:pt x="937" y="796"/>
                                </a:lnTo>
                                <a:lnTo>
                                  <a:pt x="960" y="785"/>
                                </a:lnTo>
                                <a:lnTo>
                                  <a:pt x="983" y="771"/>
                                </a:lnTo>
                                <a:lnTo>
                                  <a:pt x="1005" y="758"/>
                                </a:lnTo>
                                <a:lnTo>
                                  <a:pt x="1026" y="744"/>
                                </a:lnTo>
                                <a:lnTo>
                                  <a:pt x="1046" y="728"/>
                                </a:lnTo>
                                <a:lnTo>
                                  <a:pt x="1065" y="712"/>
                                </a:lnTo>
                                <a:lnTo>
                                  <a:pt x="1083" y="695"/>
                                </a:lnTo>
                                <a:lnTo>
                                  <a:pt x="1099" y="678"/>
                                </a:lnTo>
                                <a:lnTo>
                                  <a:pt x="1114" y="661"/>
                                </a:lnTo>
                                <a:lnTo>
                                  <a:pt x="1130" y="643"/>
                                </a:lnTo>
                                <a:lnTo>
                                  <a:pt x="1142" y="624"/>
                                </a:lnTo>
                                <a:lnTo>
                                  <a:pt x="1155" y="604"/>
                                </a:lnTo>
                                <a:lnTo>
                                  <a:pt x="1165" y="585"/>
                                </a:lnTo>
                                <a:lnTo>
                                  <a:pt x="1175" y="565"/>
                                </a:lnTo>
                                <a:lnTo>
                                  <a:pt x="1183" y="543"/>
                                </a:lnTo>
                                <a:lnTo>
                                  <a:pt x="1186" y="534"/>
                                </a:lnTo>
                                <a:lnTo>
                                  <a:pt x="1189" y="524"/>
                                </a:lnTo>
                                <a:lnTo>
                                  <a:pt x="1192" y="512"/>
                                </a:lnTo>
                                <a:lnTo>
                                  <a:pt x="1195" y="501"/>
                                </a:lnTo>
                                <a:lnTo>
                                  <a:pt x="1198" y="491"/>
                                </a:lnTo>
                                <a:lnTo>
                                  <a:pt x="1199" y="480"/>
                                </a:lnTo>
                                <a:lnTo>
                                  <a:pt x="1200" y="468"/>
                                </a:lnTo>
                                <a:lnTo>
                                  <a:pt x="1200" y="458"/>
                                </a:lnTo>
                                <a:lnTo>
                                  <a:pt x="1202" y="447"/>
                                </a:lnTo>
                                <a:lnTo>
                                  <a:pt x="1202" y="436"/>
                                </a:lnTo>
                                <a:lnTo>
                                  <a:pt x="1202" y="424"/>
                                </a:lnTo>
                                <a:lnTo>
                                  <a:pt x="1200" y="413"/>
                                </a:lnTo>
                                <a:lnTo>
                                  <a:pt x="1200" y="402"/>
                                </a:lnTo>
                                <a:lnTo>
                                  <a:pt x="1199" y="390"/>
                                </a:lnTo>
                                <a:lnTo>
                                  <a:pt x="1198" y="380"/>
                                </a:lnTo>
                                <a:lnTo>
                                  <a:pt x="1195" y="369"/>
                                </a:lnTo>
                                <a:lnTo>
                                  <a:pt x="1192" y="358"/>
                                </a:lnTo>
                                <a:lnTo>
                                  <a:pt x="1189" y="348"/>
                                </a:lnTo>
                                <a:lnTo>
                                  <a:pt x="1186" y="336"/>
                                </a:lnTo>
                                <a:lnTo>
                                  <a:pt x="1183" y="326"/>
                                </a:lnTo>
                                <a:lnTo>
                                  <a:pt x="1175" y="305"/>
                                </a:lnTo>
                                <a:lnTo>
                                  <a:pt x="1165" y="285"/>
                                </a:lnTo>
                                <a:lnTo>
                                  <a:pt x="1155" y="265"/>
                                </a:lnTo>
                                <a:lnTo>
                                  <a:pt x="1142" y="247"/>
                                </a:lnTo>
                                <a:lnTo>
                                  <a:pt x="1130" y="227"/>
                                </a:lnTo>
                                <a:lnTo>
                                  <a:pt x="1114" y="210"/>
                                </a:lnTo>
                                <a:lnTo>
                                  <a:pt x="1099" y="191"/>
                                </a:lnTo>
                                <a:lnTo>
                                  <a:pt x="1083" y="174"/>
                                </a:lnTo>
                                <a:lnTo>
                                  <a:pt x="1065" y="157"/>
                                </a:lnTo>
                                <a:lnTo>
                                  <a:pt x="1046" y="142"/>
                                </a:lnTo>
                                <a:lnTo>
                                  <a:pt x="1026" y="128"/>
                                </a:lnTo>
                                <a:lnTo>
                                  <a:pt x="1005" y="113"/>
                                </a:lnTo>
                                <a:lnTo>
                                  <a:pt x="983" y="99"/>
                                </a:lnTo>
                                <a:lnTo>
                                  <a:pt x="960" y="86"/>
                                </a:lnTo>
                                <a:lnTo>
                                  <a:pt x="937" y="74"/>
                                </a:lnTo>
                                <a:lnTo>
                                  <a:pt x="912" y="62"/>
                                </a:lnTo>
                                <a:lnTo>
                                  <a:pt x="888" y="52"/>
                                </a:lnTo>
                                <a:lnTo>
                                  <a:pt x="861" y="42"/>
                                </a:lnTo>
                                <a:lnTo>
                                  <a:pt x="834" y="34"/>
                                </a:lnTo>
                                <a:lnTo>
                                  <a:pt x="807" y="25"/>
                                </a:lnTo>
                                <a:lnTo>
                                  <a:pt x="779" y="18"/>
                                </a:lnTo>
                                <a:lnTo>
                                  <a:pt x="751" y="13"/>
                                </a:lnTo>
                                <a:lnTo>
                                  <a:pt x="722" y="8"/>
                                </a:lnTo>
                                <a:lnTo>
                                  <a:pt x="693" y="4"/>
                                </a:lnTo>
                                <a:lnTo>
                                  <a:pt x="662" y="1"/>
                                </a:lnTo>
                                <a:lnTo>
                                  <a:pt x="632" y="0"/>
                                </a:lnTo>
                                <a:lnTo>
                                  <a:pt x="601" y="0"/>
                                </a:lnTo>
                              </a:path>
                            </a:pathLst>
                          </a:custGeom>
                          <a:noFill/>
                          <a:ln w="17145">
                            <a:solidFill>
                              <a:srgbClr val="00CC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3" name="Freeform 698"/>
                        <wps:cNvSpPr>
                          <a:spLocks/>
                        </wps:cNvSpPr>
                        <wps:spPr bwMode="auto">
                          <a:xfrm>
                            <a:off x="2008685" y="139960"/>
                            <a:ext cx="503743" cy="364984"/>
                          </a:xfrm>
                          <a:custGeom>
                            <a:avLst/>
                            <a:gdLst>
                              <a:gd name="T0" fmla="*/ 541 w 1202"/>
                              <a:gd name="T1" fmla="*/ 2 h 871"/>
                              <a:gd name="T2" fmla="*/ 451 w 1202"/>
                              <a:gd name="T3" fmla="*/ 14 h 871"/>
                              <a:gd name="T4" fmla="*/ 368 w 1202"/>
                              <a:gd name="T5" fmla="*/ 35 h 871"/>
                              <a:gd name="T6" fmla="*/ 290 w 1202"/>
                              <a:gd name="T7" fmla="*/ 63 h 871"/>
                              <a:gd name="T8" fmla="*/ 220 w 1202"/>
                              <a:gd name="T9" fmla="*/ 100 h 871"/>
                              <a:gd name="T10" fmla="*/ 157 w 1202"/>
                              <a:gd name="T11" fmla="*/ 143 h 871"/>
                              <a:gd name="T12" fmla="*/ 104 w 1202"/>
                              <a:gd name="T13" fmla="*/ 193 h 871"/>
                              <a:gd name="T14" fmla="*/ 60 w 1202"/>
                              <a:gd name="T15" fmla="*/ 246 h 871"/>
                              <a:gd name="T16" fmla="*/ 27 w 1202"/>
                              <a:gd name="T17" fmla="*/ 306 h 871"/>
                              <a:gd name="T18" fmla="*/ 13 w 1202"/>
                              <a:gd name="T19" fmla="*/ 347 h 871"/>
                              <a:gd name="T20" fmla="*/ 6 w 1202"/>
                              <a:gd name="T21" fmla="*/ 380 h 871"/>
                              <a:gd name="T22" fmla="*/ 2 w 1202"/>
                              <a:gd name="T23" fmla="*/ 413 h 871"/>
                              <a:gd name="T24" fmla="*/ 0 w 1202"/>
                              <a:gd name="T25" fmla="*/ 447 h 871"/>
                              <a:gd name="T26" fmla="*/ 3 w 1202"/>
                              <a:gd name="T27" fmla="*/ 481 h 871"/>
                              <a:gd name="T28" fmla="*/ 10 w 1202"/>
                              <a:gd name="T29" fmla="*/ 513 h 871"/>
                              <a:gd name="T30" fmla="*/ 20 w 1202"/>
                              <a:gd name="T31" fmla="*/ 545 h 871"/>
                              <a:gd name="T32" fmla="*/ 48 w 1202"/>
                              <a:gd name="T33" fmla="*/ 606 h 871"/>
                              <a:gd name="T34" fmla="*/ 88 w 1202"/>
                              <a:gd name="T35" fmla="*/ 661 h 871"/>
                              <a:gd name="T36" fmla="*/ 138 w 1202"/>
                              <a:gd name="T37" fmla="*/ 712 h 871"/>
                              <a:gd name="T38" fmla="*/ 197 w 1202"/>
                              <a:gd name="T39" fmla="*/ 757 h 871"/>
                              <a:gd name="T40" fmla="*/ 266 w 1202"/>
                              <a:gd name="T41" fmla="*/ 797 h 871"/>
                              <a:gd name="T42" fmla="*/ 341 w 1202"/>
                              <a:gd name="T43" fmla="*/ 828 h 871"/>
                              <a:gd name="T44" fmla="*/ 423 w 1202"/>
                              <a:gd name="T45" fmla="*/ 851 h 871"/>
                              <a:gd name="T46" fmla="*/ 511 w 1202"/>
                              <a:gd name="T47" fmla="*/ 865 h 871"/>
                              <a:gd name="T48" fmla="*/ 601 w 1202"/>
                              <a:gd name="T49" fmla="*/ 871 h 871"/>
                              <a:gd name="T50" fmla="*/ 693 w 1202"/>
                              <a:gd name="T51" fmla="*/ 865 h 871"/>
                              <a:gd name="T52" fmla="*/ 781 w 1202"/>
                              <a:gd name="T53" fmla="*/ 851 h 871"/>
                              <a:gd name="T54" fmla="*/ 863 w 1202"/>
                              <a:gd name="T55" fmla="*/ 828 h 871"/>
                              <a:gd name="T56" fmla="*/ 938 w 1202"/>
                              <a:gd name="T57" fmla="*/ 797 h 871"/>
                              <a:gd name="T58" fmla="*/ 1006 w 1202"/>
                              <a:gd name="T59" fmla="*/ 757 h 871"/>
                              <a:gd name="T60" fmla="*/ 1065 w 1202"/>
                              <a:gd name="T61" fmla="*/ 712 h 871"/>
                              <a:gd name="T62" fmla="*/ 1116 w 1202"/>
                              <a:gd name="T63" fmla="*/ 661 h 871"/>
                              <a:gd name="T64" fmla="*/ 1156 w 1202"/>
                              <a:gd name="T65" fmla="*/ 606 h 871"/>
                              <a:gd name="T66" fmla="*/ 1184 w 1202"/>
                              <a:gd name="T67" fmla="*/ 545 h 871"/>
                              <a:gd name="T68" fmla="*/ 1194 w 1202"/>
                              <a:gd name="T69" fmla="*/ 513 h 871"/>
                              <a:gd name="T70" fmla="*/ 1199 w 1202"/>
                              <a:gd name="T71" fmla="*/ 481 h 871"/>
                              <a:gd name="T72" fmla="*/ 1202 w 1202"/>
                              <a:gd name="T73" fmla="*/ 447 h 871"/>
                              <a:gd name="T74" fmla="*/ 1202 w 1202"/>
                              <a:gd name="T75" fmla="*/ 413 h 871"/>
                              <a:gd name="T76" fmla="*/ 1198 w 1202"/>
                              <a:gd name="T77" fmla="*/ 380 h 871"/>
                              <a:gd name="T78" fmla="*/ 1191 w 1202"/>
                              <a:gd name="T79" fmla="*/ 347 h 871"/>
                              <a:gd name="T80" fmla="*/ 1175 w 1202"/>
                              <a:gd name="T81" fmla="*/ 306 h 871"/>
                              <a:gd name="T82" fmla="*/ 1143 w 1202"/>
                              <a:gd name="T83" fmla="*/ 246 h 871"/>
                              <a:gd name="T84" fmla="*/ 1100 w 1202"/>
                              <a:gd name="T85" fmla="*/ 193 h 871"/>
                              <a:gd name="T86" fmla="*/ 1047 w 1202"/>
                              <a:gd name="T87" fmla="*/ 143 h 871"/>
                              <a:gd name="T88" fmla="*/ 985 w 1202"/>
                              <a:gd name="T89" fmla="*/ 100 h 871"/>
                              <a:gd name="T90" fmla="*/ 914 w 1202"/>
                              <a:gd name="T91" fmla="*/ 63 h 871"/>
                              <a:gd name="T92" fmla="*/ 836 w 1202"/>
                              <a:gd name="T93" fmla="*/ 35 h 871"/>
                              <a:gd name="T94" fmla="*/ 751 w 1202"/>
                              <a:gd name="T95" fmla="*/ 14 h 871"/>
                              <a:gd name="T96" fmla="*/ 664 w 1202"/>
                              <a:gd name="T97" fmla="*/ 2 h 8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02" h="871">
                                <a:moveTo>
                                  <a:pt x="601" y="1"/>
                                </a:moveTo>
                                <a:lnTo>
                                  <a:pt x="570" y="1"/>
                                </a:lnTo>
                                <a:lnTo>
                                  <a:pt x="541" y="2"/>
                                </a:lnTo>
                                <a:lnTo>
                                  <a:pt x="511" y="5"/>
                                </a:lnTo>
                                <a:lnTo>
                                  <a:pt x="481" y="9"/>
                                </a:lnTo>
                                <a:lnTo>
                                  <a:pt x="451" y="14"/>
                                </a:lnTo>
                                <a:lnTo>
                                  <a:pt x="423" y="19"/>
                                </a:lnTo>
                                <a:lnTo>
                                  <a:pt x="395" y="26"/>
                                </a:lnTo>
                                <a:lnTo>
                                  <a:pt x="368" y="35"/>
                                </a:lnTo>
                                <a:lnTo>
                                  <a:pt x="341" y="44"/>
                                </a:lnTo>
                                <a:lnTo>
                                  <a:pt x="316" y="53"/>
                                </a:lnTo>
                                <a:lnTo>
                                  <a:pt x="290" y="63"/>
                                </a:lnTo>
                                <a:lnTo>
                                  <a:pt x="266" y="75"/>
                                </a:lnTo>
                                <a:lnTo>
                                  <a:pt x="242" y="88"/>
                                </a:lnTo>
                                <a:lnTo>
                                  <a:pt x="220" y="100"/>
                                </a:lnTo>
                                <a:lnTo>
                                  <a:pt x="197" y="113"/>
                                </a:lnTo>
                                <a:lnTo>
                                  <a:pt x="177" y="127"/>
                                </a:lnTo>
                                <a:lnTo>
                                  <a:pt x="157" y="143"/>
                                </a:lnTo>
                                <a:lnTo>
                                  <a:pt x="138" y="158"/>
                                </a:lnTo>
                                <a:lnTo>
                                  <a:pt x="121" y="176"/>
                                </a:lnTo>
                                <a:lnTo>
                                  <a:pt x="104" y="193"/>
                                </a:lnTo>
                                <a:lnTo>
                                  <a:pt x="88" y="210"/>
                                </a:lnTo>
                                <a:lnTo>
                                  <a:pt x="74" y="228"/>
                                </a:lnTo>
                                <a:lnTo>
                                  <a:pt x="60" y="246"/>
                                </a:lnTo>
                                <a:lnTo>
                                  <a:pt x="48" y="266"/>
                                </a:lnTo>
                                <a:lnTo>
                                  <a:pt x="37" y="286"/>
                                </a:lnTo>
                                <a:lnTo>
                                  <a:pt x="27" y="306"/>
                                </a:lnTo>
                                <a:lnTo>
                                  <a:pt x="20" y="327"/>
                                </a:lnTo>
                                <a:lnTo>
                                  <a:pt x="16" y="337"/>
                                </a:lnTo>
                                <a:lnTo>
                                  <a:pt x="13" y="347"/>
                                </a:lnTo>
                                <a:lnTo>
                                  <a:pt x="10" y="359"/>
                                </a:lnTo>
                                <a:lnTo>
                                  <a:pt x="7" y="370"/>
                                </a:lnTo>
                                <a:lnTo>
                                  <a:pt x="6" y="380"/>
                                </a:lnTo>
                                <a:lnTo>
                                  <a:pt x="3" y="391"/>
                                </a:lnTo>
                                <a:lnTo>
                                  <a:pt x="3" y="403"/>
                                </a:lnTo>
                                <a:lnTo>
                                  <a:pt x="2" y="413"/>
                                </a:lnTo>
                                <a:lnTo>
                                  <a:pt x="0" y="424"/>
                                </a:lnTo>
                                <a:lnTo>
                                  <a:pt x="0" y="435"/>
                                </a:lnTo>
                                <a:lnTo>
                                  <a:pt x="0" y="447"/>
                                </a:lnTo>
                                <a:lnTo>
                                  <a:pt x="2" y="458"/>
                                </a:lnTo>
                                <a:lnTo>
                                  <a:pt x="3" y="469"/>
                                </a:lnTo>
                                <a:lnTo>
                                  <a:pt x="3" y="481"/>
                                </a:lnTo>
                                <a:lnTo>
                                  <a:pt x="6" y="491"/>
                                </a:lnTo>
                                <a:lnTo>
                                  <a:pt x="7" y="502"/>
                                </a:lnTo>
                                <a:lnTo>
                                  <a:pt x="10" y="513"/>
                                </a:lnTo>
                                <a:lnTo>
                                  <a:pt x="13" y="523"/>
                                </a:lnTo>
                                <a:lnTo>
                                  <a:pt x="16" y="535"/>
                                </a:lnTo>
                                <a:lnTo>
                                  <a:pt x="20" y="545"/>
                                </a:lnTo>
                                <a:lnTo>
                                  <a:pt x="27" y="566"/>
                                </a:lnTo>
                                <a:lnTo>
                                  <a:pt x="37" y="586"/>
                                </a:lnTo>
                                <a:lnTo>
                                  <a:pt x="48" y="606"/>
                                </a:lnTo>
                                <a:lnTo>
                                  <a:pt x="60" y="624"/>
                                </a:lnTo>
                                <a:lnTo>
                                  <a:pt x="74" y="644"/>
                                </a:lnTo>
                                <a:lnTo>
                                  <a:pt x="88" y="661"/>
                                </a:lnTo>
                                <a:lnTo>
                                  <a:pt x="104" y="679"/>
                                </a:lnTo>
                                <a:lnTo>
                                  <a:pt x="121" y="696"/>
                                </a:lnTo>
                                <a:lnTo>
                                  <a:pt x="138" y="712"/>
                                </a:lnTo>
                                <a:lnTo>
                                  <a:pt x="157" y="729"/>
                                </a:lnTo>
                                <a:lnTo>
                                  <a:pt x="177" y="743"/>
                                </a:lnTo>
                                <a:lnTo>
                                  <a:pt x="197" y="757"/>
                                </a:lnTo>
                                <a:lnTo>
                                  <a:pt x="220" y="772"/>
                                </a:lnTo>
                                <a:lnTo>
                                  <a:pt x="242" y="784"/>
                                </a:lnTo>
                                <a:lnTo>
                                  <a:pt x="266" y="797"/>
                                </a:lnTo>
                                <a:lnTo>
                                  <a:pt x="290" y="809"/>
                                </a:lnTo>
                                <a:lnTo>
                                  <a:pt x="316" y="818"/>
                                </a:lnTo>
                                <a:lnTo>
                                  <a:pt x="341" y="828"/>
                                </a:lnTo>
                                <a:lnTo>
                                  <a:pt x="368" y="837"/>
                                </a:lnTo>
                                <a:lnTo>
                                  <a:pt x="395" y="844"/>
                                </a:lnTo>
                                <a:lnTo>
                                  <a:pt x="423" y="851"/>
                                </a:lnTo>
                                <a:lnTo>
                                  <a:pt x="451" y="857"/>
                                </a:lnTo>
                                <a:lnTo>
                                  <a:pt x="481" y="862"/>
                                </a:lnTo>
                                <a:lnTo>
                                  <a:pt x="511" y="865"/>
                                </a:lnTo>
                                <a:lnTo>
                                  <a:pt x="541" y="868"/>
                                </a:lnTo>
                                <a:lnTo>
                                  <a:pt x="570" y="871"/>
                                </a:lnTo>
                                <a:lnTo>
                                  <a:pt x="601" y="871"/>
                                </a:lnTo>
                                <a:lnTo>
                                  <a:pt x="632" y="871"/>
                                </a:lnTo>
                                <a:lnTo>
                                  <a:pt x="664" y="868"/>
                                </a:lnTo>
                                <a:lnTo>
                                  <a:pt x="693" y="865"/>
                                </a:lnTo>
                                <a:lnTo>
                                  <a:pt x="723" y="862"/>
                                </a:lnTo>
                                <a:lnTo>
                                  <a:pt x="751" y="857"/>
                                </a:lnTo>
                                <a:lnTo>
                                  <a:pt x="781" y="851"/>
                                </a:lnTo>
                                <a:lnTo>
                                  <a:pt x="808" y="844"/>
                                </a:lnTo>
                                <a:lnTo>
                                  <a:pt x="836" y="837"/>
                                </a:lnTo>
                                <a:lnTo>
                                  <a:pt x="863" y="828"/>
                                </a:lnTo>
                                <a:lnTo>
                                  <a:pt x="888" y="818"/>
                                </a:lnTo>
                                <a:lnTo>
                                  <a:pt x="914" y="809"/>
                                </a:lnTo>
                                <a:lnTo>
                                  <a:pt x="938" y="797"/>
                                </a:lnTo>
                                <a:lnTo>
                                  <a:pt x="962" y="784"/>
                                </a:lnTo>
                                <a:lnTo>
                                  <a:pt x="985" y="772"/>
                                </a:lnTo>
                                <a:lnTo>
                                  <a:pt x="1006" y="757"/>
                                </a:lnTo>
                                <a:lnTo>
                                  <a:pt x="1027" y="743"/>
                                </a:lnTo>
                                <a:lnTo>
                                  <a:pt x="1047" y="729"/>
                                </a:lnTo>
                                <a:lnTo>
                                  <a:pt x="1065" y="712"/>
                                </a:lnTo>
                                <a:lnTo>
                                  <a:pt x="1084" y="696"/>
                                </a:lnTo>
                                <a:lnTo>
                                  <a:pt x="1100" y="679"/>
                                </a:lnTo>
                                <a:lnTo>
                                  <a:pt x="1116" y="661"/>
                                </a:lnTo>
                                <a:lnTo>
                                  <a:pt x="1130" y="644"/>
                                </a:lnTo>
                                <a:lnTo>
                                  <a:pt x="1143" y="624"/>
                                </a:lnTo>
                                <a:lnTo>
                                  <a:pt x="1156" y="606"/>
                                </a:lnTo>
                                <a:lnTo>
                                  <a:pt x="1166" y="586"/>
                                </a:lnTo>
                                <a:lnTo>
                                  <a:pt x="1175" y="566"/>
                                </a:lnTo>
                                <a:lnTo>
                                  <a:pt x="1184" y="545"/>
                                </a:lnTo>
                                <a:lnTo>
                                  <a:pt x="1187" y="535"/>
                                </a:lnTo>
                                <a:lnTo>
                                  <a:pt x="1191" y="523"/>
                                </a:lnTo>
                                <a:lnTo>
                                  <a:pt x="1194" y="513"/>
                                </a:lnTo>
                                <a:lnTo>
                                  <a:pt x="1195" y="502"/>
                                </a:lnTo>
                                <a:lnTo>
                                  <a:pt x="1198" y="491"/>
                                </a:lnTo>
                                <a:lnTo>
                                  <a:pt x="1199" y="481"/>
                                </a:lnTo>
                                <a:lnTo>
                                  <a:pt x="1201" y="469"/>
                                </a:lnTo>
                                <a:lnTo>
                                  <a:pt x="1202" y="458"/>
                                </a:lnTo>
                                <a:lnTo>
                                  <a:pt x="1202" y="447"/>
                                </a:lnTo>
                                <a:lnTo>
                                  <a:pt x="1202" y="435"/>
                                </a:lnTo>
                                <a:lnTo>
                                  <a:pt x="1202" y="424"/>
                                </a:lnTo>
                                <a:lnTo>
                                  <a:pt x="1202" y="413"/>
                                </a:lnTo>
                                <a:lnTo>
                                  <a:pt x="1201" y="403"/>
                                </a:lnTo>
                                <a:lnTo>
                                  <a:pt x="1199" y="391"/>
                                </a:lnTo>
                                <a:lnTo>
                                  <a:pt x="1198" y="380"/>
                                </a:lnTo>
                                <a:lnTo>
                                  <a:pt x="1195" y="370"/>
                                </a:lnTo>
                                <a:lnTo>
                                  <a:pt x="1194" y="359"/>
                                </a:lnTo>
                                <a:lnTo>
                                  <a:pt x="1191" y="347"/>
                                </a:lnTo>
                                <a:lnTo>
                                  <a:pt x="1187" y="337"/>
                                </a:lnTo>
                                <a:lnTo>
                                  <a:pt x="1184" y="327"/>
                                </a:lnTo>
                                <a:lnTo>
                                  <a:pt x="1175" y="306"/>
                                </a:lnTo>
                                <a:lnTo>
                                  <a:pt x="1166" y="286"/>
                                </a:lnTo>
                                <a:lnTo>
                                  <a:pt x="1156" y="266"/>
                                </a:lnTo>
                                <a:lnTo>
                                  <a:pt x="1143" y="246"/>
                                </a:lnTo>
                                <a:lnTo>
                                  <a:pt x="1130" y="228"/>
                                </a:lnTo>
                                <a:lnTo>
                                  <a:pt x="1116" y="210"/>
                                </a:lnTo>
                                <a:lnTo>
                                  <a:pt x="1100" y="193"/>
                                </a:lnTo>
                                <a:lnTo>
                                  <a:pt x="1084" y="176"/>
                                </a:lnTo>
                                <a:lnTo>
                                  <a:pt x="1065" y="158"/>
                                </a:lnTo>
                                <a:lnTo>
                                  <a:pt x="1047" y="143"/>
                                </a:lnTo>
                                <a:lnTo>
                                  <a:pt x="1027" y="127"/>
                                </a:lnTo>
                                <a:lnTo>
                                  <a:pt x="1006" y="113"/>
                                </a:lnTo>
                                <a:lnTo>
                                  <a:pt x="985" y="100"/>
                                </a:lnTo>
                                <a:lnTo>
                                  <a:pt x="962" y="86"/>
                                </a:lnTo>
                                <a:lnTo>
                                  <a:pt x="938" y="75"/>
                                </a:lnTo>
                                <a:lnTo>
                                  <a:pt x="914" y="63"/>
                                </a:lnTo>
                                <a:lnTo>
                                  <a:pt x="888" y="53"/>
                                </a:lnTo>
                                <a:lnTo>
                                  <a:pt x="862" y="44"/>
                                </a:lnTo>
                                <a:lnTo>
                                  <a:pt x="836" y="35"/>
                                </a:lnTo>
                                <a:lnTo>
                                  <a:pt x="808" y="26"/>
                                </a:lnTo>
                                <a:lnTo>
                                  <a:pt x="781" y="19"/>
                                </a:lnTo>
                                <a:lnTo>
                                  <a:pt x="751" y="14"/>
                                </a:lnTo>
                                <a:lnTo>
                                  <a:pt x="723" y="9"/>
                                </a:lnTo>
                                <a:lnTo>
                                  <a:pt x="693" y="5"/>
                                </a:lnTo>
                                <a:lnTo>
                                  <a:pt x="664" y="2"/>
                                </a:lnTo>
                                <a:lnTo>
                                  <a:pt x="632" y="1"/>
                                </a:lnTo>
                                <a:lnTo>
                                  <a:pt x="601" y="0"/>
                                </a:lnTo>
                              </a:path>
                            </a:pathLst>
                          </a:custGeom>
                          <a:noFill/>
                          <a:ln w="17145">
                            <a:solidFill>
                              <a:srgbClr val="00CC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4" name="Freeform 699"/>
                        <wps:cNvSpPr>
                          <a:spLocks/>
                        </wps:cNvSpPr>
                        <wps:spPr bwMode="auto">
                          <a:xfrm>
                            <a:off x="1896788" y="139960"/>
                            <a:ext cx="559481" cy="364984"/>
                          </a:xfrm>
                          <a:custGeom>
                            <a:avLst/>
                            <a:gdLst>
                              <a:gd name="T0" fmla="*/ 600 w 1335"/>
                              <a:gd name="T1" fmla="*/ 2 h 871"/>
                              <a:gd name="T2" fmla="*/ 501 w 1335"/>
                              <a:gd name="T3" fmla="*/ 14 h 871"/>
                              <a:gd name="T4" fmla="*/ 407 w 1335"/>
                              <a:gd name="T5" fmla="*/ 35 h 871"/>
                              <a:gd name="T6" fmla="*/ 321 w 1335"/>
                              <a:gd name="T7" fmla="*/ 63 h 871"/>
                              <a:gd name="T8" fmla="*/ 242 w 1335"/>
                              <a:gd name="T9" fmla="*/ 100 h 871"/>
                              <a:gd name="T10" fmla="*/ 173 w 1335"/>
                              <a:gd name="T11" fmla="*/ 143 h 871"/>
                              <a:gd name="T12" fmla="*/ 113 w 1335"/>
                              <a:gd name="T13" fmla="*/ 193 h 871"/>
                              <a:gd name="T14" fmla="*/ 65 w 1335"/>
                              <a:gd name="T15" fmla="*/ 246 h 871"/>
                              <a:gd name="T16" fmla="*/ 45 w 1335"/>
                              <a:gd name="T17" fmla="*/ 276 h 871"/>
                              <a:gd name="T18" fmla="*/ 30 w 1335"/>
                              <a:gd name="T19" fmla="*/ 306 h 871"/>
                              <a:gd name="T20" fmla="*/ 17 w 1335"/>
                              <a:gd name="T21" fmla="*/ 337 h 871"/>
                              <a:gd name="T22" fmla="*/ 7 w 1335"/>
                              <a:gd name="T23" fmla="*/ 370 h 871"/>
                              <a:gd name="T24" fmla="*/ 2 w 1335"/>
                              <a:gd name="T25" fmla="*/ 403 h 871"/>
                              <a:gd name="T26" fmla="*/ 0 w 1335"/>
                              <a:gd name="T27" fmla="*/ 435 h 871"/>
                              <a:gd name="T28" fmla="*/ 2 w 1335"/>
                              <a:gd name="T29" fmla="*/ 469 h 871"/>
                              <a:gd name="T30" fmla="*/ 7 w 1335"/>
                              <a:gd name="T31" fmla="*/ 502 h 871"/>
                              <a:gd name="T32" fmla="*/ 17 w 1335"/>
                              <a:gd name="T33" fmla="*/ 535 h 871"/>
                              <a:gd name="T34" fmla="*/ 30 w 1335"/>
                              <a:gd name="T35" fmla="*/ 566 h 871"/>
                              <a:gd name="T36" fmla="*/ 45 w 1335"/>
                              <a:gd name="T37" fmla="*/ 596 h 871"/>
                              <a:gd name="T38" fmla="*/ 65 w 1335"/>
                              <a:gd name="T39" fmla="*/ 624 h 871"/>
                              <a:gd name="T40" fmla="*/ 113 w 1335"/>
                              <a:gd name="T41" fmla="*/ 679 h 871"/>
                              <a:gd name="T42" fmla="*/ 173 w 1335"/>
                              <a:gd name="T43" fmla="*/ 729 h 871"/>
                              <a:gd name="T44" fmla="*/ 242 w 1335"/>
                              <a:gd name="T45" fmla="*/ 772 h 871"/>
                              <a:gd name="T46" fmla="*/ 321 w 1335"/>
                              <a:gd name="T47" fmla="*/ 809 h 871"/>
                              <a:gd name="T48" fmla="*/ 407 w 1335"/>
                              <a:gd name="T49" fmla="*/ 837 h 871"/>
                              <a:gd name="T50" fmla="*/ 501 w 1335"/>
                              <a:gd name="T51" fmla="*/ 857 h 871"/>
                              <a:gd name="T52" fmla="*/ 600 w 1335"/>
                              <a:gd name="T53" fmla="*/ 868 h 871"/>
                              <a:gd name="T54" fmla="*/ 701 w 1335"/>
                              <a:gd name="T55" fmla="*/ 871 h 871"/>
                              <a:gd name="T56" fmla="*/ 802 w 1335"/>
                              <a:gd name="T57" fmla="*/ 862 h 871"/>
                              <a:gd name="T58" fmla="*/ 897 w 1335"/>
                              <a:gd name="T59" fmla="*/ 844 h 871"/>
                              <a:gd name="T60" fmla="*/ 986 w 1335"/>
                              <a:gd name="T61" fmla="*/ 818 h 871"/>
                              <a:gd name="T62" fmla="*/ 1068 w 1335"/>
                              <a:gd name="T63" fmla="*/ 784 h 871"/>
                              <a:gd name="T64" fmla="*/ 1140 w 1335"/>
                              <a:gd name="T65" fmla="*/ 743 h 871"/>
                              <a:gd name="T66" fmla="*/ 1203 w 1335"/>
                              <a:gd name="T67" fmla="*/ 696 h 871"/>
                              <a:gd name="T68" fmla="*/ 1254 w 1335"/>
                              <a:gd name="T69" fmla="*/ 644 h 871"/>
                              <a:gd name="T70" fmla="*/ 1283 w 1335"/>
                              <a:gd name="T71" fmla="*/ 606 h 871"/>
                              <a:gd name="T72" fmla="*/ 1300 w 1335"/>
                              <a:gd name="T73" fmla="*/ 576 h 871"/>
                              <a:gd name="T74" fmla="*/ 1314 w 1335"/>
                              <a:gd name="T75" fmla="*/ 545 h 871"/>
                              <a:gd name="T76" fmla="*/ 1325 w 1335"/>
                              <a:gd name="T77" fmla="*/ 513 h 871"/>
                              <a:gd name="T78" fmla="*/ 1332 w 1335"/>
                              <a:gd name="T79" fmla="*/ 481 h 871"/>
                              <a:gd name="T80" fmla="*/ 1335 w 1335"/>
                              <a:gd name="T81" fmla="*/ 447 h 871"/>
                              <a:gd name="T82" fmla="*/ 1335 w 1335"/>
                              <a:gd name="T83" fmla="*/ 413 h 871"/>
                              <a:gd name="T84" fmla="*/ 1329 w 1335"/>
                              <a:gd name="T85" fmla="*/ 380 h 871"/>
                              <a:gd name="T86" fmla="*/ 1322 w 1335"/>
                              <a:gd name="T87" fmla="*/ 347 h 871"/>
                              <a:gd name="T88" fmla="*/ 1310 w 1335"/>
                              <a:gd name="T89" fmla="*/ 316 h 871"/>
                              <a:gd name="T90" fmla="*/ 1295 w 1335"/>
                              <a:gd name="T91" fmla="*/ 286 h 871"/>
                              <a:gd name="T92" fmla="*/ 1277 w 1335"/>
                              <a:gd name="T93" fmla="*/ 256 h 871"/>
                              <a:gd name="T94" fmla="*/ 1239 w 1335"/>
                              <a:gd name="T95" fmla="*/ 210 h 871"/>
                              <a:gd name="T96" fmla="*/ 1182 w 1335"/>
                              <a:gd name="T97" fmla="*/ 158 h 871"/>
                              <a:gd name="T98" fmla="*/ 1117 w 1335"/>
                              <a:gd name="T99" fmla="*/ 113 h 871"/>
                              <a:gd name="T100" fmla="*/ 1041 w 1335"/>
                              <a:gd name="T101" fmla="*/ 75 h 871"/>
                              <a:gd name="T102" fmla="*/ 957 w 1335"/>
                              <a:gd name="T103" fmla="*/ 44 h 871"/>
                              <a:gd name="T104" fmla="*/ 866 w 1335"/>
                              <a:gd name="T105" fmla="*/ 19 h 871"/>
                              <a:gd name="T106" fmla="*/ 769 w 1335"/>
                              <a:gd name="T107" fmla="*/ 5 h 871"/>
                              <a:gd name="T108" fmla="*/ 668 w 1335"/>
                              <a:gd name="T109" fmla="*/ 0 h 8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335" h="871">
                                <a:moveTo>
                                  <a:pt x="668" y="1"/>
                                </a:moveTo>
                                <a:lnTo>
                                  <a:pt x="634" y="1"/>
                                </a:lnTo>
                                <a:lnTo>
                                  <a:pt x="600" y="2"/>
                                </a:lnTo>
                                <a:lnTo>
                                  <a:pt x="566" y="5"/>
                                </a:lnTo>
                                <a:lnTo>
                                  <a:pt x="533" y="9"/>
                                </a:lnTo>
                                <a:lnTo>
                                  <a:pt x="501" y="14"/>
                                </a:lnTo>
                                <a:lnTo>
                                  <a:pt x="468" y="19"/>
                                </a:lnTo>
                                <a:lnTo>
                                  <a:pt x="438" y="26"/>
                                </a:lnTo>
                                <a:lnTo>
                                  <a:pt x="407" y="35"/>
                                </a:lnTo>
                                <a:lnTo>
                                  <a:pt x="378" y="44"/>
                                </a:lnTo>
                                <a:lnTo>
                                  <a:pt x="349" y="53"/>
                                </a:lnTo>
                                <a:lnTo>
                                  <a:pt x="321" y="63"/>
                                </a:lnTo>
                                <a:lnTo>
                                  <a:pt x="294" y="75"/>
                                </a:lnTo>
                                <a:lnTo>
                                  <a:pt x="267" y="88"/>
                                </a:lnTo>
                                <a:lnTo>
                                  <a:pt x="242" y="100"/>
                                </a:lnTo>
                                <a:lnTo>
                                  <a:pt x="218" y="113"/>
                                </a:lnTo>
                                <a:lnTo>
                                  <a:pt x="195" y="127"/>
                                </a:lnTo>
                                <a:lnTo>
                                  <a:pt x="173" y="143"/>
                                </a:lnTo>
                                <a:lnTo>
                                  <a:pt x="151" y="158"/>
                                </a:lnTo>
                                <a:lnTo>
                                  <a:pt x="132" y="176"/>
                                </a:lnTo>
                                <a:lnTo>
                                  <a:pt x="113" y="193"/>
                                </a:lnTo>
                                <a:lnTo>
                                  <a:pt x="96" y="210"/>
                                </a:lnTo>
                                <a:lnTo>
                                  <a:pt x="81" y="228"/>
                                </a:lnTo>
                                <a:lnTo>
                                  <a:pt x="65" y="246"/>
                                </a:lnTo>
                                <a:lnTo>
                                  <a:pt x="58" y="256"/>
                                </a:lnTo>
                                <a:lnTo>
                                  <a:pt x="52" y="266"/>
                                </a:lnTo>
                                <a:lnTo>
                                  <a:pt x="45" y="276"/>
                                </a:lnTo>
                                <a:lnTo>
                                  <a:pt x="40" y="286"/>
                                </a:lnTo>
                                <a:lnTo>
                                  <a:pt x="34" y="296"/>
                                </a:lnTo>
                                <a:lnTo>
                                  <a:pt x="30" y="306"/>
                                </a:lnTo>
                                <a:lnTo>
                                  <a:pt x="24" y="316"/>
                                </a:lnTo>
                                <a:lnTo>
                                  <a:pt x="20" y="327"/>
                                </a:lnTo>
                                <a:lnTo>
                                  <a:pt x="17" y="337"/>
                                </a:lnTo>
                                <a:lnTo>
                                  <a:pt x="13" y="347"/>
                                </a:lnTo>
                                <a:lnTo>
                                  <a:pt x="10" y="359"/>
                                </a:lnTo>
                                <a:lnTo>
                                  <a:pt x="7" y="370"/>
                                </a:lnTo>
                                <a:lnTo>
                                  <a:pt x="4" y="380"/>
                                </a:lnTo>
                                <a:lnTo>
                                  <a:pt x="3" y="391"/>
                                </a:lnTo>
                                <a:lnTo>
                                  <a:pt x="2" y="403"/>
                                </a:lnTo>
                                <a:lnTo>
                                  <a:pt x="0" y="413"/>
                                </a:lnTo>
                                <a:lnTo>
                                  <a:pt x="0" y="424"/>
                                </a:lnTo>
                                <a:lnTo>
                                  <a:pt x="0" y="435"/>
                                </a:lnTo>
                                <a:lnTo>
                                  <a:pt x="0" y="447"/>
                                </a:lnTo>
                                <a:lnTo>
                                  <a:pt x="0" y="458"/>
                                </a:lnTo>
                                <a:lnTo>
                                  <a:pt x="2" y="469"/>
                                </a:lnTo>
                                <a:lnTo>
                                  <a:pt x="3" y="481"/>
                                </a:lnTo>
                                <a:lnTo>
                                  <a:pt x="4" y="491"/>
                                </a:lnTo>
                                <a:lnTo>
                                  <a:pt x="7" y="502"/>
                                </a:lnTo>
                                <a:lnTo>
                                  <a:pt x="10" y="513"/>
                                </a:lnTo>
                                <a:lnTo>
                                  <a:pt x="13" y="523"/>
                                </a:lnTo>
                                <a:lnTo>
                                  <a:pt x="17" y="535"/>
                                </a:lnTo>
                                <a:lnTo>
                                  <a:pt x="20" y="545"/>
                                </a:lnTo>
                                <a:lnTo>
                                  <a:pt x="24" y="554"/>
                                </a:lnTo>
                                <a:lnTo>
                                  <a:pt x="30" y="566"/>
                                </a:lnTo>
                                <a:lnTo>
                                  <a:pt x="34" y="576"/>
                                </a:lnTo>
                                <a:lnTo>
                                  <a:pt x="40" y="586"/>
                                </a:lnTo>
                                <a:lnTo>
                                  <a:pt x="45" y="596"/>
                                </a:lnTo>
                                <a:lnTo>
                                  <a:pt x="52" y="606"/>
                                </a:lnTo>
                                <a:lnTo>
                                  <a:pt x="58" y="615"/>
                                </a:lnTo>
                                <a:lnTo>
                                  <a:pt x="65" y="624"/>
                                </a:lnTo>
                                <a:lnTo>
                                  <a:pt x="81" y="644"/>
                                </a:lnTo>
                                <a:lnTo>
                                  <a:pt x="96" y="661"/>
                                </a:lnTo>
                                <a:lnTo>
                                  <a:pt x="113" y="679"/>
                                </a:lnTo>
                                <a:lnTo>
                                  <a:pt x="132" y="696"/>
                                </a:lnTo>
                                <a:lnTo>
                                  <a:pt x="151" y="712"/>
                                </a:lnTo>
                                <a:lnTo>
                                  <a:pt x="173" y="729"/>
                                </a:lnTo>
                                <a:lnTo>
                                  <a:pt x="195" y="743"/>
                                </a:lnTo>
                                <a:lnTo>
                                  <a:pt x="218" y="757"/>
                                </a:lnTo>
                                <a:lnTo>
                                  <a:pt x="242" y="772"/>
                                </a:lnTo>
                                <a:lnTo>
                                  <a:pt x="267" y="784"/>
                                </a:lnTo>
                                <a:lnTo>
                                  <a:pt x="294" y="797"/>
                                </a:lnTo>
                                <a:lnTo>
                                  <a:pt x="321" y="809"/>
                                </a:lnTo>
                                <a:lnTo>
                                  <a:pt x="349" y="818"/>
                                </a:lnTo>
                                <a:lnTo>
                                  <a:pt x="378" y="828"/>
                                </a:lnTo>
                                <a:lnTo>
                                  <a:pt x="407" y="837"/>
                                </a:lnTo>
                                <a:lnTo>
                                  <a:pt x="438" y="844"/>
                                </a:lnTo>
                                <a:lnTo>
                                  <a:pt x="468" y="851"/>
                                </a:lnTo>
                                <a:lnTo>
                                  <a:pt x="501" y="857"/>
                                </a:lnTo>
                                <a:lnTo>
                                  <a:pt x="533" y="862"/>
                                </a:lnTo>
                                <a:lnTo>
                                  <a:pt x="566" y="865"/>
                                </a:lnTo>
                                <a:lnTo>
                                  <a:pt x="600" y="868"/>
                                </a:lnTo>
                                <a:lnTo>
                                  <a:pt x="634" y="871"/>
                                </a:lnTo>
                                <a:lnTo>
                                  <a:pt x="668" y="871"/>
                                </a:lnTo>
                                <a:lnTo>
                                  <a:pt x="701" y="871"/>
                                </a:lnTo>
                                <a:lnTo>
                                  <a:pt x="735" y="868"/>
                                </a:lnTo>
                                <a:lnTo>
                                  <a:pt x="769" y="865"/>
                                </a:lnTo>
                                <a:lnTo>
                                  <a:pt x="802" y="862"/>
                                </a:lnTo>
                                <a:lnTo>
                                  <a:pt x="834" y="857"/>
                                </a:lnTo>
                                <a:lnTo>
                                  <a:pt x="867" y="851"/>
                                </a:lnTo>
                                <a:lnTo>
                                  <a:pt x="897" y="844"/>
                                </a:lnTo>
                                <a:lnTo>
                                  <a:pt x="928" y="837"/>
                                </a:lnTo>
                                <a:lnTo>
                                  <a:pt x="957" y="828"/>
                                </a:lnTo>
                                <a:lnTo>
                                  <a:pt x="986" y="818"/>
                                </a:lnTo>
                                <a:lnTo>
                                  <a:pt x="1014" y="809"/>
                                </a:lnTo>
                                <a:lnTo>
                                  <a:pt x="1041" y="797"/>
                                </a:lnTo>
                                <a:lnTo>
                                  <a:pt x="1068" y="784"/>
                                </a:lnTo>
                                <a:lnTo>
                                  <a:pt x="1092" y="772"/>
                                </a:lnTo>
                                <a:lnTo>
                                  <a:pt x="1117" y="757"/>
                                </a:lnTo>
                                <a:lnTo>
                                  <a:pt x="1140" y="743"/>
                                </a:lnTo>
                                <a:lnTo>
                                  <a:pt x="1162" y="729"/>
                                </a:lnTo>
                                <a:lnTo>
                                  <a:pt x="1182" y="712"/>
                                </a:lnTo>
                                <a:lnTo>
                                  <a:pt x="1203" y="696"/>
                                </a:lnTo>
                                <a:lnTo>
                                  <a:pt x="1222" y="679"/>
                                </a:lnTo>
                                <a:lnTo>
                                  <a:pt x="1239" y="661"/>
                                </a:lnTo>
                                <a:lnTo>
                                  <a:pt x="1254" y="644"/>
                                </a:lnTo>
                                <a:lnTo>
                                  <a:pt x="1270" y="624"/>
                                </a:lnTo>
                                <a:lnTo>
                                  <a:pt x="1277" y="615"/>
                                </a:lnTo>
                                <a:lnTo>
                                  <a:pt x="1283" y="606"/>
                                </a:lnTo>
                                <a:lnTo>
                                  <a:pt x="1290" y="596"/>
                                </a:lnTo>
                                <a:lnTo>
                                  <a:pt x="1295" y="586"/>
                                </a:lnTo>
                                <a:lnTo>
                                  <a:pt x="1300" y="576"/>
                                </a:lnTo>
                                <a:lnTo>
                                  <a:pt x="1305" y="566"/>
                                </a:lnTo>
                                <a:lnTo>
                                  <a:pt x="1310" y="554"/>
                                </a:lnTo>
                                <a:lnTo>
                                  <a:pt x="1314" y="545"/>
                                </a:lnTo>
                                <a:lnTo>
                                  <a:pt x="1318" y="535"/>
                                </a:lnTo>
                                <a:lnTo>
                                  <a:pt x="1322" y="523"/>
                                </a:lnTo>
                                <a:lnTo>
                                  <a:pt x="1325" y="513"/>
                                </a:lnTo>
                                <a:lnTo>
                                  <a:pt x="1328" y="502"/>
                                </a:lnTo>
                                <a:lnTo>
                                  <a:pt x="1329" y="491"/>
                                </a:lnTo>
                                <a:lnTo>
                                  <a:pt x="1332" y="481"/>
                                </a:lnTo>
                                <a:lnTo>
                                  <a:pt x="1334" y="469"/>
                                </a:lnTo>
                                <a:lnTo>
                                  <a:pt x="1335" y="458"/>
                                </a:lnTo>
                                <a:lnTo>
                                  <a:pt x="1335" y="447"/>
                                </a:lnTo>
                                <a:lnTo>
                                  <a:pt x="1335" y="435"/>
                                </a:lnTo>
                                <a:lnTo>
                                  <a:pt x="1335" y="424"/>
                                </a:lnTo>
                                <a:lnTo>
                                  <a:pt x="1335" y="413"/>
                                </a:lnTo>
                                <a:lnTo>
                                  <a:pt x="1334" y="403"/>
                                </a:lnTo>
                                <a:lnTo>
                                  <a:pt x="1332" y="391"/>
                                </a:lnTo>
                                <a:lnTo>
                                  <a:pt x="1329" y="380"/>
                                </a:lnTo>
                                <a:lnTo>
                                  <a:pt x="1328" y="370"/>
                                </a:lnTo>
                                <a:lnTo>
                                  <a:pt x="1325" y="359"/>
                                </a:lnTo>
                                <a:lnTo>
                                  <a:pt x="1322" y="347"/>
                                </a:lnTo>
                                <a:lnTo>
                                  <a:pt x="1318" y="337"/>
                                </a:lnTo>
                                <a:lnTo>
                                  <a:pt x="1314" y="327"/>
                                </a:lnTo>
                                <a:lnTo>
                                  <a:pt x="1310" y="316"/>
                                </a:lnTo>
                                <a:lnTo>
                                  <a:pt x="1305" y="306"/>
                                </a:lnTo>
                                <a:lnTo>
                                  <a:pt x="1300" y="296"/>
                                </a:lnTo>
                                <a:lnTo>
                                  <a:pt x="1295" y="286"/>
                                </a:lnTo>
                                <a:lnTo>
                                  <a:pt x="1290" y="276"/>
                                </a:lnTo>
                                <a:lnTo>
                                  <a:pt x="1283" y="266"/>
                                </a:lnTo>
                                <a:lnTo>
                                  <a:pt x="1277" y="256"/>
                                </a:lnTo>
                                <a:lnTo>
                                  <a:pt x="1270" y="246"/>
                                </a:lnTo>
                                <a:lnTo>
                                  <a:pt x="1254" y="228"/>
                                </a:lnTo>
                                <a:lnTo>
                                  <a:pt x="1239" y="210"/>
                                </a:lnTo>
                                <a:lnTo>
                                  <a:pt x="1222" y="193"/>
                                </a:lnTo>
                                <a:lnTo>
                                  <a:pt x="1202" y="176"/>
                                </a:lnTo>
                                <a:lnTo>
                                  <a:pt x="1182" y="158"/>
                                </a:lnTo>
                                <a:lnTo>
                                  <a:pt x="1162" y="143"/>
                                </a:lnTo>
                                <a:lnTo>
                                  <a:pt x="1140" y="127"/>
                                </a:lnTo>
                                <a:lnTo>
                                  <a:pt x="1117" y="113"/>
                                </a:lnTo>
                                <a:lnTo>
                                  <a:pt x="1092" y="100"/>
                                </a:lnTo>
                                <a:lnTo>
                                  <a:pt x="1068" y="86"/>
                                </a:lnTo>
                                <a:lnTo>
                                  <a:pt x="1041" y="75"/>
                                </a:lnTo>
                                <a:lnTo>
                                  <a:pt x="1014" y="63"/>
                                </a:lnTo>
                                <a:lnTo>
                                  <a:pt x="986" y="53"/>
                                </a:lnTo>
                                <a:lnTo>
                                  <a:pt x="957" y="44"/>
                                </a:lnTo>
                                <a:lnTo>
                                  <a:pt x="928" y="35"/>
                                </a:lnTo>
                                <a:lnTo>
                                  <a:pt x="897" y="26"/>
                                </a:lnTo>
                                <a:lnTo>
                                  <a:pt x="866" y="19"/>
                                </a:lnTo>
                                <a:lnTo>
                                  <a:pt x="834" y="14"/>
                                </a:lnTo>
                                <a:lnTo>
                                  <a:pt x="802" y="9"/>
                                </a:lnTo>
                                <a:lnTo>
                                  <a:pt x="769" y="5"/>
                                </a:lnTo>
                                <a:lnTo>
                                  <a:pt x="735" y="2"/>
                                </a:lnTo>
                                <a:lnTo>
                                  <a:pt x="701" y="1"/>
                                </a:lnTo>
                                <a:lnTo>
                                  <a:pt x="668" y="0"/>
                                </a:lnTo>
                              </a:path>
                            </a:pathLst>
                          </a:custGeom>
                          <a:noFill/>
                          <a:ln w="17145">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5" name="Freeform 700"/>
                        <wps:cNvSpPr>
                          <a:spLocks/>
                        </wps:cNvSpPr>
                        <wps:spPr bwMode="auto">
                          <a:xfrm>
                            <a:off x="1196494" y="224187"/>
                            <a:ext cx="559900" cy="364984"/>
                          </a:xfrm>
                          <a:custGeom>
                            <a:avLst/>
                            <a:gdLst>
                              <a:gd name="T0" fmla="*/ 599 w 1336"/>
                              <a:gd name="T1" fmla="*/ 3 h 871"/>
                              <a:gd name="T2" fmla="*/ 502 w 1336"/>
                              <a:gd name="T3" fmla="*/ 14 h 871"/>
                              <a:gd name="T4" fmla="*/ 408 w 1336"/>
                              <a:gd name="T5" fmla="*/ 34 h 871"/>
                              <a:gd name="T6" fmla="*/ 322 w 1336"/>
                              <a:gd name="T7" fmla="*/ 64 h 871"/>
                              <a:gd name="T8" fmla="*/ 243 w 1336"/>
                              <a:gd name="T9" fmla="*/ 99 h 871"/>
                              <a:gd name="T10" fmla="*/ 174 w 1336"/>
                              <a:gd name="T11" fmla="*/ 143 h 871"/>
                              <a:gd name="T12" fmla="*/ 114 w 1336"/>
                              <a:gd name="T13" fmla="*/ 192 h 871"/>
                              <a:gd name="T14" fmla="*/ 66 w 1336"/>
                              <a:gd name="T15" fmla="*/ 247 h 871"/>
                              <a:gd name="T16" fmla="*/ 46 w 1336"/>
                              <a:gd name="T17" fmla="*/ 275 h 871"/>
                              <a:gd name="T18" fmla="*/ 31 w 1336"/>
                              <a:gd name="T19" fmla="*/ 307 h 871"/>
                              <a:gd name="T20" fmla="*/ 17 w 1336"/>
                              <a:gd name="T21" fmla="*/ 338 h 871"/>
                              <a:gd name="T22" fmla="*/ 8 w 1336"/>
                              <a:gd name="T23" fmla="*/ 369 h 871"/>
                              <a:gd name="T24" fmla="*/ 3 w 1336"/>
                              <a:gd name="T25" fmla="*/ 402 h 871"/>
                              <a:gd name="T26" fmla="*/ 0 w 1336"/>
                              <a:gd name="T27" fmla="*/ 436 h 871"/>
                              <a:gd name="T28" fmla="*/ 3 w 1336"/>
                              <a:gd name="T29" fmla="*/ 470 h 871"/>
                              <a:gd name="T30" fmla="*/ 8 w 1336"/>
                              <a:gd name="T31" fmla="*/ 502 h 871"/>
                              <a:gd name="T32" fmla="*/ 17 w 1336"/>
                              <a:gd name="T33" fmla="*/ 534 h 871"/>
                              <a:gd name="T34" fmla="*/ 31 w 1336"/>
                              <a:gd name="T35" fmla="*/ 565 h 871"/>
                              <a:gd name="T36" fmla="*/ 46 w 1336"/>
                              <a:gd name="T37" fmla="*/ 595 h 871"/>
                              <a:gd name="T38" fmla="*/ 66 w 1336"/>
                              <a:gd name="T39" fmla="*/ 625 h 871"/>
                              <a:gd name="T40" fmla="*/ 114 w 1336"/>
                              <a:gd name="T41" fmla="*/ 680 h 871"/>
                              <a:gd name="T42" fmla="*/ 174 w 1336"/>
                              <a:gd name="T43" fmla="*/ 728 h 871"/>
                              <a:gd name="T44" fmla="*/ 243 w 1336"/>
                              <a:gd name="T45" fmla="*/ 772 h 871"/>
                              <a:gd name="T46" fmla="*/ 322 w 1336"/>
                              <a:gd name="T47" fmla="*/ 808 h 871"/>
                              <a:gd name="T48" fmla="*/ 408 w 1336"/>
                              <a:gd name="T49" fmla="*/ 837 h 871"/>
                              <a:gd name="T50" fmla="*/ 502 w 1336"/>
                              <a:gd name="T51" fmla="*/ 857 h 871"/>
                              <a:gd name="T52" fmla="*/ 599 w 1336"/>
                              <a:gd name="T53" fmla="*/ 869 h 871"/>
                              <a:gd name="T54" fmla="*/ 703 w 1336"/>
                              <a:gd name="T55" fmla="*/ 870 h 871"/>
                              <a:gd name="T56" fmla="*/ 803 w 1336"/>
                              <a:gd name="T57" fmla="*/ 863 h 871"/>
                              <a:gd name="T58" fmla="*/ 898 w 1336"/>
                              <a:gd name="T59" fmla="*/ 845 h 871"/>
                              <a:gd name="T60" fmla="*/ 987 w 1336"/>
                              <a:gd name="T61" fmla="*/ 819 h 871"/>
                              <a:gd name="T62" fmla="*/ 1067 w 1336"/>
                              <a:gd name="T63" fmla="*/ 785 h 871"/>
                              <a:gd name="T64" fmla="*/ 1141 w 1336"/>
                              <a:gd name="T65" fmla="*/ 744 h 871"/>
                              <a:gd name="T66" fmla="*/ 1203 w 1336"/>
                              <a:gd name="T67" fmla="*/ 697 h 871"/>
                              <a:gd name="T68" fmla="*/ 1255 w 1336"/>
                              <a:gd name="T69" fmla="*/ 643 h 871"/>
                              <a:gd name="T70" fmla="*/ 1284 w 1336"/>
                              <a:gd name="T71" fmla="*/ 605 h 871"/>
                              <a:gd name="T72" fmla="*/ 1301 w 1336"/>
                              <a:gd name="T73" fmla="*/ 575 h 871"/>
                              <a:gd name="T74" fmla="*/ 1315 w 1336"/>
                              <a:gd name="T75" fmla="*/ 545 h 871"/>
                              <a:gd name="T76" fmla="*/ 1326 w 1336"/>
                              <a:gd name="T77" fmla="*/ 512 h 871"/>
                              <a:gd name="T78" fmla="*/ 1333 w 1336"/>
                              <a:gd name="T79" fmla="*/ 480 h 871"/>
                              <a:gd name="T80" fmla="*/ 1336 w 1336"/>
                              <a:gd name="T81" fmla="*/ 447 h 871"/>
                              <a:gd name="T82" fmla="*/ 1335 w 1336"/>
                              <a:gd name="T83" fmla="*/ 413 h 871"/>
                              <a:gd name="T84" fmla="*/ 1330 w 1336"/>
                              <a:gd name="T85" fmla="*/ 380 h 871"/>
                              <a:gd name="T86" fmla="*/ 1322 w 1336"/>
                              <a:gd name="T87" fmla="*/ 348 h 871"/>
                              <a:gd name="T88" fmla="*/ 1311 w 1336"/>
                              <a:gd name="T89" fmla="*/ 317 h 871"/>
                              <a:gd name="T90" fmla="*/ 1295 w 1336"/>
                              <a:gd name="T91" fmla="*/ 285 h 871"/>
                              <a:gd name="T92" fmla="*/ 1277 w 1336"/>
                              <a:gd name="T93" fmla="*/ 257 h 871"/>
                              <a:gd name="T94" fmla="*/ 1240 w 1336"/>
                              <a:gd name="T95" fmla="*/ 210 h 871"/>
                              <a:gd name="T96" fmla="*/ 1183 w 1336"/>
                              <a:gd name="T97" fmla="*/ 159 h 871"/>
                              <a:gd name="T98" fmla="*/ 1117 w 1336"/>
                              <a:gd name="T99" fmla="*/ 114 h 871"/>
                              <a:gd name="T100" fmla="*/ 1042 w 1336"/>
                              <a:gd name="T101" fmla="*/ 75 h 871"/>
                              <a:gd name="T102" fmla="*/ 957 w 1336"/>
                              <a:gd name="T103" fmla="*/ 43 h 871"/>
                              <a:gd name="T104" fmla="*/ 867 w 1336"/>
                              <a:gd name="T105" fmla="*/ 20 h 871"/>
                              <a:gd name="T106" fmla="*/ 769 w 1336"/>
                              <a:gd name="T107" fmla="*/ 6 h 871"/>
                              <a:gd name="T108" fmla="*/ 667 w 1336"/>
                              <a:gd name="T109" fmla="*/ 0 h 8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336" h="871">
                                <a:moveTo>
                                  <a:pt x="669" y="0"/>
                                </a:moveTo>
                                <a:lnTo>
                                  <a:pt x="633" y="1"/>
                                </a:lnTo>
                                <a:lnTo>
                                  <a:pt x="599" y="3"/>
                                </a:lnTo>
                                <a:lnTo>
                                  <a:pt x="567" y="6"/>
                                </a:lnTo>
                                <a:lnTo>
                                  <a:pt x="533" y="9"/>
                                </a:lnTo>
                                <a:lnTo>
                                  <a:pt x="502" y="14"/>
                                </a:lnTo>
                                <a:lnTo>
                                  <a:pt x="469" y="20"/>
                                </a:lnTo>
                                <a:lnTo>
                                  <a:pt x="438" y="27"/>
                                </a:lnTo>
                                <a:lnTo>
                                  <a:pt x="408" y="34"/>
                                </a:lnTo>
                                <a:lnTo>
                                  <a:pt x="379" y="43"/>
                                </a:lnTo>
                                <a:lnTo>
                                  <a:pt x="349" y="53"/>
                                </a:lnTo>
                                <a:lnTo>
                                  <a:pt x="322" y="64"/>
                                </a:lnTo>
                                <a:lnTo>
                                  <a:pt x="295" y="75"/>
                                </a:lnTo>
                                <a:lnTo>
                                  <a:pt x="268" y="87"/>
                                </a:lnTo>
                                <a:lnTo>
                                  <a:pt x="243" y="99"/>
                                </a:lnTo>
                                <a:lnTo>
                                  <a:pt x="219" y="114"/>
                                </a:lnTo>
                                <a:lnTo>
                                  <a:pt x="196" y="128"/>
                                </a:lnTo>
                                <a:lnTo>
                                  <a:pt x="174" y="143"/>
                                </a:lnTo>
                                <a:lnTo>
                                  <a:pt x="153" y="159"/>
                                </a:lnTo>
                                <a:lnTo>
                                  <a:pt x="133" y="175"/>
                                </a:lnTo>
                                <a:lnTo>
                                  <a:pt x="114" y="192"/>
                                </a:lnTo>
                                <a:lnTo>
                                  <a:pt x="97" y="210"/>
                                </a:lnTo>
                                <a:lnTo>
                                  <a:pt x="80" y="229"/>
                                </a:lnTo>
                                <a:lnTo>
                                  <a:pt x="66" y="247"/>
                                </a:lnTo>
                                <a:lnTo>
                                  <a:pt x="59" y="257"/>
                                </a:lnTo>
                                <a:lnTo>
                                  <a:pt x="52" y="267"/>
                                </a:lnTo>
                                <a:lnTo>
                                  <a:pt x="46" y="275"/>
                                </a:lnTo>
                                <a:lnTo>
                                  <a:pt x="41" y="285"/>
                                </a:lnTo>
                                <a:lnTo>
                                  <a:pt x="35" y="297"/>
                                </a:lnTo>
                                <a:lnTo>
                                  <a:pt x="31" y="307"/>
                                </a:lnTo>
                                <a:lnTo>
                                  <a:pt x="25" y="317"/>
                                </a:lnTo>
                                <a:lnTo>
                                  <a:pt x="21" y="326"/>
                                </a:lnTo>
                                <a:lnTo>
                                  <a:pt x="17" y="338"/>
                                </a:lnTo>
                                <a:lnTo>
                                  <a:pt x="14" y="348"/>
                                </a:lnTo>
                                <a:lnTo>
                                  <a:pt x="11" y="359"/>
                                </a:lnTo>
                                <a:lnTo>
                                  <a:pt x="8" y="369"/>
                                </a:lnTo>
                                <a:lnTo>
                                  <a:pt x="5" y="380"/>
                                </a:lnTo>
                                <a:lnTo>
                                  <a:pt x="4" y="392"/>
                                </a:lnTo>
                                <a:lnTo>
                                  <a:pt x="3" y="402"/>
                                </a:lnTo>
                                <a:lnTo>
                                  <a:pt x="1" y="413"/>
                                </a:lnTo>
                                <a:lnTo>
                                  <a:pt x="0" y="424"/>
                                </a:lnTo>
                                <a:lnTo>
                                  <a:pt x="0" y="436"/>
                                </a:lnTo>
                                <a:lnTo>
                                  <a:pt x="0" y="447"/>
                                </a:lnTo>
                                <a:lnTo>
                                  <a:pt x="1" y="458"/>
                                </a:lnTo>
                                <a:lnTo>
                                  <a:pt x="3" y="470"/>
                                </a:lnTo>
                                <a:lnTo>
                                  <a:pt x="4" y="480"/>
                                </a:lnTo>
                                <a:lnTo>
                                  <a:pt x="5" y="491"/>
                                </a:lnTo>
                                <a:lnTo>
                                  <a:pt x="8" y="502"/>
                                </a:lnTo>
                                <a:lnTo>
                                  <a:pt x="11" y="512"/>
                                </a:lnTo>
                                <a:lnTo>
                                  <a:pt x="14" y="524"/>
                                </a:lnTo>
                                <a:lnTo>
                                  <a:pt x="17" y="534"/>
                                </a:lnTo>
                                <a:lnTo>
                                  <a:pt x="21" y="545"/>
                                </a:lnTo>
                                <a:lnTo>
                                  <a:pt x="25" y="555"/>
                                </a:lnTo>
                                <a:lnTo>
                                  <a:pt x="31" y="565"/>
                                </a:lnTo>
                                <a:lnTo>
                                  <a:pt x="35" y="575"/>
                                </a:lnTo>
                                <a:lnTo>
                                  <a:pt x="41" y="585"/>
                                </a:lnTo>
                                <a:lnTo>
                                  <a:pt x="46" y="595"/>
                                </a:lnTo>
                                <a:lnTo>
                                  <a:pt x="52" y="605"/>
                                </a:lnTo>
                                <a:lnTo>
                                  <a:pt x="59" y="615"/>
                                </a:lnTo>
                                <a:lnTo>
                                  <a:pt x="66" y="625"/>
                                </a:lnTo>
                                <a:lnTo>
                                  <a:pt x="80" y="643"/>
                                </a:lnTo>
                                <a:lnTo>
                                  <a:pt x="97" y="661"/>
                                </a:lnTo>
                                <a:lnTo>
                                  <a:pt x="114" y="680"/>
                                </a:lnTo>
                                <a:lnTo>
                                  <a:pt x="133" y="697"/>
                                </a:lnTo>
                                <a:lnTo>
                                  <a:pt x="153" y="713"/>
                                </a:lnTo>
                                <a:lnTo>
                                  <a:pt x="174" y="728"/>
                                </a:lnTo>
                                <a:lnTo>
                                  <a:pt x="196" y="744"/>
                                </a:lnTo>
                                <a:lnTo>
                                  <a:pt x="219" y="758"/>
                                </a:lnTo>
                                <a:lnTo>
                                  <a:pt x="243" y="772"/>
                                </a:lnTo>
                                <a:lnTo>
                                  <a:pt x="268" y="785"/>
                                </a:lnTo>
                                <a:lnTo>
                                  <a:pt x="295" y="796"/>
                                </a:lnTo>
                                <a:lnTo>
                                  <a:pt x="322" y="808"/>
                                </a:lnTo>
                                <a:lnTo>
                                  <a:pt x="349" y="819"/>
                                </a:lnTo>
                                <a:lnTo>
                                  <a:pt x="379" y="827"/>
                                </a:lnTo>
                                <a:lnTo>
                                  <a:pt x="408" y="837"/>
                                </a:lnTo>
                                <a:lnTo>
                                  <a:pt x="438" y="845"/>
                                </a:lnTo>
                                <a:lnTo>
                                  <a:pt x="469" y="852"/>
                                </a:lnTo>
                                <a:lnTo>
                                  <a:pt x="502" y="857"/>
                                </a:lnTo>
                                <a:lnTo>
                                  <a:pt x="533" y="862"/>
                                </a:lnTo>
                                <a:lnTo>
                                  <a:pt x="567" y="866"/>
                                </a:lnTo>
                                <a:lnTo>
                                  <a:pt x="599" y="869"/>
                                </a:lnTo>
                                <a:lnTo>
                                  <a:pt x="633" y="870"/>
                                </a:lnTo>
                                <a:lnTo>
                                  <a:pt x="669" y="871"/>
                                </a:lnTo>
                                <a:lnTo>
                                  <a:pt x="703" y="870"/>
                                </a:lnTo>
                                <a:lnTo>
                                  <a:pt x="737" y="869"/>
                                </a:lnTo>
                                <a:lnTo>
                                  <a:pt x="770" y="866"/>
                                </a:lnTo>
                                <a:lnTo>
                                  <a:pt x="803" y="863"/>
                                </a:lnTo>
                                <a:lnTo>
                                  <a:pt x="835" y="857"/>
                                </a:lnTo>
                                <a:lnTo>
                                  <a:pt x="867" y="852"/>
                                </a:lnTo>
                                <a:lnTo>
                                  <a:pt x="898" y="845"/>
                                </a:lnTo>
                                <a:lnTo>
                                  <a:pt x="929" y="837"/>
                                </a:lnTo>
                                <a:lnTo>
                                  <a:pt x="957" y="829"/>
                                </a:lnTo>
                                <a:lnTo>
                                  <a:pt x="987" y="819"/>
                                </a:lnTo>
                                <a:lnTo>
                                  <a:pt x="1015" y="808"/>
                                </a:lnTo>
                                <a:lnTo>
                                  <a:pt x="1042" y="796"/>
                                </a:lnTo>
                                <a:lnTo>
                                  <a:pt x="1067" y="785"/>
                                </a:lnTo>
                                <a:lnTo>
                                  <a:pt x="1093" y="772"/>
                                </a:lnTo>
                                <a:lnTo>
                                  <a:pt x="1117" y="758"/>
                                </a:lnTo>
                                <a:lnTo>
                                  <a:pt x="1141" y="744"/>
                                </a:lnTo>
                                <a:lnTo>
                                  <a:pt x="1162" y="728"/>
                                </a:lnTo>
                                <a:lnTo>
                                  <a:pt x="1183" y="713"/>
                                </a:lnTo>
                                <a:lnTo>
                                  <a:pt x="1203" y="697"/>
                                </a:lnTo>
                                <a:lnTo>
                                  <a:pt x="1222" y="680"/>
                                </a:lnTo>
                                <a:lnTo>
                                  <a:pt x="1240" y="661"/>
                                </a:lnTo>
                                <a:lnTo>
                                  <a:pt x="1255" y="643"/>
                                </a:lnTo>
                                <a:lnTo>
                                  <a:pt x="1270" y="625"/>
                                </a:lnTo>
                                <a:lnTo>
                                  <a:pt x="1277" y="615"/>
                                </a:lnTo>
                                <a:lnTo>
                                  <a:pt x="1284" y="605"/>
                                </a:lnTo>
                                <a:lnTo>
                                  <a:pt x="1289" y="595"/>
                                </a:lnTo>
                                <a:lnTo>
                                  <a:pt x="1295" y="585"/>
                                </a:lnTo>
                                <a:lnTo>
                                  <a:pt x="1301" y="575"/>
                                </a:lnTo>
                                <a:lnTo>
                                  <a:pt x="1306" y="565"/>
                                </a:lnTo>
                                <a:lnTo>
                                  <a:pt x="1311" y="555"/>
                                </a:lnTo>
                                <a:lnTo>
                                  <a:pt x="1315" y="545"/>
                                </a:lnTo>
                                <a:lnTo>
                                  <a:pt x="1319" y="534"/>
                                </a:lnTo>
                                <a:lnTo>
                                  <a:pt x="1322" y="524"/>
                                </a:lnTo>
                                <a:lnTo>
                                  <a:pt x="1326" y="512"/>
                                </a:lnTo>
                                <a:lnTo>
                                  <a:pt x="1329" y="502"/>
                                </a:lnTo>
                                <a:lnTo>
                                  <a:pt x="1330" y="491"/>
                                </a:lnTo>
                                <a:lnTo>
                                  <a:pt x="1333" y="480"/>
                                </a:lnTo>
                                <a:lnTo>
                                  <a:pt x="1335" y="470"/>
                                </a:lnTo>
                                <a:lnTo>
                                  <a:pt x="1335" y="458"/>
                                </a:lnTo>
                                <a:lnTo>
                                  <a:pt x="1336" y="447"/>
                                </a:lnTo>
                                <a:lnTo>
                                  <a:pt x="1336" y="436"/>
                                </a:lnTo>
                                <a:lnTo>
                                  <a:pt x="1336" y="424"/>
                                </a:lnTo>
                                <a:lnTo>
                                  <a:pt x="1335" y="413"/>
                                </a:lnTo>
                                <a:lnTo>
                                  <a:pt x="1335" y="402"/>
                                </a:lnTo>
                                <a:lnTo>
                                  <a:pt x="1333" y="392"/>
                                </a:lnTo>
                                <a:lnTo>
                                  <a:pt x="1330" y="380"/>
                                </a:lnTo>
                                <a:lnTo>
                                  <a:pt x="1329" y="369"/>
                                </a:lnTo>
                                <a:lnTo>
                                  <a:pt x="1326" y="359"/>
                                </a:lnTo>
                                <a:lnTo>
                                  <a:pt x="1322" y="348"/>
                                </a:lnTo>
                                <a:lnTo>
                                  <a:pt x="1319" y="338"/>
                                </a:lnTo>
                                <a:lnTo>
                                  <a:pt x="1315" y="326"/>
                                </a:lnTo>
                                <a:lnTo>
                                  <a:pt x="1311" y="317"/>
                                </a:lnTo>
                                <a:lnTo>
                                  <a:pt x="1306" y="307"/>
                                </a:lnTo>
                                <a:lnTo>
                                  <a:pt x="1301" y="297"/>
                                </a:lnTo>
                                <a:lnTo>
                                  <a:pt x="1295" y="285"/>
                                </a:lnTo>
                                <a:lnTo>
                                  <a:pt x="1289" y="275"/>
                                </a:lnTo>
                                <a:lnTo>
                                  <a:pt x="1284" y="267"/>
                                </a:lnTo>
                                <a:lnTo>
                                  <a:pt x="1277" y="257"/>
                                </a:lnTo>
                                <a:lnTo>
                                  <a:pt x="1270" y="247"/>
                                </a:lnTo>
                                <a:lnTo>
                                  <a:pt x="1255" y="229"/>
                                </a:lnTo>
                                <a:lnTo>
                                  <a:pt x="1240" y="210"/>
                                </a:lnTo>
                                <a:lnTo>
                                  <a:pt x="1222" y="192"/>
                                </a:lnTo>
                                <a:lnTo>
                                  <a:pt x="1203" y="175"/>
                                </a:lnTo>
                                <a:lnTo>
                                  <a:pt x="1183" y="159"/>
                                </a:lnTo>
                                <a:lnTo>
                                  <a:pt x="1162" y="143"/>
                                </a:lnTo>
                                <a:lnTo>
                                  <a:pt x="1141" y="128"/>
                                </a:lnTo>
                                <a:lnTo>
                                  <a:pt x="1117" y="114"/>
                                </a:lnTo>
                                <a:lnTo>
                                  <a:pt x="1093" y="99"/>
                                </a:lnTo>
                                <a:lnTo>
                                  <a:pt x="1067" y="87"/>
                                </a:lnTo>
                                <a:lnTo>
                                  <a:pt x="1042" y="75"/>
                                </a:lnTo>
                                <a:lnTo>
                                  <a:pt x="1015" y="64"/>
                                </a:lnTo>
                                <a:lnTo>
                                  <a:pt x="987" y="53"/>
                                </a:lnTo>
                                <a:lnTo>
                                  <a:pt x="957" y="43"/>
                                </a:lnTo>
                                <a:lnTo>
                                  <a:pt x="927" y="34"/>
                                </a:lnTo>
                                <a:lnTo>
                                  <a:pt x="898" y="27"/>
                                </a:lnTo>
                                <a:lnTo>
                                  <a:pt x="867" y="20"/>
                                </a:lnTo>
                                <a:lnTo>
                                  <a:pt x="835" y="14"/>
                                </a:lnTo>
                                <a:lnTo>
                                  <a:pt x="803" y="9"/>
                                </a:lnTo>
                                <a:lnTo>
                                  <a:pt x="769" y="6"/>
                                </a:lnTo>
                                <a:lnTo>
                                  <a:pt x="737" y="3"/>
                                </a:lnTo>
                                <a:lnTo>
                                  <a:pt x="703" y="0"/>
                                </a:lnTo>
                                <a:lnTo>
                                  <a:pt x="667" y="0"/>
                                </a:lnTo>
                              </a:path>
                            </a:pathLst>
                          </a:custGeom>
                          <a:noFill/>
                          <a:ln w="17145">
                            <a:solidFill>
                              <a:srgbClr val="FF6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6" name="Freeform 701"/>
                        <wps:cNvSpPr>
                          <a:spLocks/>
                        </wps:cNvSpPr>
                        <wps:spPr bwMode="auto">
                          <a:xfrm>
                            <a:off x="1057357" y="1095372"/>
                            <a:ext cx="559900" cy="364565"/>
                          </a:xfrm>
                          <a:custGeom>
                            <a:avLst/>
                            <a:gdLst>
                              <a:gd name="T0" fmla="*/ 599 w 1336"/>
                              <a:gd name="T1" fmla="*/ 2 h 870"/>
                              <a:gd name="T2" fmla="*/ 500 w 1336"/>
                              <a:gd name="T3" fmla="*/ 13 h 870"/>
                              <a:gd name="T4" fmla="*/ 407 w 1336"/>
                              <a:gd name="T5" fmla="*/ 34 h 870"/>
                              <a:gd name="T6" fmla="*/ 321 w 1336"/>
                              <a:gd name="T7" fmla="*/ 63 h 870"/>
                              <a:gd name="T8" fmla="*/ 243 w 1336"/>
                              <a:gd name="T9" fmla="*/ 100 h 870"/>
                              <a:gd name="T10" fmla="*/ 173 w 1336"/>
                              <a:gd name="T11" fmla="*/ 142 h 870"/>
                              <a:gd name="T12" fmla="*/ 114 w 1336"/>
                              <a:gd name="T13" fmla="*/ 192 h 870"/>
                              <a:gd name="T14" fmla="*/ 65 w 1336"/>
                              <a:gd name="T15" fmla="*/ 247 h 870"/>
                              <a:gd name="T16" fmla="*/ 46 w 1336"/>
                              <a:gd name="T17" fmla="*/ 276 h 870"/>
                              <a:gd name="T18" fmla="*/ 29 w 1336"/>
                              <a:gd name="T19" fmla="*/ 305 h 870"/>
                              <a:gd name="T20" fmla="*/ 17 w 1336"/>
                              <a:gd name="T21" fmla="*/ 337 h 870"/>
                              <a:gd name="T22" fmla="*/ 7 w 1336"/>
                              <a:gd name="T23" fmla="*/ 369 h 870"/>
                              <a:gd name="T24" fmla="*/ 1 w 1336"/>
                              <a:gd name="T25" fmla="*/ 402 h 870"/>
                              <a:gd name="T26" fmla="*/ 0 w 1336"/>
                              <a:gd name="T27" fmla="*/ 436 h 870"/>
                              <a:gd name="T28" fmla="*/ 1 w 1336"/>
                              <a:gd name="T29" fmla="*/ 469 h 870"/>
                              <a:gd name="T30" fmla="*/ 7 w 1336"/>
                              <a:gd name="T31" fmla="*/ 501 h 870"/>
                              <a:gd name="T32" fmla="*/ 17 w 1336"/>
                              <a:gd name="T33" fmla="*/ 534 h 870"/>
                              <a:gd name="T34" fmla="*/ 29 w 1336"/>
                              <a:gd name="T35" fmla="*/ 565 h 870"/>
                              <a:gd name="T36" fmla="*/ 46 w 1336"/>
                              <a:gd name="T37" fmla="*/ 595 h 870"/>
                              <a:gd name="T38" fmla="*/ 65 w 1336"/>
                              <a:gd name="T39" fmla="*/ 625 h 870"/>
                              <a:gd name="T40" fmla="*/ 114 w 1336"/>
                              <a:gd name="T41" fmla="*/ 679 h 870"/>
                              <a:gd name="T42" fmla="*/ 173 w 1336"/>
                              <a:gd name="T43" fmla="*/ 728 h 870"/>
                              <a:gd name="T44" fmla="*/ 243 w 1336"/>
                              <a:gd name="T45" fmla="*/ 771 h 870"/>
                              <a:gd name="T46" fmla="*/ 321 w 1336"/>
                              <a:gd name="T47" fmla="*/ 808 h 870"/>
                              <a:gd name="T48" fmla="*/ 407 w 1336"/>
                              <a:gd name="T49" fmla="*/ 836 h 870"/>
                              <a:gd name="T50" fmla="*/ 500 w 1336"/>
                              <a:gd name="T51" fmla="*/ 858 h 870"/>
                              <a:gd name="T52" fmla="*/ 599 w 1336"/>
                              <a:gd name="T53" fmla="*/ 869 h 870"/>
                              <a:gd name="T54" fmla="*/ 702 w 1336"/>
                              <a:gd name="T55" fmla="*/ 870 h 870"/>
                              <a:gd name="T56" fmla="*/ 801 w 1336"/>
                              <a:gd name="T57" fmla="*/ 862 h 870"/>
                              <a:gd name="T58" fmla="*/ 897 w 1336"/>
                              <a:gd name="T59" fmla="*/ 845 h 870"/>
                              <a:gd name="T60" fmla="*/ 985 w 1336"/>
                              <a:gd name="T61" fmla="*/ 818 h 870"/>
                              <a:gd name="T62" fmla="*/ 1067 w 1336"/>
                              <a:gd name="T63" fmla="*/ 784 h 870"/>
                              <a:gd name="T64" fmla="*/ 1139 w 1336"/>
                              <a:gd name="T65" fmla="*/ 743 h 870"/>
                              <a:gd name="T66" fmla="*/ 1203 w 1336"/>
                              <a:gd name="T67" fmla="*/ 696 h 870"/>
                              <a:gd name="T68" fmla="*/ 1255 w 1336"/>
                              <a:gd name="T69" fmla="*/ 643 h 870"/>
                              <a:gd name="T70" fmla="*/ 1283 w 1336"/>
                              <a:gd name="T71" fmla="*/ 605 h 870"/>
                              <a:gd name="T72" fmla="*/ 1300 w 1336"/>
                              <a:gd name="T73" fmla="*/ 575 h 870"/>
                              <a:gd name="T74" fmla="*/ 1315 w 1336"/>
                              <a:gd name="T75" fmla="*/ 544 h 870"/>
                              <a:gd name="T76" fmla="*/ 1324 w 1336"/>
                              <a:gd name="T77" fmla="*/ 513 h 870"/>
                              <a:gd name="T78" fmla="*/ 1332 w 1336"/>
                              <a:gd name="T79" fmla="*/ 480 h 870"/>
                              <a:gd name="T80" fmla="*/ 1334 w 1336"/>
                              <a:gd name="T81" fmla="*/ 446 h 870"/>
                              <a:gd name="T82" fmla="*/ 1334 w 1336"/>
                              <a:gd name="T83" fmla="*/ 413 h 870"/>
                              <a:gd name="T84" fmla="*/ 1330 w 1336"/>
                              <a:gd name="T85" fmla="*/ 379 h 870"/>
                              <a:gd name="T86" fmla="*/ 1322 w 1336"/>
                              <a:gd name="T87" fmla="*/ 348 h 870"/>
                              <a:gd name="T88" fmla="*/ 1310 w 1336"/>
                              <a:gd name="T89" fmla="*/ 317 h 870"/>
                              <a:gd name="T90" fmla="*/ 1295 w 1336"/>
                              <a:gd name="T91" fmla="*/ 286 h 870"/>
                              <a:gd name="T92" fmla="*/ 1276 w 1336"/>
                              <a:gd name="T93" fmla="*/ 256 h 870"/>
                              <a:gd name="T94" fmla="*/ 1238 w 1336"/>
                              <a:gd name="T95" fmla="*/ 209 h 870"/>
                              <a:gd name="T96" fmla="*/ 1183 w 1336"/>
                              <a:gd name="T97" fmla="*/ 158 h 870"/>
                              <a:gd name="T98" fmla="*/ 1117 w 1336"/>
                              <a:gd name="T99" fmla="*/ 112 h 870"/>
                              <a:gd name="T100" fmla="*/ 1040 w 1336"/>
                              <a:gd name="T101" fmla="*/ 74 h 870"/>
                              <a:gd name="T102" fmla="*/ 957 w 1336"/>
                              <a:gd name="T103" fmla="*/ 43 h 870"/>
                              <a:gd name="T104" fmla="*/ 866 w 1336"/>
                              <a:gd name="T105" fmla="*/ 20 h 870"/>
                              <a:gd name="T106" fmla="*/ 769 w 1336"/>
                              <a:gd name="T107" fmla="*/ 5 h 870"/>
                              <a:gd name="T108" fmla="*/ 667 w 1336"/>
                              <a:gd name="T109" fmla="*/ 0 h 8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336" h="870">
                                <a:moveTo>
                                  <a:pt x="667" y="0"/>
                                </a:moveTo>
                                <a:lnTo>
                                  <a:pt x="633" y="0"/>
                                </a:lnTo>
                                <a:lnTo>
                                  <a:pt x="599" y="2"/>
                                </a:lnTo>
                                <a:lnTo>
                                  <a:pt x="565" y="5"/>
                                </a:lnTo>
                                <a:lnTo>
                                  <a:pt x="533" y="9"/>
                                </a:lnTo>
                                <a:lnTo>
                                  <a:pt x="500" y="13"/>
                                </a:lnTo>
                                <a:lnTo>
                                  <a:pt x="469" y="20"/>
                                </a:lnTo>
                                <a:lnTo>
                                  <a:pt x="438" y="26"/>
                                </a:lnTo>
                                <a:lnTo>
                                  <a:pt x="407" y="34"/>
                                </a:lnTo>
                                <a:lnTo>
                                  <a:pt x="377" y="43"/>
                                </a:lnTo>
                                <a:lnTo>
                                  <a:pt x="349" y="53"/>
                                </a:lnTo>
                                <a:lnTo>
                                  <a:pt x="321" y="63"/>
                                </a:lnTo>
                                <a:lnTo>
                                  <a:pt x="294" y="74"/>
                                </a:lnTo>
                                <a:lnTo>
                                  <a:pt x="268" y="87"/>
                                </a:lnTo>
                                <a:lnTo>
                                  <a:pt x="243" y="100"/>
                                </a:lnTo>
                                <a:lnTo>
                                  <a:pt x="219" y="112"/>
                                </a:lnTo>
                                <a:lnTo>
                                  <a:pt x="195" y="128"/>
                                </a:lnTo>
                                <a:lnTo>
                                  <a:pt x="173" y="142"/>
                                </a:lnTo>
                                <a:lnTo>
                                  <a:pt x="152" y="158"/>
                                </a:lnTo>
                                <a:lnTo>
                                  <a:pt x="132" y="175"/>
                                </a:lnTo>
                                <a:lnTo>
                                  <a:pt x="114" y="192"/>
                                </a:lnTo>
                                <a:lnTo>
                                  <a:pt x="96" y="209"/>
                                </a:lnTo>
                                <a:lnTo>
                                  <a:pt x="80" y="227"/>
                                </a:lnTo>
                                <a:lnTo>
                                  <a:pt x="65" y="247"/>
                                </a:lnTo>
                                <a:lnTo>
                                  <a:pt x="59" y="256"/>
                                </a:lnTo>
                                <a:lnTo>
                                  <a:pt x="52" y="266"/>
                                </a:lnTo>
                                <a:lnTo>
                                  <a:pt x="46" y="276"/>
                                </a:lnTo>
                                <a:lnTo>
                                  <a:pt x="41" y="286"/>
                                </a:lnTo>
                                <a:lnTo>
                                  <a:pt x="35" y="295"/>
                                </a:lnTo>
                                <a:lnTo>
                                  <a:pt x="29" y="305"/>
                                </a:lnTo>
                                <a:lnTo>
                                  <a:pt x="25" y="317"/>
                                </a:lnTo>
                                <a:lnTo>
                                  <a:pt x="21" y="327"/>
                                </a:lnTo>
                                <a:lnTo>
                                  <a:pt x="17" y="337"/>
                                </a:lnTo>
                                <a:lnTo>
                                  <a:pt x="12" y="348"/>
                                </a:lnTo>
                                <a:lnTo>
                                  <a:pt x="9" y="358"/>
                                </a:lnTo>
                                <a:lnTo>
                                  <a:pt x="7" y="369"/>
                                </a:lnTo>
                                <a:lnTo>
                                  <a:pt x="5" y="379"/>
                                </a:lnTo>
                                <a:lnTo>
                                  <a:pt x="2" y="391"/>
                                </a:lnTo>
                                <a:lnTo>
                                  <a:pt x="1" y="402"/>
                                </a:lnTo>
                                <a:lnTo>
                                  <a:pt x="0" y="413"/>
                                </a:lnTo>
                                <a:lnTo>
                                  <a:pt x="0" y="425"/>
                                </a:lnTo>
                                <a:lnTo>
                                  <a:pt x="0" y="436"/>
                                </a:lnTo>
                                <a:lnTo>
                                  <a:pt x="0" y="446"/>
                                </a:lnTo>
                                <a:lnTo>
                                  <a:pt x="1" y="457"/>
                                </a:lnTo>
                                <a:lnTo>
                                  <a:pt x="1" y="469"/>
                                </a:lnTo>
                                <a:lnTo>
                                  <a:pt x="2" y="480"/>
                                </a:lnTo>
                                <a:lnTo>
                                  <a:pt x="5" y="491"/>
                                </a:lnTo>
                                <a:lnTo>
                                  <a:pt x="7" y="501"/>
                                </a:lnTo>
                                <a:lnTo>
                                  <a:pt x="9" y="513"/>
                                </a:lnTo>
                                <a:lnTo>
                                  <a:pt x="12" y="523"/>
                                </a:lnTo>
                                <a:lnTo>
                                  <a:pt x="17" y="534"/>
                                </a:lnTo>
                                <a:lnTo>
                                  <a:pt x="21" y="544"/>
                                </a:lnTo>
                                <a:lnTo>
                                  <a:pt x="25" y="555"/>
                                </a:lnTo>
                                <a:lnTo>
                                  <a:pt x="29" y="565"/>
                                </a:lnTo>
                                <a:lnTo>
                                  <a:pt x="35" y="575"/>
                                </a:lnTo>
                                <a:lnTo>
                                  <a:pt x="41" y="585"/>
                                </a:lnTo>
                                <a:lnTo>
                                  <a:pt x="46" y="595"/>
                                </a:lnTo>
                                <a:lnTo>
                                  <a:pt x="52" y="605"/>
                                </a:lnTo>
                                <a:lnTo>
                                  <a:pt x="59" y="615"/>
                                </a:lnTo>
                                <a:lnTo>
                                  <a:pt x="65" y="625"/>
                                </a:lnTo>
                                <a:lnTo>
                                  <a:pt x="80" y="643"/>
                                </a:lnTo>
                                <a:lnTo>
                                  <a:pt x="96" y="662"/>
                                </a:lnTo>
                                <a:lnTo>
                                  <a:pt x="114" y="679"/>
                                </a:lnTo>
                                <a:lnTo>
                                  <a:pt x="132" y="696"/>
                                </a:lnTo>
                                <a:lnTo>
                                  <a:pt x="152" y="713"/>
                                </a:lnTo>
                                <a:lnTo>
                                  <a:pt x="173" y="728"/>
                                </a:lnTo>
                                <a:lnTo>
                                  <a:pt x="195" y="743"/>
                                </a:lnTo>
                                <a:lnTo>
                                  <a:pt x="219" y="758"/>
                                </a:lnTo>
                                <a:lnTo>
                                  <a:pt x="243" y="771"/>
                                </a:lnTo>
                                <a:lnTo>
                                  <a:pt x="268" y="784"/>
                                </a:lnTo>
                                <a:lnTo>
                                  <a:pt x="294" y="796"/>
                                </a:lnTo>
                                <a:lnTo>
                                  <a:pt x="321" y="808"/>
                                </a:lnTo>
                                <a:lnTo>
                                  <a:pt x="349" y="818"/>
                                </a:lnTo>
                                <a:lnTo>
                                  <a:pt x="377" y="828"/>
                                </a:lnTo>
                                <a:lnTo>
                                  <a:pt x="407" y="836"/>
                                </a:lnTo>
                                <a:lnTo>
                                  <a:pt x="438" y="845"/>
                                </a:lnTo>
                                <a:lnTo>
                                  <a:pt x="469" y="850"/>
                                </a:lnTo>
                                <a:lnTo>
                                  <a:pt x="500" y="858"/>
                                </a:lnTo>
                                <a:lnTo>
                                  <a:pt x="533" y="862"/>
                                </a:lnTo>
                                <a:lnTo>
                                  <a:pt x="565" y="866"/>
                                </a:lnTo>
                                <a:lnTo>
                                  <a:pt x="599" y="869"/>
                                </a:lnTo>
                                <a:lnTo>
                                  <a:pt x="633" y="870"/>
                                </a:lnTo>
                                <a:lnTo>
                                  <a:pt x="667" y="870"/>
                                </a:lnTo>
                                <a:lnTo>
                                  <a:pt x="702" y="870"/>
                                </a:lnTo>
                                <a:lnTo>
                                  <a:pt x="736" y="869"/>
                                </a:lnTo>
                                <a:lnTo>
                                  <a:pt x="769" y="866"/>
                                </a:lnTo>
                                <a:lnTo>
                                  <a:pt x="801" y="862"/>
                                </a:lnTo>
                                <a:lnTo>
                                  <a:pt x="834" y="858"/>
                                </a:lnTo>
                                <a:lnTo>
                                  <a:pt x="866" y="850"/>
                                </a:lnTo>
                                <a:lnTo>
                                  <a:pt x="897" y="845"/>
                                </a:lnTo>
                                <a:lnTo>
                                  <a:pt x="927" y="836"/>
                                </a:lnTo>
                                <a:lnTo>
                                  <a:pt x="957" y="828"/>
                                </a:lnTo>
                                <a:lnTo>
                                  <a:pt x="985" y="818"/>
                                </a:lnTo>
                                <a:lnTo>
                                  <a:pt x="1013" y="808"/>
                                </a:lnTo>
                                <a:lnTo>
                                  <a:pt x="1040" y="796"/>
                                </a:lnTo>
                                <a:lnTo>
                                  <a:pt x="1067" y="784"/>
                                </a:lnTo>
                                <a:lnTo>
                                  <a:pt x="1093" y="771"/>
                                </a:lnTo>
                                <a:lnTo>
                                  <a:pt x="1117" y="758"/>
                                </a:lnTo>
                                <a:lnTo>
                                  <a:pt x="1139" y="743"/>
                                </a:lnTo>
                                <a:lnTo>
                                  <a:pt x="1162" y="728"/>
                                </a:lnTo>
                                <a:lnTo>
                                  <a:pt x="1183" y="713"/>
                                </a:lnTo>
                                <a:lnTo>
                                  <a:pt x="1203" y="696"/>
                                </a:lnTo>
                                <a:lnTo>
                                  <a:pt x="1221" y="679"/>
                                </a:lnTo>
                                <a:lnTo>
                                  <a:pt x="1238" y="662"/>
                                </a:lnTo>
                                <a:lnTo>
                                  <a:pt x="1255" y="643"/>
                                </a:lnTo>
                                <a:lnTo>
                                  <a:pt x="1269" y="625"/>
                                </a:lnTo>
                                <a:lnTo>
                                  <a:pt x="1276" y="615"/>
                                </a:lnTo>
                                <a:lnTo>
                                  <a:pt x="1283" y="605"/>
                                </a:lnTo>
                                <a:lnTo>
                                  <a:pt x="1289" y="595"/>
                                </a:lnTo>
                                <a:lnTo>
                                  <a:pt x="1295" y="585"/>
                                </a:lnTo>
                                <a:lnTo>
                                  <a:pt x="1300" y="575"/>
                                </a:lnTo>
                                <a:lnTo>
                                  <a:pt x="1305" y="565"/>
                                </a:lnTo>
                                <a:lnTo>
                                  <a:pt x="1310" y="555"/>
                                </a:lnTo>
                                <a:lnTo>
                                  <a:pt x="1315" y="544"/>
                                </a:lnTo>
                                <a:lnTo>
                                  <a:pt x="1319" y="534"/>
                                </a:lnTo>
                                <a:lnTo>
                                  <a:pt x="1322" y="523"/>
                                </a:lnTo>
                                <a:lnTo>
                                  <a:pt x="1324" y="513"/>
                                </a:lnTo>
                                <a:lnTo>
                                  <a:pt x="1327" y="501"/>
                                </a:lnTo>
                                <a:lnTo>
                                  <a:pt x="1330" y="491"/>
                                </a:lnTo>
                                <a:lnTo>
                                  <a:pt x="1332" y="480"/>
                                </a:lnTo>
                                <a:lnTo>
                                  <a:pt x="1333" y="469"/>
                                </a:lnTo>
                                <a:lnTo>
                                  <a:pt x="1334" y="457"/>
                                </a:lnTo>
                                <a:lnTo>
                                  <a:pt x="1334" y="446"/>
                                </a:lnTo>
                                <a:lnTo>
                                  <a:pt x="1336" y="436"/>
                                </a:lnTo>
                                <a:lnTo>
                                  <a:pt x="1334" y="425"/>
                                </a:lnTo>
                                <a:lnTo>
                                  <a:pt x="1334" y="413"/>
                                </a:lnTo>
                                <a:lnTo>
                                  <a:pt x="1333" y="402"/>
                                </a:lnTo>
                                <a:lnTo>
                                  <a:pt x="1332" y="391"/>
                                </a:lnTo>
                                <a:lnTo>
                                  <a:pt x="1330" y="379"/>
                                </a:lnTo>
                                <a:lnTo>
                                  <a:pt x="1327" y="369"/>
                                </a:lnTo>
                                <a:lnTo>
                                  <a:pt x="1324" y="358"/>
                                </a:lnTo>
                                <a:lnTo>
                                  <a:pt x="1322" y="348"/>
                                </a:lnTo>
                                <a:lnTo>
                                  <a:pt x="1319" y="337"/>
                                </a:lnTo>
                                <a:lnTo>
                                  <a:pt x="1315" y="327"/>
                                </a:lnTo>
                                <a:lnTo>
                                  <a:pt x="1310" y="317"/>
                                </a:lnTo>
                                <a:lnTo>
                                  <a:pt x="1305" y="305"/>
                                </a:lnTo>
                                <a:lnTo>
                                  <a:pt x="1300" y="295"/>
                                </a:lnTo>
                                <a:lnTo>
                                  <a:pt x="1295" y="286"/>
                                </a:lnTo>
                                <a:lnTo>
                                  <a:pt x="1289" y="276"/>
                                </a:lnTo>
                                <a:lnTo>
                                  <a:pt x="1283" y="266"/>
                                </a:lnTo>
                                <a:lnTo>
                                  <a:pt x="1276" y="256"/>
                                </a:lnTo>
                                <a:lnTo>
                                  <a:pt x="1269" y="247"/>
                                </a:lnTo>
                                <a:lnTo>
                                  <a:pt x="1255" y="227"/>
                                </a:lnTo>
                                <a:lnTo>
                                  <a:pt x="1238" y="209"/>
                                </a:lnTo>
                                <a:lnTo>
                                  <a:pt x="1221" y="192"/>
                                </a:lnTo>
                                <a:lnTo>
                                  <a:pt x="1203" y="175"/>
                                </a:lnTo>
                                <a:lnTo>
                                  <a:pt x="1183" y="158"/>
                                </a:lnTo>
                                <a:lnTo>
                                  <a:pt x="1162" y="142"/>
                                </a:lnTo>
                                <a:lnTo>
                                  <a:pt x="1139" y="128"/>
                                </a:lnTo>
                                <a:lnTo>
                                  <a:pt x="1117" y="112"/>
                                </a:lnTo>
                                <a:lnTo>
                                  <a:pt x="1093" y="100"/>
                                </a:lnTo>
                                <a:lnTo>
                                  <a:pt x="1067" y="87"/>
                                </a:lnTo>
                                <a:lnTo>
                                  <a:pt x="1040" y="74"/>
                                </a:lnTo>
                                <a:lnTo>
                                  <a:pt x="1013" y="63"/>
                                </a:lnTo>
                                <a:lnTo>
                                  <a:pt x="985" y="53"/>
                                </a:lnTo>
                                <a:lnTo>
                                  <a:pt x="957" y="43"/>
                                </a:lnTo>
                                <a:lnTo>
                                  <a:pt x="927" y="34"/>
                                </a:lnTo>
                                <a:lnTo>
                                  <a:pt x="897" y="26"/>
                                </a:lnTo>
                                <a:lnTo>
                                  <a:pt x="866" y="20"/>
                                </a:lnTo>
                                <a:lnTo>
                                  <a:pt x="834" y="13"/>
                                </a:lnTo>
                                <a:lnTo>
                                  <a:pt x="801" y="9"/>
                                </a:lnTo>
                                <a:lnTo>
                                  <a:pt x="769" y="5"/>
                                </a:lnTo>
                                <a:lnTo>
                                  <a:pt x="735" y="2"/>
                                </a:lnTo>
                                <a:lnTo>
                                  <a:pt x="701" y="0"/>
                                </a:lnTo>
                                <a:lnTo>
                                  <a:pt x="667" y="0"/>
                                </a:lnTo>
                              </a:path>
                            </a:pathLst>
                          </a:custGeom>
                          <a:noFill/>
                          <a:ln w="17145">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7" name="Rectangle 702"/>
                        <wps:cNvSpPr>
                          <a:spLocks noChangeArrowheads="1"/>
                        </wps:cNvSpPr>
                        <wps:spPr bwMode="auto">
                          <a:xfrm>
                            <a:off x="7124" y="701893"/>
                            <a:ext cx="510867" cy="157978"/>
                          </a:xfrm>
                          <a:prstGeom prst="rect">
                            <a:avLst/>
                          </a:prstGeom>
                          <a:noFill/>
                          <a:ln w="22225">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8" name="Rectangle 703"/>
                        <wps:cNvSpPr>
                          <a:spLocks noChangeArrowheads="1"/>
                        </wps:cNvSpPr>
                        <wps:spPr bwMode="auto">
                          <a:xfrm>
                            <a:off x="50290" y="734159"/>
                            <a:ext cx="60769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78A83" w14:textId="77777777" w:rsidR="00AC42CE" w:rsidRDefault="00AC42CE" w:rsidP="00A77D7B">
                              <w:r>
                                <w:rPr>
                                  <w:rFonts w:cs="Arial"/>
                                  <w:color w:val="000000"/>
                                </w:rPr>
                                <w:t>Scenario 1</w:t>
                              </w:r>
                            </w:p>
                          </w:txbxContent>
                        </wps:txbx>
                        <wps:bodyPr rot="0" vert="horz" wrap="none" lIns="0" tIns="0" rIns="0" bIns="0" anchor="t" anchorCtr="0" upright="1">
                          <a:spAutoFit/>
                        </wps:bodyPr>
                      </wps:wsp>
                      <wps:wsp>
                        <wps:cNvPr id="899" name="Rectangle 704"/>
                        <wps:cNvSpPr>
                          <a:spLocks noChangeArrowheads="1"/>
                        </wps:cNvSpPr>
                        <wps:spPr bwMode="auto">
                          <a:xfrm>
                            <a:off x="7124" y="1713458"/>
                            <a:ext cx="511286" cy="157978"/>
                          </a:xfrm>
                          <a:prstGeom prst="rect">
                            <a:avLst/>
                          </a:prstGeom>
                          <a:noFill/>
                          <a:ln w="22225">
                            <a:solidFill>
                              <a:srgbClr val="FF99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0" name="Rectangle 705"/>
                        <wps:cNvSpPr>
                          <a:spLocks noChangeArrowheads="1"/>
                        </wps:cNvSpPr>
                        <wps:spPr bwMode="auto">
                          <a:xfrm>
                            <a:off x="50290" y="1746143"/>
                            <a:ext cx="60769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773C5" w14:textId="77777777" w:rsidR="00AC42CE" w:rsidRDefault="00AC42CE" w:rsidP="00A77D7B">
                              <w:r>
                                <w:rPr>
                                  <w:rFonts w:cs="Arial"/>
                                  <w:color w:val="000000"/>
                                </w:rPr>
                                <w:t>Scenario 2</w:t>
                              </w:r>
                            </w:p>
                          </w:txbxContent>
                        </wps:txbx>
                        <wps:bodyPr rot="0" vert="horz" wrap="none" lIns="0" tIns="0" rIns="0" bIns="0" anchor="t" anchorCtr="0" upright="1">
                          <a:spAutoFit/>
                        </wps:bodyPr>
                      </wps:wsp>
                      <wps:wsp>
                        <wps:cNvPr id="901" name="Rectangle 706"/>
                        <wps:cNvSpPr>
                          <a:spLocks noChangeArrowheads="1"/>
                        </wps:cNvSpPr>
                        <wps:spPr bwMode="auto">
                          <a:xfrm>
                            <a:off x="2065261" y="2163507"/>
                            <a:ext cx="511286" cy="157559"/>
                          </a:xfrm>
                          <a:prstGeom prst="rect">
                            <a:avLst/>
                          </a:prstGeom>
                          <a:noFill/>
                          <a:ln w="22225">
                            <a:solidFill>
                              <a:srgbClr val="00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2" name="Rectangle 707"/>
                        <wps:cNvSpPr>
                          <a:spLocks noChangeArrowheads="1"/>
                        </wps:cNvSpPr>
                        <wps:spPr bwMode="auto">
                          <a:xfrm>
                            <a:off x="2108427" y="2195354"/>
                            <a:ext cx="60769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33795" w14:textId="77777777" w:rsidR="00AC42CE" w:rsidRDefault="00AC42CE" w:rsidP="00A77D7B">
                              <w:r>
                                <w:rPr>
                                  <w:rFonts w:cs="Arial"/>
                                  <w:color w:val="000000"/>
                                </w:rPr>
                                <w:t>Scenario 3</w:t>
                              </w:r>
                            </w:p>
                          </w:txbxContent>
                        </wps:txbx>
                        <wps:bodyPr rot="0" vert="horz" wrap="none" lIns="0" tIns="0" rIns="0" bIns="0" anchor="t" anchorCtr="0" upright="1">
                          <a:spAutoFit/>
                        </wps:bodyPr>
                      </wps:wsp>
                      <wps:wsp>
                        <wps:cNvPr id="903" name="Rectangle 708"/>
                        <wps:cNvSpPr>
                          <a:spLocks noChangeArrowheads="1"/>
                        </wps:cNvSpPr>
                        <wps:spPr bwMode="auto">
                          <a:xfrm>
                            <a:off x="1319286" y="451307"/>
                            <a:ext cx="170180" cy="233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89A79" w14:textId="77777777" w:rsidR="00AC42CE" w:rsidRDefault="00AC42CE" w:rsidP="00A77D7B">
                              <w:r>
                                <w:rPr>
                                  <w:rFonts w:cs="Arial"/>
                                  <w:color w:val="000000"/>
                                  <w:sz w:val="8"/>
                                  <w:szCs w:val="8"/>
                                </w:rPr>
                                <w:t>(</w:t>
                              </w:r>
                              <w:proofErr w:type="spellStart"/>
                              <w:r>
                                <w:rPr>
                                  <w:rFonts w:cs="Arial"/>
                                  <w:color w:val="000000"/>
                                  <w:sz w:val="8"/>
                                  <w:szCs w:val="8"/>
                                </w:rPr>
                                <w:t>Doxford</w:t>
                              </w:r>
                              <w:proofErr w:type="spellEnd"/>
                              <w:proofErr w:type="gramStart"/>
                              <w:r>
                                <w:rPr>
                                  <w:rFonts w:cs="Arial"/>
                                  <w:color w:val="000000"/>
                                  <w:sz w:val="8"/>
                                  <w:szCs w:val="8"/>
                                </w:rPr>
                                <w:t>,</w:t>
                              </w:r>
                              <w:proofErr w:type="gramEnd"/>
                              <w:r>
                                <w:rPr>
                                  <w:rFonts w:cs="Arial"/>
                                  <w:color w:val="000000"/>
                                  <w:sz w:val="8"/>
                                  <w:szCs w:val="8"/>
                                </w:rPr>
                                <w:br/>
                                <w:t>Shanghai)</w:t>
                              </w:r>
                            </w:p>
                          </w:txbxContent>
                        </wps:txbx>
                        <wps:bodyPr rot="0" vert="horz" wrap="square" lIns="0" tIns="0" rIns="0" bIns="0" anchor="t" anchorCtr="0" upright="1">
                          <a:spAutoFit/>
                        </wps:bodyPr>
                      </wps:wsp>
                    </wpc:wpc>
                  </a:graphicData>
                </a:graphic>
              </wp:inline>
            </w:drawing>
          </mc:Choice>
          <mc:Fallback xmlns:w15="http://schemas.microsoft.com/office/word/2012/wordml">
            <w:pict>
              <v:group w14:anchorId="1EB3BF15" id="Canvas 171" o:spid="_x0000_s1026" editas="canvas" style="width:593.2pt;height:278.6pt;mso-position-horizontal-relative:char;mso-position-vertical-relative:line" coordsize="75336,35382" o:gfxdata="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">
                <v:shape id="_x0000_s1027" type="#_x0000_t75" style="position:absolute;width:75336;height:35382;visibility:visible;mso-wrap-style:square" stroked="t" strokeweight=".5pt">
                  <v:fill o:detectmouseclick="t"/>
                  <v:path o:connecttype="none"/>
                </v:shape>
                <v:group id="Group 372" o:spid="_x0000_s1028" style="position:absolute;left:687;top:2040;width:32647;height:19184" coordorigin="164,487" coordsize="7790,4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172" o:spid="_x0000_s1029" style="position:absolute;left:2870;top:487;width:2885;height: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ncMA&#10;AADaAAAADwAAAGRycy9kb3ducmV2LnhtbESPQWvCQBSE70L/w/IEb7pr04YaXUMRAoW2B7Xg9ZF9&#10;JsHs2zS70fTfdwsFj8PMfMNs8tG24kq9bxxrWC4UCOLSmYYrDV/HYv4Cwgdkg61j0vBDHvLtw2SD&#10;mXE33tP1ECoRIewz1FCH0GVS+rImi37hOuLonV1vMUTZV9L0eItw28pHpVJpseG4UGNHu5rKy2Gw&#10;GjB9Mt+f5+Tj+D6kuKpGVTyflNaz6fi6BhFoDPfwf/vNaEjg70q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PncMAAADaAAAADwAAAAAAAAAAAAAAAACYAgAAZHJzL2Rv&#10;d25yZXYueG1sUEsFBgAAAAAEAAQA9QAAAIgDAAAAAA==&#10;" stroked="f"/>
                  <v:rect id="Rectangle 173" o:spid="_x0000_s1030" style="position:absolute;left:2870;top:487;width:2885;height: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O5YcEA&#10;AADaAAAADwAAAGRycy9kb3ducmV2LnhtbESPzYrCQBCE74LvMLSwN53sHkSio8jqguwK4t+9ybRJ&#10;MNMTMm3Mvr0jCB6LqvqKmi06V6mWmlB6NvA5SkARZ96WnBs4HX+GE1BBkC1WnsnAPwVYzPu9GabW&#10;33lP7UFyFSEcUjRQiNSp1iEryGEY+Zo4ehffOJQom1zbBu8R7ir9lSRj7bDkuFBgTd8FZdfDzRnY&#10;7fW1/ZucVyhrJ3zcrtvV78mYj0G3nIIS6uQdfrU31sAYnlfiDd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juWHBAAAA2gAAAA8AAAAAAAAAAAAAAAAAmAIAAGRycy9kb3du&#10;cmV2LnhtbFBLBQYAAAAABAAEAPUAAACGAwAAAAA=&#10;" filled="f" strokeweight=".35pt"/>
                  <v:rect id="Rectangle 174" o:spid="_x0000_s1031" style="position:absolute;left:1414;top:1536;width:3901;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KJnsQA&#10;AADaAAAADwAAAGRycy9kb3ducmV2LnhtbESPT2sCMRTE74LfITyhN03a6rbdbpRSEATtoWuh18fm&#10;7R+6edluoq7f3giCx2FmfsNkq8G24ki9bxxreJwpEMSFMw1XGn726+krCB+QDbaOScOZPKyW41GG&#10;qXEn/qZjHioRIexT1FCH0KVS+qImi37mOuLola63GKLsK2l6PEW4beWTUom02HBcqLGjz5qKv/xg&#10;NWAyN/9f5fNuvz0k+FYNar34VVo/TIaPdxCBhnAP39obo+EFrlfiDZ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CiZ7EAAAA2gAAAA8AAAAAAAAAAAAAAAAAmAIAAGRycy9k&#10;b3ducmV2LnhtbFBLBQYAAAAABAAEAPUAAACJAwAAAAA=&#10;" stroked="f"/>
                  <v:rect id="Rectangle 175" o:spid="_x0000_s1032" style="position:absolute;left:1414;top:1536;width:3901;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wtE8IA&#10;AADaAAAADwAAAGRycy9kb3ducmV2LnhtbESPX2vCQBDE3wW/w7FC3/TSPhRNcxGpFkotiH/6vuTW&#10;JJjbC7ltTL+9VxB8HGbmN0y2HFyjeupC7dnA8ywBRVx4W3Np4HT8mM5BBUG22HgmA38UYJmPRxmm&#10;1l95T/1BShUhHFI0UIm0qdahqMhhmPmWOHpn3zmUKLtS2w6vEe4a/ZIkr9phzXGhwpbeKyouh19n&#10;YLfXl347/1mjbJzw8XvTr79OxjxNhtUbKKFBHuF7+9MaWMD/lXgDdH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fC0TwgAAANoAAAAPAAAAAAAAAAAAAAAAAJgCAABkcnMvZG93&#10;bnJldi54bWxQSwUGAAAAAAQABAD1AAAAhwMAAAAA&#10;" filled="f" strokeweight=".35pt"/>
                  <v:rect id="Rectangle 176" o:spid="_x0000_s1033" style="position:absolute;left:5837;top:1811;width:2117;height:1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ibJsQA&#10;AADbAAAADwAAAGRycy9kb3ducmV2LnhtbESPT2vCQBDF7wW/wzJCb3XX/gk1ukopCELbg1HodciO&#10;STA7m2ZXjd++cxC8zfDevPebxWrwrTpTH5vAFqYTA4q4DK7hysJ+t356BxUTssM2MFm4UoTVcvSw&#10;wNyFC2/pXKRKSQjHHC3UKXW51rGsyWOchI5YtEPoPSZZ+0q7Hi8S7lv9bEymPTYsDTV29FlTeSxO&#10;3gJmr+7v5/Dyvfs6ZTirBrN++zXWPo6HjzmoREO6m2/XGyf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omybEAAAA2wAAAA8AAAAAAAAAAAAAAAAAmAIAAGRycy9k&#10;b3ducmV2LnhtbFBLBQYAAAAABAAEAPUAAACJAwAAAAA=&#10;" stroked="f"/>
                  <v:rect id="Rectangle 177" o:spid="_x0000_s1034" style="position:absolute;left:5837;top:1811;width:2117;height:1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GPUr8A&#10;AADbAAAADwAAAGRycy9kb3ducmV2LnhtbERPS4vCMBC+C/6HMAt701QPi1SjyKqw7Ari6z40Y1ts&#10;JqUZa/ffG0HwNh/fc2aLzlWqpSaUng2Mhgko4szbknMDp+NmMAEVBNli5ZkM/FOAxbzfm2Fq/Z33&#10;1B4kVzGEQ4oGCpE61TpkBTkMQ18TR+7iG4cSYZNr2+A9hrtKj5PkSzssOTYUWNN3Qdn1cHMGdnt9&#10;bf8m5xXK2gkft+t29Xsy5vOjW05BCXXyFr/cPzbOH8Hzl3iAn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IY9SvwAAANsAAAAPAAAAAAAAAAAAAAAAAJgCAABkcnMvZG93bnJl&#10;di54bWxQSwUGAAAAAAQABAD1AAAAhAMAAAAA&#10;" filled="f" strokeweight=".35pt"/>
                  <v:shape id="Freeform 178" o:spid="_x0000_s1035" style="position:absolute;left:655;top:2566;width:42;height:109;visibility:visible;mso-wrap-style:square;v-text-anchor:top" coordsize="42,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DXHb0A&#10;AADbAAAADwAAAGRycy9kb3ducmV2LnhtbERPS2sCMRC+F/wPYQRvdbYepKxGEWlBT+L2cR4242Zx&#10;MwmbdF3/vSkUepuP7znr7eg6NXAfWy8aXuYFKJbam1YaDZ8f78+voGIiMdR5YQ13jrDdTJ7WVBp/&#10;kzMPVWpUDpFYkgabUigRY23ZUZz7wJK5i+8dpQz7Bk1PtxzuOlwUxRIdtZIbLAXeW66v1Y/TMOAe&#10;5e30XVkc5YtQjm0Vgtaz6bhbgUo8pn/xn/tg8vwF/P6SD8DN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4DXHb0AAADbAAAADwAAAAAAAAAAAAAAAACYAgAAZHJzL2Rvd25yZXYu&#10;eG1sUEsFBgAAAAAEAAQA9QAAAIIDAAAAAA==&#10;" path="m,109l42,65,42,,,44r,65xe" fillcolor="#9a9a9a" stroked="f">
                    <v:path arrowok="t" o:connecttype="custom" o:connectlocs="0,109;42,65;42,0;0,44;0,109" o:connectangles="0,0,0,0,0"/>
                  </v:shape>
                  <v:shape id="Freeform 179" o:spid="_x0000_s1036" style="position:absolute;left:632;top:2566;width:65;height:33;visibility:visible;mso-wrap-style:square;v-text-anchor:top" coordsize="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bJ68IA&#10;AADbAAAADwAAAGRycy9kb3ducmV2LnhtbERPTWvCQBC9F/wPywi9BN0YoUh0laK0FXIxVjwP2TEJ&#10;zc6G7GrS/npXEHqbx/uc1WYwjbhR52rLCmbTGARxYXXNpYLT98dkAcJ5ZI2NZVLwSw4269HLClNt&#10;e87pdvSlCCHsUlRQed+mUrqiIoNualviwF1sZ9AH2JVSd9iHcNPIJI7fpMGaQ0OFLW0rKn6OV6NA&#10;f/I5yXeX3uy+/g4yumaLSGZKvY6H9yUIT4P/Fz/dex3mz+HxSzh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hsnrwgAAANsAAAAPAAAAAAAAAAAAAAAAAJgCAABkcnMvZG93&#10;bnJldi54bWxQSwUGAAAAAAQABAD1AAAAhwMAAAAA&#10;" path="m33,33l65,,,,33,33xe" fillcolor="#e6e6e6" stroked="f">
                    <v:path arrowok="t" o:connecttype="custom" o:connectlocs="33,33;65,0;0,0;33,33" o:connectangles="0,0,0,0"/>
                  </v:shape>
                  <v:shape id="Freeform 180" o:spid="_x0000_s1037" style="position:absolute;left:305;top:2587;width:87;height:23;visibility:visible;mso-wrap-style:square;v-text-anchor:top" coordsize="8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6sab8A&#10;AADbAAAADwAAAGRycy9kb3ducmV2LnhtbERPTWsCMRC9F/wPYQQvRbNKEVmNIkpBoZeugtdhM26C&#10;yWTZpLr+e1Mo9DaP9zmrTe+duFMXbWAF00kBgrgO2nKj4Hz6HC9AxISs0QUmBU+KsFkP3lZY6vDg&#10;b7pXqRE5hGOJCkxKbSllrA15jJPQEmfuGjqPKcOukbrDRw73Ts6KYi49Ws4NBlvaGapv1Y9X8IXm&#10;uHt3B3vW82LrKnvZ9zNWajTst0sQifr0L/5zH3Se/wG/v+QD5P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7qxpvwAAANsAAAAPAAAAAAAAAAAAAAAAAJgCAABkcnMvZG93bnJl&#10;di54bWxQSwUGAAAAAAQABAD1AAAAhAMAAAAA&#10;" path="m87,23l22,,,23r87,xe" fillcolor="#e6e6e6" stroked="f">
                    <v:path arrowok="t" o:connecttype="custom" o:connectlocs="87,23;22,0;0,23;87,23" o:connectangles="0,0,0,0"/>
                  </v:shape>
                  <v:shape id="Freeform 181" o:spid="_x0000_s1038" style="position:absolute;left:327;top:2566;width:360;height:44;visibility:visible;mso-wrap-style:square;v-text-anchor:top" coordsize="36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T46sIA&#10;AADbAAAADwAAAGRycy9kb3ducmV2LnhtbERP3WrCMBS+F/YO4Qi7W1MFN1eNMgbDXYyJdQ9wbI5t&#10;sTkpSaqZT78MBO/Ox/d7lutoOnEm51vLCiZZDoK4srrlWsHP/uNpDsIHZI2dZVLwSx7Wq4fREgtt&#10;L7yjcxlqkULYF6igCaEvpPRVQwZ9ZnvixB2tMxgSdLXUDi8p3HRymufP0mDLqaHBnt4bqk7lYBS8&#10;Htrhq/6eXLfT68twsFXkTReVehzHtwWIQDHcxTf3p07zZ/D/Szp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5PjqwgAAANsAAAAPAAAAAAAAAAAAAAAAAJgCAABkcnMvZG93&#10;bnJldi54bWxQSwUGAAAAAAQABAD1AAAAhwMAAAAA&#10;" path="m360,11l338,,22,,,21,65,44r263,l360,11xe" fillcolor="#9a9a9a" stroked="f">
                    <v:path arrowok="t" o:connecttype="custom" o:connectlocs="360,11;338,0;22,0;0,21;65,44;328,44;360,11" o:connectangles="0,0,0,0,0,0,0"/>
                  </v:shape>
                  <v:shape id="Freeform 182" o:spid="_x0000_s1039" style="position:absolute;left:382;top:2590;width:247;height:23;visibility:visible;mso-wrap-style:square;v-text-anchor:top" coordsize="2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Sho8QA&#10;AADbAAAADwAAAGRycy9kb3ducmV2LnhtbERPTWvCQBC9C/6HZQq9iG5sUSR1DZJWEKFCEw8ex+w0&#10;Cc3Oxuwa03/fLRR6m8f7nHUymEb01LnasoL5LAJBXFhdc6nglO+mKxDOI2tsLJOCb3KQbMajNcba&#10;3vmD+syXIoSwi1FB5X0bS+mKigy6mW2JA/dpO4M+wK6UusN7CDeNfIqipTRYc2iosKW0ouIruxkF&#10;Z3d82x+eF6tc9u9DOlkcXvvLVanHh2H7AsLT4P/Ff+69DvOX8PtLOE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EoaPEAAAA2wAAAA8AAAAAAAAAAAAAAAAAmAIAAGRycy9k&#10;b3ducmV2LnhtbFBLBQYAAAAABAAEAPUAAACJAwAAAAA=&#10;" path="m,l1,3,3,6,5,9r5,1l15,13r7,1l29,16r8,1l46,19r10,1l66,20r10,1l87,21r12,2l123,23r25,l160,21r11,l181,20r10,l201,19r9,-2l218,16r7,-2l232,13r5,-3l242,9r2,-3l246,3,247,,,xe" fillcolor="black" strokeweight="0">
                    <v:path arrowok="t" o:connecttype="custom" o:connectlocs="0,0;1,3;3,6;5,9;10,10;15,13;22,14;29,16;37,17;46,19;56,20;66,20;76,21;87,21;99,23;123,23;148,23;160,21;171,21;181,20;191,20;201,19;210,17;218,16;225,14;232,13;237,10;242,9;244,6;246,3;247,0;247,0;247,0;0,0;0,0;0,0" o:connectangles="0,0,0,0,0,0,0,0,0,0,0,0,0,0,0,0,0,0,0,0,0,0,0,0,0,0,0,0,0,0,0,0,0,0,0,0"/>
                  </v:shape>
                  <v:shape id="Picture 183" o:spid="_x0000_s1040" type="#_x0000_t75" style="position:absolute;left:368;top:2583;width:261;height: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DH/6/AAAA2wAAAA8AAABkcnMvZG93bnJldi54bWxET02LwjAUvC/4H8ITvIimFdnVahQRBC+L&#10;bFfvz+bZFpuXkkSt/34jCHubYb6Y5bozjbiT87VlBek4AUFcWF1zqeD4uxvNQPiArLGxTAqe5GG9&#10;6n0sMdP2wT90z0MpYgn7DBVUIbSZlL6oyKAf25Y4ahfrDIZIXSm1w0csN42cJMmnNFhzXKiwpW1F&#10;xTW/GQUuaYb5MMXD8XSWUz7tvue010oN+t1mASJQF/7N73TUIf2C15cIQK7+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3Qx/+vwAAANsAAAAPAAAAAAAAAAAAAAAAAJ8CAABk&#10;cnMvZG93bnJldi54bWxQSwUGAAAAAAQABAD3AAAAiwMAAAAA&#10;">
                    <v:imagedata r:id="rId83" o:title=""/>
                  </v:shape>
                  <v:shape id="Picture 184" o:spid="_x0000_s1041" type="#_x0000_t75" style="position:absolute;left:368;top:2583;width:261;height: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YsA3DAAAA2wAAAA8AAABkcnMvZG93bnJldi54bWxEj0FvwjAMhe+T+A+RkbiNFA5sKgSEQIjd&#10;GB2X3azGtIXGqZIMCr9+PkzazdZ7fu/zYtW7Vt0oxMazgck4A0VcettwZeD0tXt9BxUTssXWMxl4&#10;UITVcvCywNz6Ox/pVqRKSQjHHA3UKXW51rGsyWEc+45YtLMPDpOsodI24F3CXaunWTbTDhuWhho7&#10;2tRUXosfZ+B7e2X8vOynB+zb4/7wloXieTJmNOzXc1CJ+vRv/rv+sIIvsPKLDKC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iwDcMAAADbAAAADwAAAAAAAAAAAAAAAACf&#10;AgAAZHJzL2Rvd25yZXYueG1sUEsFBgAAAAAEAAQA9wAAAI8DAAAAAA==&#10;">
                    <v:imagedata r:id="rId84" o:title=""/>
                  </v:shape>
                  <v:rect id="Rectangle 185" o:spid="_x0000_s1042" style="position:absolute;left:294;top:2599;width:9;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EoiMIA&#10;AADbAAAADwAAAGRycy9kb3ducmV2LnhtbERPzWrCQBC+C32HZYTedKOU0KSuIiWFHGxF2wcYsuMm&#10;mp2N2a2Jb98tFHqbj+93VpvRtuJGvW8cK1jMExDEldMNGwVfn2+zZxA+IGtsHZOCO3nYrB8mK8y1&#10;G/hAt2MwIoawz1FBHUKXS+mrmiz6ueuII3dyvcUQYW+k7nGI4baVyyRJpcWGY0ONHb3WVF2O31bB&#10;aPaH4pru3vdF1xj8OLunzJVKPU7H7QuIQGP4F/+5Sx3nZ/D7SzxAr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wSiIwgAAANsAAAAPAAAAAAAAAAAAAAAAAJgCAABkcnMvZG93&#10;bnJldi54bWxQSwUGAAAAAAQABAD1AAAAhwMAAAAA&#10;" fillcolor="#e6e6e6" stroked="f"/>
                  <v:rect id="Rectangle 186" o:spid="_x0000_s1043" style="position:absolute;left:303;top:2599;width:7;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T4+78A&#10;AADbAAAADwAAAGRycy9kb3ducmV2LnhtbERPS2vCQBC+F/oflin0VjdGkRJdRQpVb+KDnofsmESz&#10;s2F31PTfuwfB48f3ni1616obhdh4NjAcZKCIS28brgwcD79f36CiIFtsPZOBf4qwmL+/zbCw/s47&#10;uu2lUimEY4EGapGu0DqWNTmMA98RJ+7kg0NJMFTaBryncNfqPMsm2mHDqaHGjn5qKi/7qzOgD5Mg&#10;l9F4dN5JzJfuulpvyz9jPj/65RSUUC8v8dO9sQbytD59ST9Az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dPj7vwAAANsAAAAPAAAAAAAAAAAAAAAAAJgCAABkcnMvZG93bnJl&#10;di54bWxQSwUGAAAAAAQABAD1AAAAhAMAAAAA&#10;" fillcolor="silver" stroked="f"/>
                  <v:rect id="Rectangle 187" o:spid="_x0000_s1044" style="position:absolute;left:310;top:2599;width:7;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58EA&#10;AADbAAAADwAAAGRycy9kb3ducmV2LnhtbESPT4vCMBTE74LfITzBm6Yqq1KNIoLL3hb/gB6fzbOp&#10;Ni+lyWr32xtB8DjMzG+Y+bKxpbhT7QvHCgb9BARx5nTBuYLDftObgvABWWPpmBT8k4flot2aY6rd&#10;g7d034VcRAj7FBWYEKpUSp8Zsuj7riKO3sXVFkOUdS51jY8It6UcJslYWiw4LhisaG0ou+3+rIJk&#10;tPm+Ip1/i6OT28nXyZR73yjV7TSrGYhATfiE3+0frWA4gNeX+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Pv+fBAAAA2wAAAA8AAAAAAAAAAAAAAAAAmAIAAGRycy9kb3du&#10;cmV2LnhtbFBLBQYAAAAABAAEAPUAAACGAwAAAAA=&#10;" fillcolor="#c1c1c1" stroked="f"/>
                  <v:rect id="Rectangle 188" o:spid="_x0000_s1045" style="position:absolute;left:317;top:2599;width:14;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QBYcMA&#10;AADbAAAADwAAAGRycy9kb3ducmV2LnhtbESPQUsDMRSE70L/Q3gFbzbbLYisTYsUxMWDYFXw+Lp5&#10;3QQ3L0sSu5t/bwTB4zAz3zDb/ewGcaEQrWcF61UFgrjz2nKv4P3t8eYOREzIGgfPpCBThP1ucbXF&#10;RvuJX+lyTL0oEI4NKjApjY2UsTPkMK78SFy8sw8OU5GhlzrgVOBukHVV3UqHlsuCwZEOhrqv47dT&#10;EDYvZDc5m6c2n54/qza76cMqdb2cH+5BJJrTf/iv3WoFdQ2/X8oP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QBYcMAAADbAAAADwAAAAAAAAAAAAAAAACYAgAAZHJzL2Rv&#10;d25yZXYueG1sUEsFBgAAAAAEAAQA9QAAAIgDAAAAAA==&#10;" fillcolor="#c2c2c2" stroked="f"/>
                  <v:rect id="Rectangle 189" o:spid="_x0000_s1046" style="position:absolute;left:331;top:2599;width:7;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9csQA&#10;AADbAAAADwAAAGRycy9kb3ducmV2LnhtbESP0WrCQBRE34X+w3ILvulGS0XSbKRIi2JBbeoHXLK3&#10;Sdrs3bC7mvj33YLg4zBzZphsNZhWXMj5xrKC2TQBQVxa3XCl4PT1PlmC8AFZY2uZFFzJwyp/GGWY&#10;atvzJ12KUIlYwj5FBXUIXSqlL2sy6Ke2I47et3UGQ5SuktphH8tNK+dJspAGG44LNXa0rqn8Lc5G&#10;wfy47ovnq939fGxmgarN6bB3b0qNH4fXFxCBhnAP3+itjtwT/H+JP0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XLEAAAA2wAAAA8AAAAAAAAAAAAAAAAAmAIAAGRycy9k&#10;b3ducmV2LnhtbFBLBQYAAAAABAAEAPUAAACJAwAAAAA=&#10;" fillcolor="#c3c3c3" stroked="f"/>
                  <v:rect id="Rectangle 190" o:spid="_x0000_s1047" style="position:absolute;left:338;top:2599;width:7;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ZqT8UA&#10;AADbAAAADwAAAGRycy9kb3ducmV2LnhtbESP3WrCQBSE74W+w3IK3ummUUqJriJC8IeCaFV6ecie&#10;JqHZszG7mvj2XaHg5TAz3zDTeWcqcaPGlZYVvA0jEMSZ1SXnCo5f6eADhPPIGivLpOBODuazl94U&#10;E21b3tPt4HMRIOwSVFB4XydSuqwgg25oa+Lg/djGoA+yyaVusA1wU8k4it6lwZLDQoE1LQvKfg9X&#10;oyAd2c3petl+tpsVft9359bH6UKp/mu3mIDw1Pln+L+91griMTy+hB8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hmpPxQAAANsAAAAPAAAAAAAAAAAAAAAAAJgCAABkcnMv&#10;ZG93bnJldi54bWxQSwUGAAAAAAQABAD1AAAAigMAAAAA&#10;" fillcolor="#c4c4c4" stroked="f"/>
                  <v:rect id="Rectangle 191" o:spid="_x0000_s1048" style="position:absolute;left:345;top:2599;width:7;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VS8QA&#10;AADbAAAADwAAAGRycy9kb3ducmV2LnhtbESPQWvCQBSE70L/w/IKvemmEUVSVymFoqUgmNr7a/aZ&#10;BLNvk901Sf+9Wyh4HGbmG2a9HU0jenK+tqzgeZaAIC6srrlUcPp6n65A+ICssbFMCn7Jw3bzMFlj&#10;pu3AR+rzUIoIYZ+hgiqENpPSFxUZ9DPbEkfvbJ3BEKUrpXY4RLhpZJokS2mw5rhQYUtvFRWX/GoU&#10;FJ+Jznfz68fh9L3S3eLHlp3bK/X0OL6+gAg0hnv4v73XCtIF/H2JP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hlUvEAAAA2wAAAA8AAAAAAAAAAAAAAAAAmAIAAGRycy9k&#10;b3ducmV2LnhtbFBLBQYAAAAABAAEAPUAAACJAwAAAAA=&#10;" fillcolor="#c5c5c5" stroked="f"/>
                  <v:rect id="Rectangle 192" o:spid="_x0000_s1049" style="position:absolute;left:352;top:2599;width:16;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4Iw74A&#10;AADbAAAADwAAAGRycy9kb3ducmV2LnhtbESPwQrCMBBE74L/EFbwpqkeVKpRRC14E6vgdWnWtths&#10;ShO1/XsjCB6HmXnDrDatqcSLGldaVjAZRyCIM6tLzhVcL8loAcJ5ZI2VZVLQkYPNut9bYaztm8/0&#10;Sn0uAoRdjAoK7+tYSpcVZNCNbU0cvLttDPogm1zqBt8Bbio5jaKZNFhyWCiwpl1B2SN9GgW346Qz&#10;yWPBfq8NzZP05LrDXanhoN0uQXhq/T/8ax+1gukMvl/CD5Dr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pOCMO+AAAA2wAAAA8AAAAAAAAAAAAAAAAAmAIAAGRycy9kb3ducmV2&#10;LnhtbFBLBQYAAAAABAAEAPUAAACDAwAAAAA=&#10;" fillcolor="#c6c6c6" stroked="f"/>
                  <v:rect id="Rectangle 193" o:spid="_x0000_s1050" style="position:absolute;left:368;top:2599;width:7;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0nMMA&#10;AADbAAAADwAAAGRycy9kb3ducmV2LnhtbESPQYvCMBSE7wv+h/AEb5pawV2qUUQQBdFlteL10Tzb&#10;YvNSm6jdf78RhD0OM/MNM523phIPalxpWcFwEIEgzqwuOVeQHlf9LxDOI2usLJOCX3Iwn3U+ppho&#10;++Qfehx8LgKEXYIKCu/rREqXFWTQDWxNHLyLbQz6IJtc6gafAW4qGUfRWBosOSwUWNOyoOx6uBsF&#10;I7rE2Xld3+i0jbfue51Gu32qVK/bLiYgPLX+P/xub7SC+BNeX8IPk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0nMMAAADbAAAADwAAAAAAAAAAAAAAAACYAgAAZHJzL2Rv&#10;d25yZXYueG1sUEsFBgAAAAAEAAQA9QAAAIgDAAAAAA==&#10;" fillcolor="#c7c7c7" stroked="f"/>
                  <v:rect id="Rectangle 194" o:spid="_x0000_s1051" style="position:absolute;left:375;top:2599;width:7;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f5QMIA&#10;AADbAAAADwAAAGRycy9kb3ducmV2LnhtbERPz2vCMBS+C/sfwht403QehnRGKaODbYhi9bDjo3lr&#10;uzUvJUlt9a83B8Hjx/d7tRlNK87kfGNZwcs8AUFcWt1wpeB0/JgtQfiArLG1TAou5GGzfpqsMNV2&#10;4AOdi1CJGMI+RQV1CF0qpS9rMujntiOO3K91BkOErpLa4RDDTSsXSfIqDTYcG2rs6L2m8r/ojYJ9&#10;9n3Kr8Xyr+jzYdez+6KfbafU9HnM3kAEGsNDfHd/agWLODZ+iT9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F/lAwgAAANsAAAAPAAAAAAAAAAAAAAAAAJgCAABkcnMvZG93&#10;bnJldi54bWxQSwUGAAAAAAQABAD1AAAAhwMAAAAA&#10;" fillcolor="#c8c8c8" stroked="f"/>
                  <v:rect id="Rectangle 195" o:spid="_x0000_s1052" style="position:absolute;left:382;top:2599;width:7;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JTXMQA&#10;AADbAAAADwAAAGRycy9kb3ducmV2LnhtbESPQWvCQBSE7wX/w/IEL1I3plBs6ioqCrU9VYVeH7vP&#10;JJh9G7Mbk/77riD0OMzMN8x82dtK3KjxpWMF00kCglg7U3Ku4HTcPc9A+IBssHJMCn7Jw3IxeJpj&#10;ZlzH33Q7hFxECPsMFRQh1JmUXhdk0U9cTRy9s2sshiibXJoGuwi3lUyT5FVaLDkuFFjTpiB9ObRW&#10;wVq3Jt2edvuVv44/v6r2R9vuRanRsF+9gwjUh//wo/1hFKRvcP8Sf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iU1zEAAAA2wAAAA8AAAAAAAAAAAAAAAAAmAIAAGRycy9k&#10;b3ducmV2LnhtbFBLBQYAAAAABAAEAPUAAACJAwAAAAA=&#10;" fillcolor="#c9c9c9" stroked="f"/>
                  <v:rect id="Rectangle 196" o:spid="_x0000_s1053" style="position:absolute;left:389;top:2599;width:7;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kqpsIA&#10;AADbAAAADwAAAGRycy9kb3ducmV2LnhtbERPXWvCMBR9F/YfwhX2pmkdjNEZZThXRGFuTny+NHdt&#10;sbkJTdZ2/nrzIPh4ON/z5WAa0VHra8sK0mkCgriwuuZSwfHnY/ICwgdkjY1lUvBPHpaLh9EcM217&#10;/qbuEEoRQ9hnqKAKwWVS+qIig35qHXHkfm1rMETYllK32Mdw08hZkjxLgzXHhgodrSoqzoc/o2D3&#10;uU5X+aXYy23+dTLWusu7d0o9joe3VxCBhnAX39wbreApro9f4g+Qi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WSqmwgAAANsAAAAPAAAAAAAAAAAAAAAAAJgCAABkcnMvZG93&#10;bnJldi54bWxQSwUGAAAAAAQABAD1AAAAhwMAAAAA&#10;" fillcolor="#cacaca" stroked="f"/>
                  <v:rect id="Rectangle 197" o:spid="_x0000_s1054" style="position:absolute;left:396;top:2599;width:15;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J3BMUA&#10;AADbAAAADwAAAGRycy9kb3ducmV2LnhtbESPQWvCQBSE7wX/w/IKXkrdaEBLdBWRCqUnYz3o7ZF9&#10;zYZk34bs1qT99a4g9DjMzDfMajPYRlyp85VjBdNJAoK4cLriUsHpa//6BsIHZI2NY1LwSx4269HT&#10;CjPtes7pegyliBD2GSowIbSZlL4wZNFPXEscvW/XWQxRdqXUHfYRbhs5S5K5tFhxXDDY0s5QUR9/&#10;rIJd82I+z7NF2teX3Kbzv3pxyN+VGj8P2yWIQEP4Dz/aH1pBOoX7l/gD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EncExQAAANsAAAAPAAAAAAAAAAAAAAAAAJgCAABkcnMv&#10;ZG93bnJldi54bWxQSwUGAAAAAAQABAD1AAAAigMAAAAA&#10;" fillcolor="#cbcbcb" stroked="f"/>
                  <v:rect id="Rectangle 198" o:spid="_x0000_s1055" style="position:absolute;left:411;top:2599;width:8;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y0E8QA&#10;AADcAAAADwAAAGRycy9kb3ducmV2LnhtbESPS4vCQBCE78L+h6EX9qYTn4Sso6zCwt7U6MVbm+k8&#10;SKYnZGY1/ntHEDwWVfUVtVz3phFX6lxlWcF4FIEgzqyuuFBwOv4OYxDOI2tsLJOCOzlYrz4GS0y0&#10;vfGBrqkvRICwS1BB6X2bSOmykgy6kW2Jg5fbzqAPsiuk7vAW4KaRkyhaSIMVh4USW9qWlNXpv1Ew&#10;rfPtdN/GsS6yy7yenQ87m2+U+vrsf75BeOr9O/xq/2kFs/ECnm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stBPEAAAA3AAAAA8AAAAAAAAAAAAAAAAAmAIAAGRycy9k&#10;b3ducmV2LnhtbFBLBQYAAAAABAAEAPUAAACJAwAAAAA=&#10;" fillcolor="#ccc" stroked="f"/>
                  <v:rect id="Rectangle 199" o:spid="_x0000_s1056" style="position:absolute;left:419;top:2599;width:14;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mTSccA&#10;AADcAAAADwAAAGRycy9kb3ducmV2LnhtbESPT2vCQBTE70K/w/IKXkQ3Wuuf1FVKsNCDFI0ePD6y&#10;r0na7Ns0u5r023cLgsdhZn7DrDadqcSVGldaVjAeRSCIM6tLzhWcjm/DBQjnkTVWlknBLznYrB96&#10;K4y1bflA19TnIkDYxaig8L6OpXRZQQbdyNbEwfu0jUEfZJNL3WAb4KaSkyiaSYMlh4UCa0oKyr7T&#10;i1GQ1C3v9h/yJ90Ovk6D89Py/JxopfqP3esLCE+dv4dv7XetYDqew/+ZcAT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5k0nHAAAA3AAAAA8AAAAAAAAAAAAAAAAAmAIAAGRy&#10;cy9kb3ducmV2LnhtbFBLBQYAAAAABAAEAPUAAACMAwAAAAA=&#10;" fillcolor="#cdcdcd" stroked="f"/>
                  <v:rect id="Rectangle 200" o:spid="_x0000_s1057" style="position:absolute;left:433;top:2599;width:7;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HbsAA&#10;AADcAAAADwAAAGRycy9kb3ducmV2LnhtbERPz2vCMBS+D/Y/hDfwNlNFhnRGEaFsp4FRsMdH89ZU&#10;m5eSZFr/e3MYePz4fq82o+vFlULsPCuYTQsQxI03HbcKjofqfQkiJmSDvWdScKcIm/XrywpL42+8&#10;p6tOrcghHEtUYFMaSiljY8lhnPqBOHO/PjhMGYZWmoC3HO56OS+KD+mw49xgcaCdpeai/5yCy/Zw&#10;2ldUz304H3Vd/Whbf2mlJm/j9hNEojE9xf/ub6NgMctr85l8BO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EtHbsAAAADcAAAADwAAAAAAAAAAAAAAAACYAgAAZHJzL2Rvd25y&#10;ZXYueG1sUEsFBgAAAAAEAAQA9QAAAIUDAAAAAA==&#10;" fillcolor="#cecece" stroked="f"/>
                  <v:rect id="Rectangle 201" o:spid="_x0000_s1058" style="position:absolute;left:440;top:2599;width:7;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LHCcUA&#10;AADcAAAADwAAAGRycy9kb3ducmV2LnhtbESPQWvCQBSE7wX/w/IEL1I3SiM1uoqUhlZyqpaCt0f2&#10;mUSzb0N2G+O/d4VCj8PMfMOsNr2pRUetqywrmE4iEMS51RUXCr4P6fMrCOeRNdaWScGNHGzWg6cV&#10;Jtpe+Yu6vS9EgLBLUEHpfZNI6fKSDLqJbYiDd7KtQR9kW0jd4jXATS1nUTSXBisOCyU29FZSftn/&#10;GgVsZZwVdHv/yS+Z/BjHu/6cHpUaDfvtEoSn3v+H/9qfWsHLdAGPM+EI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AscJxQAAANwAAAAPAAAAAAAAAAAAAAAAAJgCAABkcnMv&#10;ZG93bnJldi54bWxQSwUGAAAAAAQABAD1AAAAigMAAAAA&#10;" fillcolor="#cfcfcf" stroked="f"/>
                  <v:rect id="Rectangle 202" o:spid="_x0000_s1059" style="position:absolute;left:447;top:2599;width:7;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tPQ8MA&#10;AADcAAAADwAAAGRycy9kb3ducmV2LnhtbERPTWvCQBC9F/wPywi9FN00pCLRVaQgFHtKWsXjmB2T&#10;aHY2ZNck/ffdQ6HHx/teb0fTiJ46V1tW8DqPQBAXVtdcKvj+2s+WIJxH1thYJgU/5GC7mTytMdV2&#10;4Iz63JcihLBLUUHlfZtK6YqKDLq5bYkDd7WdQR9gV0rd4RDCTSPjKFpIgzWHhgpbeq+ouOcPo+B2&#10;eTuiXxbJy5jVp8/+YveH4azU83TcrUB4Gv2/+M/9oRUkcZgfzoQj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tPQ8MAAADcAAAADwAAAAAAAAAAAAAAAACYAgAAZHJzL2Rv&#10;d25yZXYueG1sUEsFBgAAAAAEAAQA9QAAAIgDAAAAAA==&#10;" fillcolor="#d0d0d0" stroked="f"/>
                  <v:rect id="Rectangle 203" o:spid="_x0000_s1060" style="position:absolute;left:454;top:2599;width:15;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nQsIA&#10;AADcAAAADwAAAGRycy9kb3ducmV2LnhtbESP3YrCMBSE7xd8h3AE77ZpVRapxiILK4Kw4M8DHJpj&#10;U2xOahNtfXuzIOzlMDPfMKtisI14UOdrxwqyJAVBXDpdc6XgfPr5XIDwAVlj45gUPMlDsR59rDDX&#10;rucDPY6hEhHCPkcFJoQ2l9KXhiz6xLXE0bu4zmKIsquk7rCPcNvIaZp+SYs1xwWDLX0bKq/Hu1Vg&#10;vZxtZ7uDptsvt8O+7I3vK6Um42GzBBFoCP/hd3unFcynGfydiUd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jGdCwgAAANwAAAAPAAAAAAAAAAAAAAAAAJgCAABkcnMvZG93&#10;bnJldi54bWxQSwUGAAAAAAQABAD1AAAAhwMAAAAA&#10;" fillcolor="#d1d1d1" stroked="f"/>
                  <v:rect id="Rectangle 204" o:spid="_x0000_s1061" style="position:absolute;left:469;top:2599;width:8;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f+lccA&#10;AADcAAAADwAAAGRycy9kb3ducmV2LnhtbESPQWsCMRSE74X+h/CEXqRmXUTs1iitKAShglraHl83&#10;z92lm5clSXX775uC0OMwM98w82VvW3EmHxrHCsajDARx6UzDlYLX4+Z+BiJEZIOtY1LwQwGWi9ub&#10;ORbGXXhP50OsRIJwKFBBHWNXSBnKmiyGkeuIk3dy3mJM0lfSeLwkuG1lnmVTabHhtFBjR6uayq/D&#10;t1Uw/XDva63189tKlw8v9DncbvxOqbtB//QIIlIf/8PXtjYKJnkOf2fSE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3/pXHAAAA3AAAAA8AAAAAAAAAAAAAAAAAmAIAAGRy&#10;cy9kb3ducmV2LnhtbFBLBQYAAAAABAAEAPUAAACMAwAAAAA=&#10;" fillcolor="#d2d2d2" stroked="f"/>
                  <v:rect id="Rectangle 205" o:spid="_x0000_s1062" style="position:absolute;left:477;top:2599;width:14;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NtH8MA&#10;AADcAAAADwAAAGRycy9kb3ducmV2LnhtbESPQWsCMRSE7wX/Q3iCt5pVS7GrUUSwip60hXp8bJ67&#10;i5uXJUnd9N8boeBxmJlvmPkymkbcyPnasoLRMANBXFhdc6ng+2vzOgXhA7LGxjIp+CMPy0XvZY65&#10;th0f6XYKpUgQ9jkqqEJocyl9UZFBP7QtcfIu1hkMSbpSaoddgptGjrPsXRqsOS1U2NK6ouJ6+jUK&#10;zrKNh+3hp4sfu8leO+333edUqUE/rmYgAsXwDP+3d1rB23gCjzPpCM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NtH8MAAADcAAAADwAAAAAAAAAAAAAAAACYAgAAZHJzL2Rv&#10;d25yZXYueG1sUEsFBgAAAAAEAAQA9QAAAIgDAAAAAA==&#10;" fillcolor="#d3d3d3" stroked="f"/>
                  <v:rect id="Rectangle 206" o:spid="_x0000_s1063" style="position:absolute;left:491;top:2599;width:7;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sS4sQA&#10;AADcAAAADwAAAGRycy9kb3ducmV2LnhtbESPUWvCMBSF34X9h3AHe5GZTlbZukYZMsG9qdsPuDS3&#10;TbW5KUnU6q9fBoKPh3POdzjlYrCdOJEPrWMFL5MMBHHldMuNgt+f1fMbiBCRNXaOScGFAizmD6MS&#10;C+3OvKXTLjYiQTgUqMDE2BdShsqQxTBxPXHyauctxiR9I7XHc4LbTk6zbCYttpwWDPa0NFQddker&#10;QO43upX918zv6/FBv5vvHK+5Uk+Pw+cHiEhDvIdv7bVW8DrN4f9MOg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LEuLEAAAA3AAAAA8AAAAAAAAAAAAAAAAAmAIAAGRycy9k&#10;b3ducmV2LnhtbFBLBQYAAAAABAAEAPUAAACJAwAAAAA=&#10;" fillcolor="#d4d4d4" stroked="f"/>
                  <v:rect id="Rectangle 207" o:spid="_x0000_s1064" style="position:absolute;left:498;top:2599;width:15;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Y6fMUA&#10;AADcAAAADwAAAGRycy9kb3ducmV2LnhtbESPQWvCQBSE74L/YXlCb7qplCipq1RLqYce1Fjo8TX7&#10;zEazb0N21fTfdwXB4zAz3zCzRWdrcaHWV44VPI8SEMSF0xWXCvb5x3AKwgdkjbVjUvBHHhbzfm+G&#10;mXZX3tJlF0oRIewzVGBCaDIpfWHIoh+5hjh6B9daDFG2pdQtXiPc1nKcJKm0WHFcMNjQylBx2p2t&#10;gkni3u3pN/9O1/mPOX998ua4ZKWeBt3bK4hAXXiE7+21VvAyTuF2Jh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jp8xQAAANwAAAAPAAAAAAAAAAAAAAAAAJgCAABkcnMv&#10;ZG93bnJldi54bWxQSwUGAAAAAAQABAD1AAAAigMAAAAA&#10;" fillcolor="#d5d5d5" stroked="f"/>
                  <v:rect id="Rectangle 208" o:spid="_x0000_s1065" style="position:absolute;left:513;top:2599;width:7;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HLT8IA&#10;AADcAAAADwAAAGRycy9kb3ducmV2LnhtbESPQYvCMBSE7wv+h/AEb2uqiCvVKCIIIgpu1fujebbF&#10;5iU0sdb99RthYY/DzHzDLFadqUVLja8sKxgNExDEudUVFwou5+3nDIQPyBpry6TgRR5Wy97HAlNt&#10;n/xNbRYKESHsU1RQhuBSKX1ekkE/tI44ejfbGAxRNoXUDT4j3NRynCRTabDiuFCio01J+T17GAXX&#10;7LSvN/RjnDu0Njnt9NFuj0oN+t16DiJQF/7Df+2dVjAZf8H7TDwC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wctPwgAAANwAAAAPAAAAAAAAAAAAAAAAAJgCAABkcnMvZG93&#10;bnJldi54bWxQSwUGAAAAAAQABAD1AAAAhwMAAAAA&#10;" fillcolor="#d6d6d6" stroked="f"/>
                  <v:rect id="Rectangle 209" o:spid="_x0000_s1066" style="position:absolute;left:520;top:2599;width:7;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08cAA&#10;AADcAAAADwAAAGRycy9kb3ducmV2LnhtbERPTYvCMBC9C/6HMIIXWVOtuNI1igiKN7F68Dg0Y1u2&#10;mZQmtvXfm4Pg8fG+19veVKKlxpWWFcymEQjizOqScwW36+FnBcJ5ZI2VZVLwIgfbzXCwxkTbji/U&#10;pj4XIYRdggoK7+tESpcVZNBNbU0cuIdtDPoAm1zqBrsQbio5j6KlNFhyaCiwpn1B2X/6NAos3l+P&#10;+Ni6c7fLTpPfVdxey1ip8ajf/YHw1Puv+OM+aQWLeVgbzoQj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B08cAAAADcAAAADwAAAAAAAAAAAAAAAACYAgAAZHJzL2Rvd25y&#10;ZXYueG1sUEsFBgAAAAAEAAQA9QAAAIUDAAAAAA==&#10;" fillcolor="#d7d7d7" stroked="f"/>
                  <v:rect id="Rectangle 210" o:spid="_x0000_s1067" style="position:absolute;left:527;top:2599;width:7;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wMMQA&#10;AADcAAAADwAAAGRycy9kb3ducmV2LnhtbESPT4vCMBTE7wv7HcJb8KapIsWtRhFR9OAfVgXx9mie&#10;bbF5KU3U+u2NIOxxmJnfMKNJY0pxp9oVlhV0OxEI4tTqgjMFx8OiPQDhPLLG0jIpeJKDyfj7a4SJ&#10;tg/+o/veZyJA2CWoIPe+SqR0aU4GXcdWxMG72NqgD7LOpK7xEeCmlL0oiqXBgsNCjhXNckqv+5tR&#10;4JpLetrhJlvHblkVp9l8e46PSrV+mukQhKfG/4c/7ZVW0O/9wvtMOAJy/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n8DDEAAAA3AAAAA8AAAAAAAAAAAAAAAAAmAIAAGRycy9k&#10;b3ducmV2LnhtbFBLBQYAAAAABAAEAPUAAACJAwAAAAA=&#10;" fillcolor="#d8d8d8" stroked="f"/>
                  <v:rect id="Rectangle 211" o:spid="_x0000_s1068" style="position:absolute;left:534;top:2599;width:15;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pxbMUA&#10;AADcAAAADwAAAGRycy9kb3ducmV2LnhtbERPW2vCMBR+H/gfwhH2MjR1DpVqlK5sMhAELwi+HZpj&#10;W2xOuiTTbr9+eRjs8eO7L1adacSNnK8tKxgNExDEhdU1lwqOh/fBDIQPyBoby6Tgmzyslr2HBaba&#10;3nlHt30oRQxhn6KCKoQ2ldIXFRn0Q9sSR+5incEQoSuldniP4aaRz0kykQZrjg0VtpRXVFz3X0bB&#10;9jxdf2bux2xOb5endZa/jn2+U+qx32VzEIG68C/+c39oBS/jOD+ei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KnFsxQAAANwAAAAPAAAAAAAAAAAAAAAAAJgCAABkcnMv&#10;ZG93bnJldi54bWxQSwUGAAAAAAQABAD1AAAAigMAAAAA&#10;" fillcolor="#d9d9d9" stroked="f"/>
                  <v:rect id="Rectangle 212" o:spid="_x0000_s1069" style="position:absolute;left:549;top:2599;width:7;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rTmcQA&#10;AADcAAAADwAAAGRycy9kb3ducmV2LnhtbESPQWsCMRSE7wX/Q3iCt5pVS5HVKCIsiPTQqgePz+S5&#10;u7h5WZPobv99Uyj0OMzMN8xy3dtGPMmH2rGCyTgDQaydqblUcDoWr3MQISIbbByTgm8KsF4NXpaY&#10;G9fxFz0PsRQJwiFHBVWMbS5l0BVZDGPXEifv6rzFmKQvpfHYJbht5DTL3qXFmtNChS1tK9K3w8Mq&#10;mOni8hHoXNxPuvAb3e9vn91eqdGw3yxAROrjf/ivvTMK3mYT+D2Tjo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a05nEAAAA3AAAAA8AAAAAAAAAAAAAAAAAmAIAAGRycy9k&#10;b3ducmV2LnhtbFBLBQYAAAAABAAEAPUAAACJAwAAAAA=&#10;" fillcolor="#dadada" stroked="f"/>
                  <v:rect id="Rectangle 213" o:spid="_x0000_s1070" style="position:absolute;left:556;top:2599;width:8;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RU8gA&#10;AADcAAAADwAAAGRycy9kb3ducmV2LnhtbESPT2vCQBTE7wW/w/IKvRTd+AeRNKuo0OqhLRg92NtL&#10;9jUJyb4N2a3Gb98VCj0OM/MbJln1phEX6lxlWcF4FIEgzq2uuFBwOr4OFyCcR9bYWCYFN3KwWg4e&#10;Eoy1vfKBLqkvRICwi1FB6X0bS+nykgy6kW2Jg/dtO4M+yK6QusNrgJtGTqJoLg1WHBZKbGlbUl6n&#10;P0YBnz622W3zVTzXu89p9lbbd2rPSj099usXEJ56/x/+a++1gtl0Avcz4Qj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b9FTyAAAANwAAAAPAAAAAAAAAAAAAAAAAJgCAABk&#10;cnMvZG93bnJldi54bWxQSwUGAAAAAAQABAD1AAAAjQMAAAAA&#10;" fillcolor="#dbdbdb" stroked="f"/>
                  <v:rect id="Rectangle 214" o:spid="_x0000_s1071" style="position:absolute;left:564;top:2599;width:7;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7bl8QA&#10;AADcAAAADwAAAGRycy9kb3ducmV2LnhtbESPQYvCMBSE74L/ITxhb5pqRdxqFBXW9SKiuwt6ezTP&#10;tti8lCar9d8bQfA4zMw3zHTemFJcqXaFZQX9XgSCOLW64EzB789XdwzCeWSNpWVScCcH81m7NcVE&#10;2xvv6XrwmQgQdgkqyL2vEildmpNB17MVcfDOtjbog6wzqWu8Bbgp5SCKRtJgwWEhx4pWOaWXw79R&#10;sDy6nfvcrJffMY+2azZmfPobKPXRaRYTEJ4a/w6/2hutYBjH8DwTjo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O25fEAAAA3AAAAA8AAAAAAAAAAAAAAAAAmAIAAGRycy9k&#10;b3ducmV2LnhtbFBLBQYAAAAABAAEAPUAAACJAwAAAAA=&#10;" fillcolor="#dcdcdc" stroked="f"/>
                  <v:rect id="Rectangle 215" o:spid="_x0000_s1072" style="position:absolute;left:571;top:2599;width:7;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EcXMcA&#10;AADcAAAADwAAAGRycy9kb3ducmV2LnhtbESPQWvCQBSE74X+h+UVvNWNGqyNriKCoBeptli9PbPP&#10;JJp9G7Krpv56t1DocZiZb5jRpDGluFLtCssKOu0IBHFqdcGZgq/P+esAhPPIGkvLpOCHHEzGz08j&#10;TLS98ZquG5+JAGGXoILc+yqR0qU5GXRtWxEH72hrgz7IOpO6xluAm1J2o6gvDRYcFnKsaJZTet5c&#10;jIK726XL+ar77vf379Nh+7Hqx2+kVOulmQ5BeGr8f/ivvdAK4l4Mv2fCEZDj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xHFzHAAAA3AAAAA8AAAAAAAAAAAAAAAAAmAIAAGRy&#10;cy9kb3ducmV2LnhtbFBLBQYAAAAABAAEAPUAAACMAwAAAAA=&#10;" fillcolor="#ddd" stroked="f"/>
                  <v:rect id="Rectangle 216" o:spid="_x0000_s1073" style="position:absolute;left:578;top:2599;width:14;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ejsYA&#10;AADcAAAADwAAAGRycy9kb3ducmV2LnhtbESPQWsCMRSE74L/ITzBS6nZqi2yGqUUWgvFqtuCeHts&#10;npvFzcuySXX990YoeBxm5htmtmhtJU7U+NKxgqdBAoI4d7rkQsHvz/vjBIQPyBorx6TgQh4W825n&#10;hql2Z97SKQuFiBD2KSowIdSplD43ZNEPXE0cvYNrLIYom0LqBs8Rbis5TJIXabHkuGCwpjdD+TH7&#10;swp2OtHOXNb7768Ps9IbXNaHh5FS/V77OgURqA338H/7UysYj57hdiYe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ejsYAAADcAAAADwAAAAAAAAAAAAAAAACYAgAAZHJz&#10;L2Rvd25yZXYueG1sUEsFBgAAAAAEAAQA9QAAAIsDAAAAAA==&#10;" fillcolor="#dedede" stroked="f"/>
                  <v:rect id="Rectangle 217" o:spid="_x0000_s1074" style="position:absolute;left:592;top:2599;width:8;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zM3MQA&#10;AADcAAAADwAAAGRycy9kb3ducmV2LnhtbESP3YrCMBSE7wXfIRzBO03VpUg1ir+wIHux6gMcmmNb&#10;bU5qE7X69EZY2MthZr5hpvPGlOJOtSssKxj0IxDEqdUFZwqOh21vDMJ5ZI2lZVLwJAfzWbs1xUTb&#10;B//Sfe8zESDsElSQe18lUro0J4Oubyvi4J1sbdAHWWdS1/gIcFPKYRTF0mDBYSHHilY5pZf9zSjY&#10;vJw8Ls83cy3jdbw7DLOfaLVQqttpFhMQnhr/H/5rf2sFX6MYPmfCEZC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8zNzEAAAA3AAAAA8AAAAAAAAAAAAAAAAAmAIAAGRycy9k&#10;b3ducmV2LnhtbFBLBQYAAAAABAAEAPUAAACJAwAAAAA=&#10;" fillcolor="#dfdfdf" stroked="f"/>
                  <v:rect id="Rectangle 218" o:spid="_x0000_s1075" style="position:absolute;left:600;top:2599;width:15;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gB18UA&#10;AADcAAAADwAAAGRycy9kb3ducmV2LnhtbESPX0vDQBDE34V+h2MFX8Re/EOV2GspVkEUH1oDvi65&#10;7V1Mbi/k1jR+e08QfBxm5jfMcj2FTo00pCaygct5AYq4jrZhZ6B6f7q4A5UE2WIXmQx8U4L1anay&#10;xNLGI+9o3ItTGcKpRANepC+1TrWngGkee+LsHeIQULIcnLYDHjM8dPqqKBY6YMN5wWNPD57qdv8V&#10;DHx+jG+vzreVOJLH7Zbaw/lLZczZ6bS5ByU0yX/4r/1sDdxc38LvmXwE9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aAHXxQAAANwAAAAPAAAAAAAAAAAAAAAAAJgCAABkcnMv&#10;ZG93bnJldi54bWxQSwUGAAAAAAQABAD1AAAAigMAAAAA&#10;" fillcolor="#e0e0e0" stroked="f"/>
                  <v:rect id="Rectangle 219" o:spid="_x0000_s1076" style="position:absolute;left:615;top:2599;width:7;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SZ570A&#10;AADcAAAADwAAAGRycy9kb3ducmV2LnhtbERPSwrCMBDdC94hjOBOU62IVKOIILhwY/UAYzO2tc2k&#10;NFHb25uF4PLx/ptdZ2rxptaVlhXMphEI4szqknMFt+txsgLhPLLG2jIp6MnBbjscbDDR9sMXeqc+&#10;FyGEXYIKCu+bREqXFWTQTW1DHLiHbQ36ANtc6hY/IdzUch5FS2mw5NBQYEOHgrIqfRkFMell9Tpf&#10;zqv7Iy6r67O/9zpVajzq9msQnjr/F//cJ61gEYe14Uw4AnL7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0OSZ570AAADcAAAADwAAAAAAAAAAAAAAAACYAgAAZHJzL2Rvd25yZXYu&#10;eG1sUEsFBgAAAAAEAAQA9QAAAIIDAAAAAA==&#10;" fillcolor="#e1e1e1" stroked="f"/>
                  <v:rect id="Rectangle 220" o:spid="_x0000_s1077" style="position:absolute;left:622;top:2599;width:7;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jXsMUA&#10;AADcAAAADwAAAGRycy9kb3ducmV2LnhtbESPQUvDQBSE70L/w/IK3uzGtgYbuy2lpejFg7F4fmRf&#10;k+ju27C7TaK/3hWEHoeZ+YZZb0drRE8+tI4V3M8yEMSV0y3XCk7vx7tHECEiazSOScE3BdhuJjdr&#10;LLQb+I36MtYiQTgUqKCJsSukDFVDFsPMdcTJOztvMSbpa6k9DglujZxnWS4ttpwWGuxo31D1VV6s&#10;gp+4LPPef+Dza/7gPoeDOZ56o9TtdNw9gYg0xmv4v/2iFSwXK/g7k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mNewxQAAANwAAAAPAAAAAAAAAAAAAAAAAJgCAABkcnMv&#10;ZG93bnJldi54bWxQSwUGAAAAAAQABAD1AAAAigMAAAAA&#10;" fillcolor="#e2e2e2" stroked="f"/>
                  <v:rect id="Rectangle 221" o:spid="_x0000_s1078" style="position:absolute;left:629;top:2599;width:7;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yiYMEA&#10;AADcAAAADwAAAGRycy9kb3ducmV2LnhtbERPy4rCMBTdC/5DuMLsbKrIINVYpIzQxWx80PW1ubbF&#10;5qY20Xb8+sliYJaH896mo2nFi3rXWFawiGIQxKXVDVcKLufDfA3CeWSNrWVS8EMO0t10ssVE24GP&#10;9Dr5SoQQdgkqqL3vEildWZNBF9mOOHA32xv0AfaV1D0OIdy0chnHn9Jgw6Ghxo6ymsr76WkUdJdv&#10;mT8OQ5E9q+uXzovlu3WFUh+zcb8B4Wn0/+I/d64VrFZhfjgTjoD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MomDBAAAA3AAAAA8AAAAAAAAAAAAAAAAAmAIAAGRycy9kb3du&#10;cmV2LnhtbFBLBQYAAAAABAAEAPUAAACGAwAAAAA=&#10;" fillcolor="#e3e3e3" stroked="f"/>
                  <v:rect id="Rectangle 222" o:spid="_x0000_s1079" style="position:absolute;left:636;top:2599;width:14;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DURcEA&#10;AADcAAAADwAAAGRycy9kb3ducmV2LnhtbESPzarCMBSE94LvEI7gTlOlXKQaRfzBbvUqbg/NsS02&#10;JyWJWt/eCBfucpiZb5jFqjONeJLztWUFk3ECgriwuuZSwfl3P5qB8AFZY2OZFLzJw2rZ7y0w0/bF&#10;R3qeQikihH2GCqoQ2kxKX1Rk0I9tSxy9m3UGQ5SulNrhK8JNI6dJ8iMN1hwXKmxpU1FxPz2MgqQ+&#10;klsfppfHdaPP6XaW33e3XKnhoFvPQQTqwn/4r51rBWk6ge+ZeATk8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g1EXBAAAA3AAAAA8AAAAAAAAAAAAAAAAAmAIAAGRycy9kb3du&#10;cmV2LnhtbFBLBQYAAAAABAAEAPUAAACGAwAAAAA=&#10;" fillcolor="#e4e4e4" stroked="f"/>
                  <v:rect id="Rectangle 223" o:spid="_x0000_s1080" style="position:absolute;left:650;top:2599;width:8;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7aGsYA&#10;AADcAAAADwAAAGRycy9kb3ducmV2LnhtbESPQWvCQBSE74X+h+UVvEjdVEIJMauEhhYP9mBaSI/P&#10;7DMJzb4N2a3Gf+8WBI/DzHzDZJvJ9OJEo+ssK3hZRCCIa6s7bhR8f70/JyCcR9bYWyYFF3KwWT8+&#10;ZJhqe+Y9nUrfiABhl6KC1vshldLVLRl0CzsQB+9oR4M+yLGResRzgJteLqPoVRrsOCy0ONBbS/Vv&#10;+WcUlIf5Z3H5yOMqxuL4U+3mJkFSavY05SsQniZ/D9/aW60gjpfwfyYc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07aGsYAAADcAAAADwAAAAAAAAAAAAAAAACYAgAAZHJz&#10;L2Rvd25yZXYueG1sUEsFBgAAAAAEAAQA9QAAAIsDAAAAAA==&#10;" fillcolor="#e5e5e5" stroked="f"/>
                  <v:rect id="Rectangle 224" o:spid="_x0000_s1081" style="position:absolute;left:305;top:2610;width:350;height: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hmhcQA&#10;AADcAAAADwAAAGRycy9kb3ducmV2LnhtbESPQWsCMRSE74X+h/CE3mrWVkRXo9gWxdJTV70/Ns/N&#10;4uZlm0Rd/fWmUOhxmJlvmNmis404kw+1YwWDfgaCuHS65krBbrt6HoMIEVlj45gUXCnAYv74MMNc&#10;uwt/07mIlUgQDjkqMDG2uZShNGQx9F1LnLyD8xZjkr6S2uMlwW0jX7JsJC3WnBYMtvRuqDwWJ6uA&#10;TVjvfr7M+lB9jpbtJNze/P5Dqadet5yCiNTF//Bfe6MVDIev8HsmHQ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oZoXEAAAA3AAAAA8AAAAAAAAAAAAAAAAAmAIAAGRycy9k&#10;b3ducmV2LnhtbFBLBQYAAAAABAAEAPUAAACJAwAAAAA=&#10;" filled="f" strokeweight=".15pt"/>
                  <v:rect id="Rectangle 225" o:spid="_x0000_s1082" style="position:absolute;left:294;top:2613;width:36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h7nMMA&#10;AADcAAAADwAAAGRycy9kb3ducmV2LnhtbESPQYvCMBSE78L+h/CEvWmqFpVqlEUQXPRiXdjrs3k2&#10;xealNFG7/34jCB6HmfmGWa47W4s7tb5yrGA0TEAQF05XXCr4OW0HcxA+IGusHZOCP/KwXn30lphp&#10;9+Aj3fNQighhn6ECE0KTSekLQxb90DXE0bu41mKIsi2lbvER4baW4ySZSosVxwWDDW0MFdf8ZhV8&#10;j6v95ddu8DadaGfoMNvOmrNSn/3uawEiUBfe4Vd7pxWkaQrPM/EI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9h7nMMAAADcAAAADwAAAAAAAAAAAAAAAACYAgAAZHJzL2Rv&#10;d25yZXYueG1sUEsFBgAAAAAEAAQA9QAAAIgDAAAAAA==&#10;" fillcolor="#bdbdbd" stroked="f"/>
                  <v:rect id="Rectangle 226" o:spid="_x0000_s1083" style="position:absolute;left:294;top:2620;width:36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vXbsMA&#10;AADcAAAADwAAAGRycy9kb3ducmV2LnhtbESPQYvCMBSE74L/ITzBm00VFbdrlCIIe/FgVbw+mmfb&#10;3ealNtla/71ZWPA4zMw3zHrbm1p01LrKsoJpFIMgzq2uuFBwPu0nKxDOI2usLZOCJznYboaDNSba&#10;PvhIXeYLESDsElRQet8kUrq8JIMusg1x8G62NeiDbAupW3wEuKnlLI6X0mDFYaHEhnYl5T/Zr1Fw&#10;n30f9h/yll6yU5fG9U73V9RKjUd9+gnCU+/f4f/2l1Ywny/g70w4An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vXbsMAAADcAAAADwAAAAAAAAAAAAAAAACYAgAAZHJzL2Rv&#10;d25yZXYueG1sUEsFBgAAAAAEAAQA9QAAAIgDAAAAAA==&#10;" fillcolor="#a6a6a6" stroked="f"/>
                  <v:rect id="Rectangle 227" o:spid="_x0000_s1084" style="position:absolute;left:294;top:2627;width:36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rJ8UA&#10;AADcAAAADwAAAGRycy9kb3ducmV2LnhtbESPzWrDMBCE74G+g9hCb4ncJoTEtRxKoWlITvmB9LhY&#10;W9vUWhlJjdW3rwKBHIeZ+YYpVtF04kLOt5YVPE8yEMSV1S3XCk7Hj/EChA/IGjvLpOCPPKzKh1GB&#10;ubYD7+lyCLVIEPY5KmhC6HMpfdWQQT+xPXHyvq0zGJJ0tdQOhwQ3nXzJsrk02HJaaLCn94aqn8Ov&#10;UfAl+7j73J2HuNxMt9ppvx3WC6WeHuPbK4hAMdzDt/ZGK5jN5nA9k46AL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iysnxQAAANwAAAAPAAAAAAAAAAAAAAAAAJgCAABkcnMv&#10;ZG93bnJldi54bWxQSwUGAAAAAAQABAD1AAAAigMAAAAA&#10;" fillcolor="#d3d3d3" stroked="f"/>
                  <v:rect id="Rectangle 228" o:spid="_x0000_s1085" style="position:absolute;left:294;top:2634;width:36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XxpccA&#10;AADcAAAADwAAAGRycy9kb3ducmV2LnhtbESPQWvCQBSE70L/w/IKXkQ3VTESXaWIhdJTYz3o7ZF9&#10;zYZk34bs1qT99d2C0OMwM98w2/1gG3GjzleOFTzNEhDEhdMVlwrOHy/TNQgfkDU2jknBN3nY7x5G&#10;W8y06zmn2ymUIkLYZ6jAhNBmUvrCkEU/cy1x9D5dZzFE2ZVSd9hHuG3kPElW0mLFccFgSwdDRX36&#10;sgoOzcS8Xebpoq+vuV2sfur0PT8qNX4cnjcgAg3hP3xvv2oFy2UKf2fiEZC7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F8aXHAAAA3AAAAA8AAAAAAAAAAAAAAAAAmAIAAGRy&#10;cy9kb3ducmV2LnhtbFBLBQYAAAAABAAEAPUAAACMAwAAAAA=&#10;" fillcolor="#cbcbcb" stroked="f"/>
                  <v:rect id="Rectangle 229" o:spid="_x0000_s1086" style="position:absolute;left:308;top:2626;width:342;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uMv8IA&#10;AADcAAAADwAAAGRycy9kb3ducmV2LnhtbERPW2vCMBR+H+w/hDPYy5ipUkQ60+IUYT6Jl409Hpqz&#10;Nqw5KUnU+u/Ng+Djx3efV4PtxJl8MI4VjEcZCOLaacONguNh/T4DESKyxs4xKbhSgKp8fppjod2F&#10;d3Tex0akEA4FKmhj7AspQ92SxTByPXHi/py3GBP0jdQeLyncdnKSZVNp0XBqaLGnZUv1//5kFZjv&#10;t0+3+cloMRx/1yb3B95OVkq9vgyLDxCRhvgQ391fWkGep7XpTDoCsr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m4y/wgAAANwAAAAPAAAAAAAAAAAAAAAAAJgCAABkcnMvZG93&#10;bnJldi54bWxQSwUGAAAAAAQABAD1AAAAhwMAAAAA&#10;" filled="f" strokeweight=".05pt"/>
                  <v:rect id="Rectangle 230" o:spid="_x0000_s1087" style="position:absolute;left:338;top:2626;width:5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Pg9MYA&#10;AADcAAAADwAAAGRycy9kb3ducmV2LnhtbESPQWvCQBSE7wX/w/IKvdVNQyoaXcUIhV4KVXuot2f2&#10;mQSzb+PuVtP+ercgeBxm5htmtuhNK87kfGNZwcswAUFcWt1wpeBr+/Y8BuEDssbWMin4JQ+L+eBh&#10;hrm2F17TeRMqESHsc1RQh9DlUvqyJoN+aDvi6B2sMxiidJXUDi8RblqZJslIGmw4LtTY0aqm8rj5&#10;MQqKybg4fWb88bfe72j3vT++pi5R6umxX05BBOrDPXxrv2sFWTaB/zPxCM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Pg9MYAAADcAAAADwAAAAAAAAAAAAAAAACYAgAAZHJz&#10;L2Rvd25yZXYueG1sUEsFBgAAAAAEAAQA9QAAAIsDAAAAAA==&#10;" fillcolor="black" stroked="f"/>
                  <v:rect id="Rectangle 231" o:spid="_x0000_s1088" style="position:absolute;left:338;top:2626;width:5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QWZMIA&#10;AADcAAAADwAAAGRycy9kb3ducmV2LnhtbERPy2oCMRTdF/yHcIVuimYqVmRqFKsIuhLHB11eJrcz&#10;oZObIUl1/HuzELo8nPds0dlGXMkH41jB+zADQVw6bbhScDpuBlMQISJrbByTgjsFWMx7LzPMtbvx&#10;ga5FrEQK4ZCjgjrGNpcylDVZDEPXEifux3mLMUFfSe3xlsJtI0dZNpEWDaeGGlta1VT+Fn9WgTm/&#10;fbndJaNld/remLE/8n60Vuq13y0/QUTq4r/46d5qBeOPND+dSUdA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BZkwgAAANwAAAAPAAAAAAAAAAAAAAAAAJgCAABkcnMvZG93&#10;bnJldi54bWxQSwUGAAAAAAQABAD1AAAAhwMAAAAA&#10;" filled="f" strokeweight=".05pt"/>
                  <v:shape id="Freeform 232" o:spid="_x0000_s1089" style="position:absolute;left:324;top:2650;width:21;height:21;visibility:visible;mso-wrap-style:square;v-text-anchor:top" coordsize="2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nZTcYA&#10;AADcAAAADwAAAGRycy9kb3ducmV2LnhtbESPQWvCQBSE74X+h+UVvBSzUWKQNKuIEJCWHqoiPb5m&#10;X5Ng9m3Irkn677uFgsdhZr5h8u1kWjFQ7xrLChZRDIK4tLrhSsH5VMzXIJxH1thaJgU/5GC7eXzI&#10;MdN25A8ajr4SAcIuQwW1910mpStrMugi2xEH79v2Bn2QfSV1j2OAm1Yu4ziVBhsOCzV2tK+pvB5v&#10;RsFzgf7rsvx8X+2u+CqLtE3eqkKp2dO0ewHhafL38H/7oBUkqwX8nQlH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nZTcYAAADcAAAADwAAAAAAAAAAAAAAAACYAgAAZHJz&#10;L2Rvd25yZXYueG1sUEsFBgAAAAAEAAQA9QAAAIsDAAAAAA==&#10;" path="m7,21l21,7,7,,,7,7,21xe" fillcolor="black" strokeweight="0">
                    <v:path arrowok="t" o:connecttype="custom" o:connectlocs="7,21;21,7;7,0;0,7;7,21;7,21" o:connectangles="0,0,0,0,0,0"/>
                  </v:shape>
                  <v:shape id="Freeform 233" o:spid="_x0000_s1090" style="position:absolute;left:310;top:2634;width:42;height:44;visibility:visible;mso-wrap-style:square;v-text-anchor:top" coordsize="4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WTfcUA&#10;AADcAAAADwAAAGRycy9kb3ducmV2LnhtbESPQWvCQBSE74L/YXmCN7OpGqmpqxRboXhoMdX7I/ua&#10;hGbfhuw2Sf313YLgcZiZb5jNbjC16Kh1lWUFD1EMgji3uuJCwfnzMHsE4TyyxtoyKfglB7vteLTB&#10;VNueT9RlvhABwi5FBaX3TSqly0sy6CLbEAfvy7YGfZBtIXWLfYCbWs7jeCUNVhwWSmxoX1L+nf0Y&#10;Bfa4X7iP6yXB98u6vtrk1R9fYqWmk+H5CYSnwd/Dt/abVrBM5vB/Jhw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VZN9xQAAANwAAAAPAAAAAAAAAAAAAAAAAJgCAABkcnMv&#10;ZG93bnJldi54bWxQSwUGAAAAAAQABAD1AAAAigMAAAAA&#10;" path="m21,44l42,23,21,,,23,21,44xe" fillcolor="black" strokeweight="0">
                    <v:path arrowok="t" o:connecttype="custom" o:connectlocs="21,44;42,23;21,0;0,23;21,44" o:connectangles="0,0,0,0,0"/>
                  </v:shape>
                  <v:shape id="Picture 234" o:spid="_x0000_s1091" type="#_x0000_t75" style="position:absolute;left:310;top:2627;width:51;height: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0HMjEAAAA3AAAAA8AAABkcnMvZG93bnJldi54bWxEj0FrwkAUhO8F/8PyBG91Y5tKSV1FCoL2&#10;ItVCr4/sMwnuvheyWxP99V2h0OMwM98wi9XgnbpQFxphA7NpBoq4FNtwZeDruHl8BRUiskUnTAau&#10;FGC1HD0ssLDS8yddDrFSCcKhQAN1jG2hdShr8him0hIn7ySdx5hkV2nbYZ/g3umnLJtrjw2nhRpb&#10;eq+pPB9+vAEbNx+z7KRdn+/c/juXrdwkN2YyHtZvoCIN8T/8195aA/nLM9zPpCOgl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F0HMjEAAAA3AAAAA8AAAAAAAAAAAAAAAAA&#10;nwIAAGRycy9kb3ducmV2LnhtbFBLBQYAAAAABAAEAPcAAACQAwAAAAA=&#10;">
                    <v:imagedata r:id="rId85" o:title=""/>
                  </v:shape>
                  <v:shape id="Picture 235" o:spid="_x0000_s1092" type="#_x0000_t75" style="position:absolute;left:310;top:2627;width:51;height: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4DR7DAAAA3AAAAA8AAABkcnMvZG93bnJldi54bWxEj91qwkAQhe8LvsMyQu90U0m1pq5iGwQv&#10;gtiYBxiy0yQ0OxuyW5O+vSsIvTycn4+z2Y2mFVfqXWNZwcs8AkFcWt1wpaC4HGZvIJxH1thaJgV/&#10;5GC3nTxtMNF24C+65r4SYYRdggpq77tESlfWZNDNbUccvG/bG/RB9pXUPQ5h3LRyEUVLabDhQKix&#10;o8+ayp/81wRuZuz5I7PxOmsOK/aUxsUpVep5Ou7fQXga/X/40T5qBfFrDPcz4QjI7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gNHsMAAADcAAAADwAAAAAAAAAAAAAAAACf&#10;AgAAZHJzL2Rvd25yZXYueG1sUEsFBgAAAAAEAAQA9wAAAI8DAAAAAA==&#10;">
                    <v:imagedata r:id="rId86" o:title=""/>
                  </v:shape>
                  <v:rect id="Rectangle 236" o:spid="_x0000_s1093" style="position:absolute;left:345;top:2650;width:7;height: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5dv8QA&#10;AADcAAAADwAAAGRycy9kb3ducmV2LnhtbESPQWvCQBSE7wX/w/IEb3XTYkKJrlIbBC8e1B56fM0+&#10;s8Hs25hdNf57VxA8DjPzDTNb9LYRF+p87VjBxzgBQVw6XXOl4He/ev8C4QOyxsYxKbiRh8V88DbD&#10;XLsrb+myC5WIEPY5KjAhtLmUvjRk0Y9dSxy9g+sshii7SuoOrxFuG/mZJJm0WHNcMNjSj6HyuDtb&#10;BeutzLhIs0OBbvK/OSXmrzgvlRoN++8piEB9eIWf7bVWMElTeJyJR0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Xb/EAAAA3AAAAA8AAAAAAAAAAAAAAAAAmAIAAGRycy9k&#10;b3ducmV2LnhtbFBLBQYAAAAABAAEAPUAAACJAwAAAAA=&#10;" fillcolor="#cdccbd" stroked="f"/>
                  <v:rect id="Rectangle 237" o:spid="_x0000_s1094" style="position:absolute;left:352;top:2650;width:9;height: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AY8IA&#10;AADcAAAADwAAAGRycy9kb3ducmV2LnhtbESPQYvCMBSE74L/ITzBm6aKytI1iiii3tbuHjw+mrdN&#10;1+alNFHbf2+EBY/DzHzDLNetrcSdGl86VjAZJyCIc6dLLhT8fO9HHyB8QNZYOSYFHXlYr/q9Jaba&#10;PfhM9ywUIkLYp6jAhFCnUvrckEU/djVx9H5dYzFE2RRSN/iIcFvJaZIspMWS44LBmraG8mt2swou&#10;h3w3Tcxfay/dbtKdSB7tl1RqOGg3nyACteEd/m8ftYLZfAGvM/EI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QBjwgAAANwAAAAPAAAAAAAAAAAAAAAAAJgCAABkcnMvZG93&#10;bnJldi54bWxQSwUGAAAAAAQABAD1AAAAhwMAAAAA&#10;" fillcolor="#d6d5c3" stroked="f"/>
                  <v:rect id="Rectangle 238" o:spid="_x0000_s1095" style="position:absolute;left:361;top:2650;width:7;height: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BG1ccA&#10;AADcAAAADwAAAGRycy9kb3ducmV2LnhtbESPQWvCQBSE7wX/w/KE3upGq1aiq9QWUaQXbUG9PbPP&#10;JDT7NmRXE/31XUHocZiZb5jJrDGFuFDlcssKup0IBHFidc6pgp/vxcsIhPPIGgvLpOBKDmbT1tME&#10;Y21r3tBl61MRIOxiVJB5X8ZSuiQjg65jS+LgnWxl0AdZpVJXWAe4KWQviobSYM5hIcOSPjJKfrdn&#10;o+BYfu50s67Xm9G83u++otfD7bZU6rndvI9BeGr8f/jRXmkF/cEb3M+EI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ARtXHAAAA3AAAAA8AAAAAAAAAAAAAAAAAmAIAAGRy&#10;cy9kb3ducmV2LnhtbFBLBQYAAAAABAAEAPUAAACMAwAAAAA=&#10;" fillcolor="#c3c2b6" stroked="f"/>
                  <v:rect id="Rectangle 239" o:spid="_x0000_s1096" style="position:absolute;left:368;top:2650;width:7;height: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3x78MA&#10;AADcAAAADwAAAGRycy9kb3ducmV2LnhtbERPy2rCQBTdC/7DcAV3OlHrg9RRRLAvUNAIpbtL5jYJ&#10;Zu6EzCSm/frOQujycN7rbWdK0VLtCssKJuMIBHFqdcGZgmtyGK1AOI+ssbRMCn7IwXbT760x1vbO&#10;Z2ovPhMhhF2MCnLvq1hKl+Zk0I1tRRy4b1sb9AHWmdQ13kO4KeU0ihbSYMGhIceK9jmlt0tjFLjm&#10;9/h1el9SlCT69aWdfXxys1BqOOh2zyA8df5f/HC/aQVP87A2nA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3x78MAAADcAAAADwAAAAAAAAAAAAAAAACYAgAAZHJzL2Rv&#10;d25yZXYueG1sUEsFBgAAAAAEAAQA9QAAAIgDAAAAAA==&#10;" fillcolor="#aeaea8" stroked="f"/>
                  <v:rect id="Rectangle 240" o:spid="_x0000_s1097" style="position:absolute;left:375;top:2650;width:7;height: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N0cUA&#10;AADcAAAADwAAAGRycy9kb3ducmV2LnhtbESPT2vCQBTE7wW/w/IEb3WjNFKjq5SCxdJL/YfXR/a5&#10;iWbfhuxqkm/fLRR6HGbmN8xy3dlKPKjxpWMFk3ECgjh3umSj4HjYPL+C8AFZY+WYFPTkYb0aPC0x&#10;067lHT32wYgIYZ+hgiKEOpPS5wVZ9GNXE0fv4hqLIcrGSN1gG+G2ktMkmUmLJceFAmt6Lyi/7e9W&#10;wdd119/n51n62adtON1qY/jjW6nRsHtbgAjUhf/wX3urFbykc/g9E4+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s3RxQAAANwAAAAPAAAAAAAAAAAAAAAAAJgCAABkcnMv&#10;ZG93bnJldi54bWxQSwUGAAAAAAQABAD1AAAAigMAAAAA&#10;" fillcolor="#9b9b9b" stroked="f"/>
                  <v:rect id="Rectangle 241" o:spid="_x0000_s1098" style="position:absolute;left:382;top:2650;width:7;height: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pfqsMA&#10;AADcAAAADwAAAGRycy9kb3ducmV2LnhtbERPTWvCQBC9C/6HZYReRDcWq5K6ShAVe9SW1t6m2WkS&#10;zM7G7Ebjv3cPgsfH+54vW1OKC9WusKxgNIxAEKdWF5wp+PrcDGYgnEfWWFomBTdysFx0O3OMtb3y&#10;ni4Hn4kQwi5GBbn3VSylS3My6Ia2Ig7cv60N+gDrTOoaryHclPI1iibSYMGhIceKVjmlp0NjFPwk&#10;x02T/Mnf6UefTufx+tu+NVulXnpt8g7CU+uf4od7pxWMJ2F+OBOO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pfqsMAAADcAAAADwAAAAAAAAAAAAAAAACYAgAAZHJzL2Rv&#10;d25yZXYueG1sUEsFBgAAAAAEAAQA9QAAAIgDAAAAAA==&#10;" fillcolor="#acaca6" stroked="f"/>
                  <v:rect id="Rectangle 242" o:spid="_x0000_s1099" style="position:absolute;left:389;top:2650;width:7;height: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H8cYA&#10;AADcAAAADwAAAGRycy9kb3ducmV2LnhtbESPT0sDMRTE70K/Q3iCN5ut1kW3TUsRhAperH/A2yN5&#10;3axNXtYkbtdvb4SCx2FmfsMs16N3YqCYusAKZtMKBLEOpuNWwevLw+UtiJSRDbrApOCHEqxXk7Ml&#10;NiYc+ZmGXW5FgXBqUIHNuW+kTNqSxzQNPXHx9iF6zEXGVpqIxwL3Tl5VVS09dlwWLPZ0b0kfdt9e&#10;QbzeWj2/+6ifvt6cfj/Im+HTPSp1cT5uFiAyjfk/fGpvjYJ5PYO/M+U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H8cYAAADcAAAADwAAAAAAAAAAAAAAAACYAgAAZHJz&#10;L2Rvd25yZXYueG1sUEsFBgAAAAAEAAQA9QAAAIsDAAAAAA==&#10;" fillcolor="#c0bfb4" stroked="f"/>
                  <v:shape id="Freeform 243" o:spid="_x0000_s1100" style="position:absolute;left:310;top:2634;width:35;height:37;visibility:visible;mso-wrap-style:square;v-text-anchor:top" coordsize="35,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shMQA&#10;AADcAAAADwAAAGRycy9kb3ducmV2LnhtbESPQWvCQBSE7wX/w/KEXkQ3SioSXaUILb3WSqG3R/Yl&#10;G8y+TXe3Seyv7wpCj8PMfMPsDqNtRU8+NI4VLBcZCOLS6YZrBeePl/kGRIjIGlvHpOBKAQ77ycMO&#10;C+0Gfqf+FGuRIBwKVGBi7AopQ2nIYli4jjh5lfMWY5K+ltrjkOC2lassW0uLDacFgx0dDZWX049V&#10;8Fr1ee+rb5rln1/uyZnhOvutlXqcjs9bEJHG+B++t9+0gny9gtuZd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7ITEAAAA3AAAAA8AAAAAAAAAAAAAAAAAmAIAAGRycy9k&#10;b3ducmV2LnhtbFBLBQYAAAAABAAEAPUAAACJAwAAAAA=&#10;" path="m21,37l35,23,21,,,23,21,37xe" fillcolor="black" strokeweight="0">
                    <v:path arrowok="t" o:connecttype="custom" o:connectlocs="21,37;35,23;21,0;0,23;21,37" o:connectangles="0,0,0,0,0"/>
                  </v:shape>
                  <v:shape id="Picture 244" o:spid="_x0000_s1101" type="#_x0000_t75" style="position:absolute;left:310;top:2634;width:42;height: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2PqrFAAAA3AAAAA8AAABkcnMvZG93bnJldi54bWxEj91qAjEUhO8LvkM4Qu9q1ioqq1FUEMUW&#10;yqoPcNic/dHNyXaT6urTm0Khl8PMfMPMFq2pxJUaV1pW0O9FIIhTq0vOFZyOm7cJCOeRNVaWScGd&#10;HCzmnZcZxtreOKHrweciQNjFqKDwvo6ldGlBBl3P1sTBy2xj0AfZ5FI3eAtwU8n3KBpJgyWHhQJr&#10;WheUXg4/RoEsT/j9+Ug+9vdx5c7nbLD6yrZKvXbb5RSEp9b/h//aO61gOBrA75lwBOT8C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tj6qxQAAANwAAAAPAAAAAAAAAAAAAAAA&#10;AJ8CAABkcnMvZG93bnJldi54bWxQSwUGAAAAAAQABAD3AAAAkQMAAAAA&#10;">
                    <v:imagedata r:id="rId87" o:title=""/>
                  </v:shape>
                  <v:shape id="Picture 245" o:spid="_x0000_s1102" type="#_x0000_t75" style="position:absolute;left:310;top:2634;width:42;height: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SC5DEAAAA3AAAAA8AAABkcnMvZG93bnJldi54bWxEj0FrwkAUhO8F/8PyBG91YxWR6CoilAYq&#10;VI3i9ZF9JsHs23R3q/Hfd4VCj8PMfMMsVp1pxI2cry0rGA0TEMSF1TWXCo75++sMhA/IGhvLpOBB&#10;HlbL3ssCU23vvKfbIZQiQtinqKAKoU2l9EVFBv3QtsTRu1hnMETpSqkd3iPcNPItSabSYM1xocKW&#10;NhUV18OPUfDpT1k+3oZ1nn1/Oe7wfP7YsVKDfreegwjUhf/wXzvTCibTCTzPxCMgl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fSC5DEAAAA3AAAAA8AAAAAAAAAAAAAAAAA&#10;nwIAAGRycy9kb3ducmV2LnhtbFBLBQYAAAAABAAEAPcAAACQAwAAAAA=&#10;">
                    <v:imagedata r:id="rId88" o:title=""/>
                  </v:shape>
                  <v:shape id="Freeform 246" o:spid="_x0000_s1103" style="position:absolute;left:329;top:2654;width:3;height:3;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t768YA&#10;AADcAAAADwAAAGRycy9kb3ducmV2LnhtbESPQWvCQBSE74X+h+UVvOmmolKim9CKghJEmvZgb4/s&#10;axKafRuyG4399V1B6HGYmW+YVTqYRpypc7VlBc+TCARxYXXNpYLPj+34BYTzyBoby6TgSg7S5PFh&#10;hbG2F36nc+5LESDsYlRQed/GUrqiIoNuYlvi4H3bzqAPsiul7vAS4KaR0yhaSIM1h4UKW1pXVPzk&#10;vVHwlfUz/eaPm55O2330y1luD5lSo6fhdQnC0+D/w/f2TiuYLeZwOxOOgE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t768YAAADcAAAADwAAAAAAAAAAAAAAAACYAgAAZHJz&#10;L2Rvd25yZXYueG1sUEsFBgAAAAAEAAQA9QAAAIsDAAAAAA==&#10;" path="m2,3l3,1,2,,,1,2,3xe" fillcolor="lime" stroked="f">
                    <v:path arrowok="t" o:connecttype="custom" o:connectlocs="2,3;3,1;2,0;0,1;2,3" o:connectangles="0,0,0,0,0"/>
                  </v:shape>
                  <v:shape id="Freeform 247" o:spid="_x0000_s1104" style="position:absolute;left:329;top:2654;width:3;height:3;visibility:visible;mso-wrap-style:square;v-text-anchor:top" coordsize="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AESsMA&#10;AADcAAAADwAAAGRycy9kb3ducmV2LnhtbESP3WrCQBCF7wt9h2UKvasbWwmSuooUUlq9qvYBhuy4&#10;ic3OptmpiW/vCkIvD+fn4yxWo2/VifrYBDYwnWSgiKtgG3YGvvfl0xxUFGSLbWAycKYIq+X93QIL&#10;Gwb+otNOnEojHAs0UIt0hdaxqsljnISOOHmH0HuUJHunbY9DGvetfs6yXHtsOBFq7Oitpupn9+cT&#10;t5SqdMf3z816KhZlO/y+bJ0xjw/j+hWU0Cj/4Vv7wxqY5Tlcz6QjoJ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AESsMAAADcAAAADwAAAAAAAAAAAAAAAACYAgAAZHJzL2Rv&#10;d25yZXYueG1sUEsFBgAAAAAEAAQA9QAAAIgDAAAAAA==&#10;" path="m2,3l3,1,2,,,1,2,3xe" filled="f" strokecolor="lime" strokeweight=".15pt">
                    <v:path arrowok="t" o:connecttype="custom" o:connectlocs="2,3;3,1;2,0;0,1;2,3" o:connectangles="0,0,0,0,0"/>
                  </v:shape>
                  <v:shape id="Freeform 248" o:spid="_x0000_s1105" style="position:absolute;left:643;top:2271;width:56;height:322;visibility:visible;mso-wrap-style:square;v-text-anchor:top" coordsize="56,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C3b8MA&#10;AADcAAAADwAAAGRycy9kb3ducmV2LnhtbESP0YrCMBRE34X9h3CFfZE1VUSX2iiLsiD4tNUPuDbX&#10;trS5KUnU6tcbYcHHYWbOMNm6N624kvO1ZQWTcQKCuLC65lLB8fD79Q3CB2SNrWVScCcP69XHIMNU&#10;2xv/0TUPpYgQ9ikqqELoUil9UZFBP7YdcfTO1hkMUbpSaoe3CDetnCbJXBqsOS5U2NGmoqLJL0ZB&#10;vn2MmsSMToeZnUxdwP15m5+U+hz2P0sQgfrwDv+3d1rBbL6A15l4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C3b8MAAADcAAAADwAAAAAAAAAAAAAAAACYAgAAZHJzL2Rv&#10;d25yZXYueG1sUEsFBgAAAAAEAAQA9QAAAIgDAAAAAA==&#10;" path="m,322l41,281r,-75l56,164,56,,,55,,322xe" fillcolor="#9a9a9a" stroked="f">
                    <v:path arrowok="t" o:connecttype="custom" o:connectlocs="0,322;41,281;41,206;56,164;56,0;0,55;0,322" o:connectangles="0,0,0,0,0,0,0"/>
                  </v:shape>
                  <v:shape id="Freeform 249" o:spid="_x0000_s1106" style="position:absolute;left:315;top:2271;width:384;height:55;visibility:visible;mso-wrap-style:square;v-text-anchor:top" coordsize="38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5nsIA&#10;AADcAAAADwAAAGRycy9kb3ducmV2LnhtbERPTWsCMRC9C/0PYYTeatZWRFaj2FZBkB60vXgbN+Nm&#10;MZksm3Rd/fXmIHh8vO/ZonNWtNSEyrOC4SADQVx4XXGp4O93/TYBESKyRuuZFFwpwGL+0pthrv2F&#10;d9TuYylSCIccFZgY61zKUBhyGAa+Jk7cyTcOY4JNKXWDlxTurHzPsrF0WHFqMFjTl6HivP93Cn6O&#10;clscVqdvc2trXH1mQ/vBVqnXfrecgojUxaf44d5oBaNxWpvOpCMg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3mewgAAANwAAAAPAAAAAAAAAAAAAAAAAJgCAABkcnMvZG93&#10;bnJldi54bWxQSwUGAAAAAAQABAD1AAAAhwMAAAAA&#10;" path="m384,l55,,,55r328,l384,xe" fillcolor="#e6e6e6" stroked="f">
                    <v:path arrowok="t" o:connecttype="custom" o:connectlocs="384,0;55,0;0,55;328,55;384,0" o:connectangles="0,0,0,0,0"/>
                  </v:shape>
                  <v:rect id="Rectangle 250" o:spid="_x0000_s1107" style="position:absolute;left:315;top:2326;width:328;height: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pBssMA&#10;AADcAAAADwAAAGRycy9kb3ducmV2LnhtbESPQWvCQBSE70L/w/IKvemmKkFTV5FCW2/FKJ4f2dck&#10;Nfs27D41/fduodDjMDPfMKvN4Dp1pRBbzwaeJxko4srblmsDx8PbeAEqCrLFzjMZ+KEIm/XDaIWF&#10;9Tfe07WUWiUIxwINNCJ9oXWsGnIYJ74nTt6XDw4lyVBrG/CW4K7T0yzLtcOW00KDPb02VJ3LizOg&#10;D3mQ82w++95LnG7d5f3jszoZ8/Q4bF9ACQ3yH/5r76yBeb6E3zPpCO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pBssMAAADcAAAADwAAAAAAAAAAAAAAAACYAgAAZHJzL2Rv&#10;d25yZXYueG1sUEsFBgAAAAAEAAQA9QAAAIgDAAAAAA==&#10;" fillcolor="silver" stroked="f"/>
                  <v:rect id="Rectangle 251" o:spid="_x0000_s1108" style="position:absolute;left:315;top:2326;width:328;height: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YyT8EA&#10;AADcAAAADwAAAGRycy9kb3ducmV2LnhtbERPTWsCMRC9C/0PYQRvNWsRratRbItS8aTV+7AZN4ub&#10;yTaJuvrrm0PB4+N9zxatrcWVfKgcKxj0MxDEhdMVlwoOP6vXdxAhImusHZOCOwVYzF86M8y1u/GO&#10;rvtYihTCIUcFJsYmlzIUhiyGvmuIE3dy3mJM0JdSe7ylcFvLtywbSYsVpwaDDX0aKs77i1XAJqwP&#10;v1uzPpWb0bKZhMeHP34p1eu2yymISG18iv/d31rBcJzmpzPpCMj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WMk/BAAAA3AAAAA8AAAAAAAAAAAAAAAAAmAIAAGRycy9kb3du&#10;cmV2LnhtbFBLBQYAAAAABAAEAPUAAACGAwAAAAA=&#10;" filled="f" strokeweight=".15pt"/>
                  <v:rect id="Rectangle 252" o:spid="_x0000_s1109" style="position:absolute;left:611;top:2559;width:17;height: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gl8YA&#10;AADcAAAADwAAAGRycy9kb3ducmV2LnhtbESPT2vCQBTE74V+h+UVehHdGMQ/qau0hUq9afTi7Zl9&#10;TUKzb9PdrcZ+elcQehxm5jfMfNmZRpzI+dqyguEgAUFcWF1zqWC/++hPQfiArLGxTAou5GG5eHyY&#10;Y6btmbd0ykMpIoR9hgqqENpMSl9UZNAPbEscvS/rDIYoXSm1w3OEm0amSTKWBmuOCxW29F5R8Z3/&#10;GgXtz5HdejTbrPDv8Dbr1anvylSp56fu9QVEoC78h+/tT61gNBnC7Uw8An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gl8YAAADcAAAADwAAAAAAAAAAAAAAAACYAgAAZHJz&#10;L2Rvd25yZXYueG1sUEsFBgAAAAAEAAQA9QAAAIsDAAAAAA==&#10;" fillcolor="lime" stroked="f"/>
                  <v:shape id="Picture 253" o:spid="_x0000_s1110" type="#_x0000_t75" style="position:absolute;left:345;top:2350;width:255;height: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WhC7FAAAA3AAAAA8AAABkcnMvZG93bnJldi54bWxEj0FrwkAUhO+C/2F5Qm+6UUq10U0oLaW9&#10;CNZ6ye2RfSYh2bfp7tak/94VhB6HmfmG2eWj6cSFnG8sK1guEhDEpdUNVwpO3+/zDQgfkDV2lknB&#10;H3nIs+lkh6m2A3/R5RgqESHsU1RQh9CnUvqyJoN+YXvi6J2tMxiidJXUDocIN51cJcmTNNhwXKix&#10;p9eayvb4axQMPx9uWYRCH8zprd0/+3aTFK1SD7PxZQsi0Bj+w/f2p1bwuF7B7Uw8AjK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oQuxQAAANwAAAAPAAAAAAAAAAAAAAAA&#10;AJ8CAABkcnMvZG93bnJldi54bWxQSwUGAAAAAAQABAD3AAAAkQMAAAAA&#10;">
                    <v:imagedata r:id="rId89" o:title=""/>
                  </v:shape>
                  <v:shape id="Picture 254" o:spid="_x0000_s1111" type="#_x0000_t75" style="position:absolute;left:345;top:2350;width:255;height: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JcnnFAAAA3AAAAA8AAABkcnMvZG93bnJldi54bWxEj0FrwkAUhO8F/8PyCr2IbqxFJWYVCRS8&#10;2WoRvD2yzyQ1+zbd3Wj8992C0OMwM98w2bo3jbiS87VlBZNxAoK4sLrmUsHX4X20AOEDssbGMim4&#10;k4f1avCUYartjT/pug+liBD2KSqoQmhTKX1RkUE/ti1x9M7WGQxRulJqh7cIN418TZKZNFhzXKiw&#10;pbyi4rLvjIKL3h2H+fCj83T4nrn5T7vJ9Umpl+d+swQRqA//4Ud7qxW8zafwdyYeAbn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SXJ5xQAAANwAAAAPAAAAAAAAAAAAAAAA&#10;AJ8CAABkcnMvZG93bnJldi54bWxQSwUGAAAAAAQABAD3AAAAkQMAAAAA&#10;">
                    <v:imagedata r:id="rId90" o:title=""/>
                  </v:shape>
                  <v:shape id="Freeform 255" o:spid="_x0000_s1112" style="position:absolute;left:544;top:2640;width:7;height:10;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QKMQA&#10;AADcAAAADwAAAGRycy9kb3ducmV2LnhtbESP0WrCQBRE3wv+w3IF3+pGkSjRVYxF7EOoaPsBl91r&#10;kjZ7N2S3Mf59t1Do4zAzZ5jNbrCN6KnztWMFs2kCglg7U3Op4OP9+LwC4QOywcYxKXiQh9129LTB&#10;zLg7X6i/hlJECPsMFVQhtJmUXldk0U9dSxy9m+sshii7UpoO7xFuGzlPklRarDkuVNjSoSL9df22&#10;Cpozfr6letmf+ryoKc/1S1oUSk3Gw34NItAQ/sN/7VejYLFcwO+Ze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00CjEAAAA3AAAAA8AAAAAAAAAAAAAAAAAmAIAAGRycy9k&#10;b3ducmV2LnhtbFBLBQYAAAAABAAEAPUAAACJAwAAAAA=&#10;" path="m7,l,4r7,6e" filled="f" strokecolor="#b3b3b3" strokeweight=".15pt">
                    <v:path arrowok="t" o:connecttype="custom" o:connectlocs="7,0;0,4;7,10" o:connectangles="0,0,0"/>
                  </v:shape>
                  <v:shape id="Freeform 256" o:spid="_x0000_s1113" style="position:absolute;left:570;top:2640;width:7;height:10;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1s8UA&#10;AADcAAAADwAAAGRycy9kb3ducmV2LnhtbESP3WrCQBSE7wu+w3KE3tWN0kaJrmJaSnsRFH8e4LB7&#10;TKLZsyG7jenbdwuFXg4z8w2z2gy2ET11vnasYDpJQBBrZ2ouFZxP708LED4gG2wck4Jv8rBZjx5W&#10;mBl35wP1x1CKCGGfoYIqhDaT0uuKLPqJa4mjd3GdxRBlV0rT4T3CbSNnSZJKizXHhQpbeq1I345f&#10;VkGzx+su1fP+o8+LmvJcv6VFodTjeNguQQQawn/4r/1pFDzPX+D3TD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uHWzxQAAANwAAAAPAAAAAAAAAAAAAAAAAJgCAABkcnMv&#10;ZG93bnJldi54bWxQSwUGAAAAAAQABAD1AAAAigMAAAAA&#10;" path="m7,l,4r7,6e" filled="f" strokecolor="#b3b3b3" strokeweight=".15pt">
                    <v:path arrowok="t" o:connecttype="custom" o:connectlocs="7,0;0,4;7,10" o:connectangles="0,0,0"/>
                  </v:shape>
                  <v:shape id="Freeform 257" o:spid="_x0000_s1114" style="position:absolute;left:595;top:2640;width:6;height:10;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2PzsYA&#10;AADcAAAADwAAAGRycy9kb3ducmV2LnhtbESPT2vCQBTE74V+h+UJXopulGJt6ipFkFY8+a/g7bH7&#10;msRk34bs1sRv7wpCj8PM/IaZLTpbiQs1vnCsYDRMQBBrZwrOFBz2q8EUhA/IBivHpOBKHhbz56cZ&#10;psa1vKXLLmQiQtinqCAPoU6l9Doni37oauLo/brGYoiyyaRpsI1wW8lxkkykxYLjQo41LXPS5e7P&#10;Ktgey3Aqj+uT1u/X8/jrRW5+WqlUv9d9foAI1IX/8KP9bRS8vk3g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2PzsYAAADcAAAADwAAAAAAAAAAAAAAAACYAgAAZHJz&#10;L2Rvd25yZXYueG1sUEsFBgAAAAAEAAQA9QAAAIsDAAAAAA==&#10;" path="m6,l,4r6,6e" filled="f" strokecolor="#b3b3b3" strokeweight=".15pt">
                    <v:path arrowok="t" o:connecttype="custom" o:connectlocs="6,0;0,4;6,10" o:connectangles="0,0,0"/>
                  </v:shape>
                  <v:shape id="Freeform 258" o:spid="_x0000_s1115" style="position:absolute;left:619;top:2640;width:7;height:10;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ZOX8UA&#10;AADcAAAADwAAAGRycy9kb3ducmV2LnhtbESP0WrCQBRE3wv+w3KFvtWNpSQSXcVYpH0ILVU/4LJ7&#10;TaLZuyG7xvTvu4VCH4eZOcOsNqNtxUC9bxwrmM8SEMTamYYrBafj/mkBwgdkg61jUvBNHjbrycMK&#10;c+Pu/EXDIVQiQtjnqKAOocul9Lomi37mOuLonV1vMUTZV9L0eI9w28rnJEmlxYbjQo0d7WrS18PN&#10;Kmg/8fKR6mx4G4qyoaLQr2lZKvU4HbdLEIHG8B/+a78bBS9ZBr9n4hG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Jk5fxQAAANwAAAAPAAAAAAAAAAAAAAAAAJgCAABkcnMv&#10;ZG93bnJldi54bWxQSwUGAAAAAAQABAD1AAAAigMAAAAA&#10;" path="m7,l,4r7,6e" filled="f" strokecolor="#b3b3b3" strokeweight=".15pt">
                    <v:path arrowok="t" o:connecttype="custom" o:connectlocs="7,0;0,4;7,10" o:connectangles="0,0,0"/>
                  </v:shape>
                  <v:shape id="Freeform 259" o:spid="_x0000_s1116" style="position:absolute;left:520;top:2640;width:6;height:10;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6+J8MA&#10;AADcAAAADwAAAGRycy9kb3ducmV2LnhtbERPz2vCMBS+C/sfwhvsIjadDOc6owxBdOykU6G3R/LW&#10;dm1eSpPZ+t8vB8Hjx/d7sRpsIy7U+cqxguckBUGsnam4UHD83kzmIHxANtg4JgVX8rBaPowWmBnX&#10;854uh1CIGMI+QwVlCG0mpdclWfSJa4kj9+M6iyHCrpCmwz6G20ZO03QmLVYcG0psaV2Srg9/VsH+&#10;VIe8Pn3mWr9df6fbsfw691Kpp8fh4x1EoCHcxTf3zih4eY1r45l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6+J8MAAADcAAAADwAAAAAAAAAAAAAAAACYAgAAZHJzL2Rv&#10;d25yZXYueG1sUEsFBgAAAAAEAAQA9QAAAIgDAAAAAA==&#10;" path="m6,l,4r6,6e" filled="f" strokecolor="#b3b3b3" strokeweight=".15pt">
                    <v:path arrowok="t" o:connecttype="custom" o:connectlocs="6,0;0,4;6,10" o:connectangles="0,0,0"/>
                  </v:shape>
                  <v:shape id="Freeform 260" o:spid="_x0000_s1117" style="position:absolute;left:469;top:2640;width:8;height:10;visibility:visible;mso-wrap-style:square;v-text-anchor:top" coordsize="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xMcMA&#10;AADcAAAADwAAAGRycy9kb3ducmV2LnhtbESPQWvCQBSE74L/YXlCb7pRpGrqJlilpVejHnp7ZF+T&#10;0OzbsLs10V/fLRQ8DjPzDbPNB9OKKznfWFYwnyUgiEurG64UnE9v0zUIH5A1tpZJwY085Nl4tMVU&#10;256PdC1CJSKEfYoK6hC6VEpf1mTQz2xHHL0v6wyGKF0ltcM+wk0rF0nyLA02HBdq7GhfU/ld/BgF&#10;DerXNbviftH6c3+w3XvZJwulnibD7gVEoCE8wv/tD61gudrA35l4BG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MxMcMAAADcAAAADwAAAAAAAAAAAAAAAACYAgAAZHJzL2Rv&#10;d25yZXYueG1sUEsFBgAAAAAEAAQA9QAAAIgDAAAAAA==&#10;" path="m8,l,4r8,6e" filled="f" strokecolor="#b3b3b3" strokeweight=".15pt">
                    <v:path arrowok="t" o:connecttype="custom" o:connectlocs="8,0;0,4;8,10" o:connectangles="0,0,0"/>
                  </v:shape>
                  <v:shape id="Freeform 261" o:spid="_x0000_s1118" style="position:absolute;left:495;top:2640;width:7;height:10;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qmDMEA&#10;AADcAAAADwAAAGRycy9kb3ducmV2LnhtbERP3WrCMBS+H/gO4QjezVSRKp1RrDK2i6Koe4BDctZ2&#10;NielyWr39suF4OXH97/eDrYRPXW+dqxgNk1AEGtnai4VfF3fX1cgfEA22DgmBX/kYbsZvawxM+7O&#10;Z+ovoRQxhH2GCqoQ2kxKryuy6KeuJY7ct+sshgi7UpoO7zHcNnKeJKm0WHNsqLClfUX6dvm1CpoT&#10;/hxTvew/+ryoKc/1IS0KpSbjYfcGItAQnuKH+9MoWKzi/H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apgzBAAAA3AAAAA8AAAAAAAAAAAAAAAAAmAIAAGRycy9kb3du&#10;cmV2LnhtbFBLBQYAAAAABAAEAPUAAACGAwAAAAA=&#10;" path="m7,l,4r7,6e" filled="f" strokecolor="#b3b3b3" strokeweight=".15pt">
                    <v:path arrowok="t" o:connecttype="custom" o:connectlocs="7,0;0,4;7,10" o:connectangles="0,0,0"/>
                  </v:shape>
                  <v:shape id="Freeform 262" o:spid="_x0000_s1119" style="position:absolute;left:396;top:2640;width:6;height:10;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FnncUA&#10;AADcAAAADwAAAGRycy9kb3ducmV2LnhtbESPQWvCQBSE7wX/w/IEL0U3SikaXaUUShVP2ip4e+w+&#10;k5js25BdTfz3XaHgcZiZb5jFqrOVuFHjC8cKxqMEBLF2puBMwe/P13AKwgdkg5VjUnAnD6tl72WB&#10;qXEt7+i2D5mIEPYpKshDqFMpvc7Joh+5mjh6Z9dYDFE2mTQNthFuKzlJkndpseC4kGNNnznpcn+1&#10;CnaHMpzKw+ak9ex+mXy/yu2xlUoN+t3HHESgLjzD/+21UfA2HcPj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QWedxQAAANwAAAAPAAAAAAAAAAAAAAAAAJgCAABkcnMv&#10;ZG93bnJldi54bWxQSwUGAAAAAAQABAD1AAAAigMAAAAA&#10;" path="m6,l,4r6,6e" filled="f" strokecolor="#b3b3b3" strokeweight=".15pt">
                    <v:path arrowok="t" o:connecttype="custom" o:connectlocs="6,0;0,4;6,10" o:connectangles="0,0,0"/>
                  </v:shape>
                  <v:shape id="Freeform 263" o:spid="_x0000_s1120" style="position:absolute;left:420;top:2640;width:7;height:10;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d4MUA&#10;AADcAAAADwAAAGRycy9kb3ducmV2LnhtbESP3WrCQBSE7wt9h+UUelc3FUkluoppkfYiKP48wGH3&#10;mESzZ0N2G9O3dwWhl8PMfMPMl4NtRE+drx0reB8lIIi1MzWXCo6H9dsUhA/IBhvHpOCPPCwXz09z&#10;zIy78o76fShFhLDPUEEVQptJ6XVFFv3ItcTRO7nOYoiyK6Xp8BrhtpHjJEmlxZrjQoUtfVakL/tf&#10;q6DZ4nmT6o/+u8+LmvJcf6VFodTry7CagQg0hP/wo/1jFEymY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hJ3gxQAAANwAAAAPAAAAAAAAAAAAAAAAAJgCAABkcnMv&#10;ZG93bnJldi54bWxQSwUGAAAAAAQABAD1AAAAigMAAAAA&#10;" path="m7,l,4r7,6e" filled="f" strokecolor="#b3b3b3" strokeweight=".15pt">
                    <v:path arrowok="t" o:connecttype="custom" o:connectlocs="7,0;0,4;7,10" o:connectangles="0,0,0"/>
                  </v:shape>
                  <v:shape id="Freeform 264" o:spid="_x0000_s1121" style="position:absolute;left:445;top:2640;width:6;height:10;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9cccYA&#10;AADcAAAADwAAAGRycy9kb3ducmV2LnhtbESPQWvCQBSE7wX/w/IEL0U3WhGbuooUSls8aavg7bH7&#10;TGKyb0N2NfHfdwuCx2FmvmEWq85W4kqNLxwrGI8SEMTamYIzBb8/H8M5CB+QDVaOScGNPKyWvacF&#10;psa1vKXrLmQiQtinqCAPoU6l9Doni37kauLonVxjMUTZZNI02Ea4reQkSWbSYsFxIcea3nPS5e5i&#10;FWz3ZTiW+++j1q+38+TzWW4OrVRq0O/WbyACdeERvre/jILp/AX+z8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9cccYAAADcAAAADwAAAAAAAAAAAAAAAACYAgAAZHJz&#10;L2Rvd25yZXYueG1sUEsFBgAAAAAEAAQA9QAAAIsDAAAAAA==&#10;" path="m6,l,4r6,6e" filled="f" strokecolor="#b3b3b3" strokeweight=".15pt">
                    <v:path arrowok="t" o:connecttype="custom" o:connectlocs="6,0;0,4;6,10" o:connectangles="0,0,0"/>
                  </v:shape>
                  <v:shape id="Freeform 265" o:spid="_x0000_s1122" style="position:absolute;left:414;top:2658;width:6;height:10;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bEBcUA&#10;AADcAAAADwAAAGRycy9kb3ducmV2LnhtbESPT2vCQBTE7wW/w/IEL6VuKlJsdBURihVP/gVvj93X&#10;JE32bchuTfz2rlDwOMzMb5jZorOVuFLjC8cK3ocJCGLtTMGZguPh620Cwgdkg5VjUnAjD4t572WG&#10;qXEt7+i6D5mIEPYpKshDqFMpvc7Joh+6mjh6P66xGKJsMmkabCPcVnKUJB/SYsFxIceaVjnpcv9n&#10;FexOZbiUp81F68/b72j9KrfnVio16HfLKYhAXXiG/9vfRsF4MobHmXg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sQFxQAAANwAAAAPAAAAAAAAAAAAAAAAAJgCAABkcnMv&#10;ZG93bnJldi54bWxQSwUGAAAAAAQABAD1AAAAigMAAAAA&#10;" path="m6,l,6r6,4e" filled="f" strokecolor="#b3b3b3" strokeweight=".15pt">
                    <v:path arrowok="t" o:connecttype="custom" o:connectlocs="6,0;0,6;6,10" o:connectangles="0,0,0"/>
                  </v:shape>
                  <v:shape id="Freeform 266" o:spid="_x0000_s1123" style="position:absolute;left:607;top:2658;width:7;height:10;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0FlMUA&#10;AADcAAAADwAAAGRycy9kb3ducmV2LnhtbESP3WrCQBSE7wu+w3KE3tWN0kaJrmJaSnsRFH8e4LB7&#10;TKLZsyG7jenbdwuFXg4z8w2z2gy2ET11vnasYDpJQBBrZ2ouFZxP708LED4gG2wck4Jv8rBZjx5W&#10;mBl35wP1x1CKCGGfoYIqhDaT0uuKLPqJa4mjd3GdxRBlV0rT4T3CbSNnSZJKizXHhQpbeq1I345f&#10;VkGzx+su1fP+o8+LmvJcv6VFodTjeNguQQQawn/4r/1pFDwvXuD3TD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QWUxQAAANwAAAAPAAAAAAAAAAAAAAAAAJgCAABkcnMv&#10;ZG93bnJldi54bWxQSwUGAAAAAAQABAD1AAAAigMAAAAA&#10;" path="m7,l,6r7,4e" filled="f" strokecolor="#b3b3b3" strokeweight=".15pt">
                    <v:path arrowok="t" o:connecttype="custom" o:connectlocs="7,0;0,6;7,10" o:connectangles="0,0,0"/>
                  </v:shape>
                  <v:shape id="Freeform 267" o:spid="_x0000_s1124" style="position:absolute;left:632;top:2658;width:7;height:10;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b48UA&#10;AADcAAAADwAAAGRycy9kb3ducmV2LnhtbESP0WrCQBRE34X+w3ILfdNNS4khdZWmUupDULT9gMvu&#10;bZI2ezdk1xj/3hUEH4eZOcMsVqNtxUC9bxwreJ4lIIi1Mw1XCn6+P6cZCB+QDbaOScGZPKyWD5MF&#10;5sadeE/DIVQiQtjnqKAOocul9Lomi37mOuLo/breYoiyr6Tp8RThtpUvSZJKiw3HhRo7+qhJ/x+O&#10;VkG7w79tqufD11CUDRWFXqdlqdTT4/j+BiLQGO7hW3tjFLxmK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v5vjxQAAANwAAAAPAAAAAAAAAAAAAAAAAJgCAABkcnMv&#10;ZG93bnJldi54bWxQSwUGAAAAAAQABAD1AAAAigMAAAAA&#10;" path="m7,l,6r7,4e" filled="f" strokecolor="#b3b3b3" strokeweight=".15pt">
                    <v:path arrowok="t" o:connecttype="custom" o:connectlocs="7,0;0,6;7,10" o:connectangles="0,0,0"/>
                  </v:shape>
                  <v:shape id="Freeform 268" o:spid="_x0000_s1125" style="position:absolute;left:560;top:2658;width:7;height:10;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M+eMUA&#10;AADcAAAADwAAAGRycy9kb3ducmV2LnhtbESP3WrCQBSE7wu+w3KE3tWNpUSJrmIs0l6Eij8PcNg9&#10;JtHs2ZBdY/r23UKhl8PMfMMs14NtRE+drx0rmE4SEMTamZpLBefT7mUOwgdkg41jUvBNHtar0dMS&#10;M+MefKD+GEoRIewzVFCF0GZSel2RRT9xLXH0Lq6zGKLsSmk6fES4beRrkqTSYs1xocKWthXp2/Fu&#10;FTR7vH6letZ/9HlRU57r97QolHoeD5sFiEBD+A//tT+Ngrf5DH7PxCM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z54xQAAANwAAAAPAAAAAAAAAAAAAAAAAJgCAABkcnMv&#10;ZG93bnJldi54bWxQSwUGAAAAAAQABAD1AAAAigMAAAAA&#10;" path="m7,l,6r7,4e" filled="f" strokecolor="#b3b3b3" strokeweight=".15pt">
                    <v:path arrowok="t" o:connecttype="custom" o:connectlocs="7,0;0,6;7,10" o:connectangles="0,0,0"/>
                  </v:shape>
                  <v:shape id="Freeform 269" o:spid="_x0000_s1126" style="position:absolute;left:585;top:2658;width:7;height:10;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yqCsEA&#10;AADcAAAADwAAAGRycy9kb3ducmV2LnhtbERP3WrCMBS+H/gO4QjezVSRKp1RrDK2i6Koe4BDctZ2&#10;NielyWr39suF4OXH97/eDrYRPXW+dqxgNk1AEGtnai4VfF3fX1cgfEA22DgmBX/kYbsZvawxM+7O&#10;Z+ovoRQxhH2GCqoQ2kxKryuy6KeuJY7ct+sshgi7UpoO7zHcNnKeJKm0WHNsqLClfUX6dvm1CpoT&#10;/hxTvew/+ryoKc/1IS0KpSbjYfcGItAQnuKH+9MoWKzi2ngmHg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sqgrBAAAA3AAAAA8AAAAAAAAAAAAAAAAAmAIAAGRycy9kb3du&#10;cmV2LnhtbFBLBQYAAAAABAAEAPUAAACGAwAAAAA=&#10;" path="m7,l,6r7,4e" filled="f" strokecolor="#b3b3b3" strokeweight=".15pt">
                    <v:path arrowok="t" o:connecttype="custom" o:connectlocs="7,0;0,6;7,10" o:connectangles="0,0,0"/>
                  </v:shape>
                  <v:shape id="Freeform 270" o:spid="_x0000_s1127" style="position:absolute;left:461;top:2658;width:6;height:10;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rm8UA&#10;AADcAAAADwAAAGRycy9kb3ducmV2LnhtbESPQWvCQBSE74L/YXmFXqRuFBGNriJCaYsnbS14e+w+&#10;kzTZtyG7NfHfu4LgcZiZb5jlurOVuFDjC8cKRsMEBLF2puBMwc/3+9sMhA/IBivHpOBKHtarfm+J&#10;qXEt7+lyCJmIEPYpKshDqFMpvc7Joh+6mjh6Z9dYDFE2mTQNthFuKzlOkqm0WHBcyLGmbU66PPxb&#10;BftjGU7l8euk9fz6N/4YyN1vK5V6fek2CxCBuvAMP9qfRsFkNof7mXg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N2ubxQAAANwAAAAPAAAAAAAAAAAAAAAAAJgCAABkcnMv&#10;ZG93bnJldi54bWxQSwUGAAAAAAQABAD1AAAAigMAAAAA&#10;" path="m6,l,6r6,4e" filled="f" strokecolor="#b3b3b3" strokeweight=".15pt">
                    <v:path arrowok="t" o:connecttype="custom" o:connectlocs="6,0;0,6;6,10" o:connectangles="0,0,0"/>
                  </v:shape>
                  <v:shape id="Freeform 271" o:spid="_x0000_s1128" style="position:absolute;left:486;top:2658;width:6;height:10;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U28MA&#10;AADcAAAADwAAAGRycy9kb3ducmV2LnhtbERPz2vCMBS+C/sfwhvsIjadDFlro4zB2IYnnQreHslb&#10;27V5KU1m639vDoLHj+93sR5tK87U+9qxguckBUGsnam5VLD/+Zi9gvAB2WDrmBRcyMN69TApMDdu&#10;4C2dd6EUMYR9jgqqELpcSq8rsugT1xFH7tf1FkOEfSlNj0MMt62cp+lCWqw5NlTY0XtFutn9WwXb&#10;QxNOzeH7pHV2+Zt/TuXmOEilnh7HtyWIQGO4i2/uL6PgJYvz45l4BOT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RU28MAAADcAAAADwAAAAAAAAAAAAAAAACYAgAAZHJzL2Rv&#10;d25yZXYueG1sUEsFBgAAAAAEAAQA9QAAAIgDAAAAAA==&#10;" path="m6,l,6r6,4e" filled="f" strokecolor="#b3b3b3" strokeweight=".15pt">
                    <v:path arrowok="t" o:connecttype="custom" o:connectlocs="6,0;0,6;6,10" o:connectangles="0,0,0"/>
                  </v:shape>
                  <v:shape id="Freeform 272" o:spid="_x0000_s1129" style="position:absolute;left:510;top:2658;width:6;height:10;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jxQMUA&#10;AADcAAAADwAAAGRycy9kb3ducmV2LnhtbESPT2vCQBTE74V+h+UVvBTdKKVodBURSpWe/AveHrvP&#10;JCb7NmRXE799t1DwOMzMb5jZorOVuFPjC8cKhoMEBLF2puBMwWH/1R+D8AHZYOWYFDzIw2L++jLD&#10;1LiWt3TfhUxECPsUFeQh1KmUXudk0Q9cTRy9i2sshiibTJoG2wi3lRwlyae0WHBcyLGmVU663N2s&#10;gu2xDOfyuDlrPXlcR9/v8ufUSqV6b91yCiJQF57h//baKPiYDOHvTDw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PFAxQAAANwAAAAPAAAAAAAAAAAAAAAAAJgCAABkcnMv&#10;ZG93bnJldi54bWxQSwUGAAAAAAQABAD1AAAAigMAAAAA&#10;" path="m6,l,6r6,4e" filled="f" strokecolor="#b3b3b3" strokeweight=".15pt">
                    <v:path arrowok="t" o:connecttype="custom" o:connectlocs="6,0;0,6;6,10" o:connectangles="0,0,0"/>
                  </v:shape>
                  <v:shape id="Freeform 273" o:spid="_x0000_s1130" style="position:absolute;left:536;top:2658;width:6;height:10;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pvN8YA&#10;AADcAAAADwAAAGRycy9kb3ducmV2LnhtbESPQWvCQBSE74L/YXlCL1I3BpEaXUWE0paetLXg7bH7&#10;TGKyb0N2a+K/dwtCj8PMfMOsNr2txZVaXzpWMJ0kIIi1MyXnCr6/Xp9fQPiAbLB2TApu5GGzHg5W&#10;mBnX8Z6uh5CLCGGfoYIihCaT0uuCLPqJa4ijd3atxRBlm0vTYhfhtpZpksylxZLjQoEN7QrS1eHX&#10;Ktgfq3Cqjh8nrRe3S/o2lp8/nVTqadRvlyAC9eE//Gi/GwWzRQp/Z+IR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pvN8YAAADcAAAADwAAAAAAAAAAAAAAAACYAgAAZHJz&#10;L2Rvd25yZXYueG1sUEsFBgAAAAAEAAQA9QAAAIsDAAAAAA==&#10;" path="m6,l,6r6,4e" filled="f" strokecolor="#b3b3b3" strokeweight=".15pt">
                    <v:path arrowok="t" o:connecttype="custom" o:connectlocs="6,0;0,6;6,10" o:connectangles="0,0,0"/>
                  </v:shape>
                  <v:shape id="Freeform 274" o:spid="_x0000_s1131" style="position:absolute;left:436;top:2658;width:7;height:10;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GupsYA&#10;AADcAAAADwAAAGRycy9kb3ducmV2LnhtbESPzWrDMBCE74W8g9hAb43cH9zEiRLqlpIeTEN+HmCR&#10;NrZba2Us1XHePgoEehxm5htmsRpsI3rqfO1YweMkAUGsnam5VHDYfz5MQfiAbLBxTArO5GG1HN0t&#10;MDPuxFvqd6EUEcI+QwVVCG0mpdcVWfQT1xJH7+g6iyHKrpSmw1OE20Y+JUkqLdYcFyps6b0i/bv7&#10;swqaDf58p/q1X/d5UVOe64+0KJS6Hw9vcxCBhvAfvrW/jIKX2TNcz8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GupsYAAADcAAAADwAAAAAAAAAAAAAAAACYAgAAZHJz&#10;L2Rvd25yZXYueG1sUEsFBgAAAAAEAAQA9QAAAIsDAAAAAA==&#10;" path="m7,l,6r7,4e" filled="f" strokecolor="#b3b3b3" strokeweight=".15pt">
                    <v:path arrowok="t" o:connecttype="custom" o:connectlocs="7,0;0,6;7,10" o:connectangles="0,0,0"/>
                  </v:shape>
                  <v:shape id="Freeform 275" o:spid="_x0000_s1132" style="position:absolute;left:370;top:2640;width:8;height:10;visibility:visible;mso-wrap-style:square;v-text-anchor:top" coordsize="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54VcQA&#10;AADcAAAADwAAAGRycy9kb3ducmV2LnhtbESPQWvCQBSE74L/YXmF3symEoqmWaUqLb022kNvj+xr&#10;Epp9G3bXJPXXuwXB4zAz3zDFdjKdGMj51rKCpyQFQVxZ3XKt4HR8W6xA+ICssbNMCv7Iw3YznxWY&#10;azvyJw1lqEWEsM9RQRNCn0vpq4YM+sT2xNH7sc5giNLVUjscI9x0cpmmz9Jgy3GhwZ72DVW/5dko&#10;aFHvVuzKy5fW3/uD7d+rMV0q9fgwvb6ACDSFe/jW/tAKsnUG/2fiEZ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eeFXEAAAA3AAAAA8AAAAAAAAAAAAAAAAAmAIAAGRycy9k&#10;b3ducmV2LnhtbFBLBQYAAAAABAAEAPUAAACJAwAAAAA=&#10;" path="m8,l,4r8,6e" filled="f" strokecolor="#b3b3b3" strokeweight=".15pt">
                    <v:path arrowok="t" o:connecttype="custom" o:connectlocs="8,0;0,4;8,10" o:connectangles="0,0,0"/>
                  </v:shape>
                  <v:shape id="Freeform 276" o:spid="_x0000_s1133" style="position:absolute;left:345;top:2640;width:7;height:10;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STScYA&#10;AADcAAAADwAAAGRycy9kb3ducmV2LnhtbESPzWrDMBCE74W8g9hAb43c0rqJEyXULSU9mIb8PMAi&#10;bWy31spYquO8fRQI9DjMzDfMYjXYRvTU+dqxgsdJAoJYO1NzqeCw/3yYgvAB2WDjmBScycNqObpb&#10;YGbcibfU70IpIoR9hgqqENpMSq8rsugnriWO3tF1FkOUXSlNh6cIt418SpJUWqw5LlTY0ntF+nf3&#10;ZxU0G/z5TvVrv+7zoqY81x9pUSh1Px7e5iACDeE/fGt/GQXPsxe4nolH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STScYAAADcAAAADwAAAAAAAAAAAAAAAACYAgAAZHJz&#10;L2Rvd25yZXYueG1sUEsFBgAAAAAEAAQA9QAAAIsDAAAAAA==&#10;" path="m7,l,4r7,6e" filled="f" strokecolor="#b3b3b3" strokeweight=".15pt">
                    <v:path arrowok="t" o:connecttype="custom" o:connectlocs="7,0;0,4;7,10" o:connectangles="0,0,0"/>
                  </v:shape>
                  <v:shape id="Freeform 277" o:spid="_x0000_s1134" style="position:absolute;left:368;top:2379;width:224;height:153;visibility:visible;mso-wrap-style:square;v-text-anchor:top" coordsize="224,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IPl8UA&#10;AADcAAAADwAAAGRycy9kb3ducmV2LnhtbESPQWvCQBSE70L/w/IK3nTTIramrlIEReihGKv0+Mg+&#10;s8Hs25B91fjvu4WCx2FmvmHmy9436kJdrAMbeBpnoIjLYGuuDHzt16NXUFGQLTaBycCNIiwXD4M5&#10;5jZceUeXQiqVIBxzNOBE2lzrWDryGMehJU7eKXQeJcmu0rbDa4L7Rj9n2VR7rDktOGxp5ag8Fz/e&#10;gHxvVgfcyceLPh4/J1m9LtzsYMzwsX9/AyXUyz38395aA5PZFP7OpCO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g+XxQAAANwAAAAPAAAAAAAAAAAAAAAAAJgCAABkcnMv&#10;ZG93bnJldi54bWxQSwUGAAAAAAQABAD1AAAAigMAAAAA&#10;" path="m,153l,,224,r,153l,153xe" fillcolor="black" strokeweight="0">
                    <v:path arrowok="t" o:connecttype="custom" o:connectlocs="0,153;0,0;224,0;224,153;0,153;0,153" o:connectangles="0,0,0,0,0,0"/>
                  </v:shape>
                  <v:shape id="Freeform 278" o:spid="_x0000_s1135" style="position:absolute;left:352;top:2357;width:263;height:198;visibility:visible;mso-wrap-style:square;v-text-anchor:top" coordsize="263,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JuYsYA&#10;AADcAAAADwAAAGRycy9kb3ducmV2LnhtbESPQWvCQBSE74X+h+UJXoputEVrdBURLSJSqFXPz+wz&#10;Cc2+DdnVRH+9Wyj0OMzMN8xk1phCXKlyuWUFvW4EgjixOudUwf571XkH4TyyxsIyKbiRg9n0+WmC&#10;sbY1f9F151MRIOxiVJB5X8ZSuiQjg65rS+LgnW1l0AdZpVJXWAe4KWQ/igbSYM5hIcOSFhklP7uL&#10;UYDz0/IevdaH++bj6HC7+ZQv7qJUu9XMxyA8Nf4//NdeawVvoyH8nglH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JuYsYAAADcAAAADwAAAAAAAAAAAAAAAACYAgAAZHJz&#10;L2Rvd25yZXYueG1sUEsFBgAAAAAEAAQA9QAAAIsDAAAAAA==&#10;" path="m9,182r246,l255,7r8,l263,,,,,198r9,l9,182xe" fillcolor="black" strokeweight="0">
                    <v:path arrowok="t" o:connecttype="custom" o:connectlocs="9,182;255,182;255,7;263,7;263,0;0,0;0,198;9,198;9,182;9,182" o:connectangles="0,0,0,0,0,0,0,0,0,0"/>
                  </v:shape>
                  <v:shape id="Picture 279" o:spid="_x0000_s1136" type="#_x0000_t75" style="position:absolute;left:338;top:2343;width:284;height: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2YKbDAAAA3AAAAA8AAABkcnMvZG93bnJldi54bWxET91qwjAUvh/sHcIRdmdTx5BZm4o4Bo4J&#10;3dQHODbHtticdE3WVp9+uRB2+fH9p6vRNKKnztWWFcyiGARxYXXNpYLj4X36CsJ5ZI2NZVJwJQer&#10;7PEhxUTbgb+p3/tShBB2CSqovG8TKV1RkUEX2ZY4cGfbGfQBdqXUHQ4h3DTyOY7n0mDNoaHCljYV&#10;FZf9r1Gw8xf9afO3r4+ct6fNcOh/2luu1NNkXC9BeBr9v/ju3moFL4u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rZgpsMAAADcAAAADwAAAAAAAAAAAAAAAACf&#10;AgAAZHJzL2Rvd25yZXYueG1sUEsFBgAAAAAEAAQA9wAAAI8DAAAAAA==&#10;">
                    <v:imagedata r:id="rId91" o:title=""/>
                  </v:shape>
                  <v:shape id="Picture 280" o:spid="_x0000_s1137" type="#_x0000_t75" style="position:absolute;left:338;top:2343;width:284;height: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Mc3vFAAAA3AAAAA8AAABkcnMvZG93bnJldi54bWxEj09rwkAUxO8Fv8PyhN50YynSRFcRQfFQ&#10;BP8g8fbIPpNo9m26u9X023cLQo/DzPyGmc4704g7OV9bVjAaJiCIC6trLhUcD6vBBwgfkDU2lknB&#10;D3mYz3ovU8y0ffCO7vtQighhn6GCKoQ2k9IXFRn0Q9sSR+9incEQpSuldviIcNPItyQZS4M1x4UK&#10;W1pWVNz230aB/dqeryF1p3b0mfp17ruFy3dKvfa7xQREoC78h5/tjVbwnqbwdyYeAT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zHN7xQAAANwAAAAPAAAAAAAAAAAAAAAA&#10;AJ8CAABkcnMvZG93bnJldi54bWxQSwUGAAAAAAQABAD3AAAAkQMAAAAA&#10;">
                    <v:imagedata r:id="rId92" o:title=""/>
                  </v:shape>
                  <v:line id="Line 281" o:spid="_x0000_s1138" style="position:absolute;visibility:visible;mso-wrap-style:square" from="406,2576" to="407,2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LpbsMAAADcAAAADwAAAGRycy9kb3ducmV2LnhtbERPz2vCMBS+C/sfwht408SB4qqxlIFj&#10;7OC0evD4aJ5tXfPSNVmt//1yEHb8+H6v08E2oqfO1441zKYKBHHhTM2lhtNxO1mC8AHZYOOYNNzJ&#10;Q7p5Gq0xMe7GB+rzUIoYwj5BDVUIbSKlLyqy6KeuJY7cxXUWQ4RdKU2HtxhuG/mi1EJarDk2VNjS&#10;W0XFd/5rNWx3n03+nh9m/dlcv9Ti5zVb7o3W4+chW4EINIR/8cP9YTTMVZwfz8QjID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ui6W7DAAAA3AAAAA8AAAAAAAAAAAAA&#10;AAAAoQIAAGRycy9kb3ducmV2LnhtbFBLBQYAAAAABAAEAPkAAACRAwAAAAA=&#10;" strokeweight=".15pt"/>
                  <v:line id="Line 282" o:spid="_x0000_s1139" style="position:absolute;visibility:visible;mso-wrap-style:square" from="365,2576" to="366,2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5M9cUAAADcAAAADwAAAGRycy9kb3ducmV2LnhtbESPQWvCQBSE74X+h+UVvNXdCBWNriKC&#10;UjxojT30+Mg+k7TZtzG7xvTfd4WCx2FmvmHmy97WoqPWV441JEMFgjh3puJCw+dp8zoB4QOywdox&#10;afglD8vF89McU+NufKQuC4WIEPYpaihDaFIpfV6SRT90DXH0zq61GKJsC2lavEW4reVIqbG0WHFc&#10;KLGhdUn5T3a1Gjb7XZ1ts2PSfZnvgxpfpqvJh9F68NKvZiAC9eER/m+/Gw1vKoH7mXgE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O5M9cUAAADcAAAADwAAAAAAAAAA&#10;AAAAAAChAgAAZHJzL2Rvd25yZXYueG1sUEsFBgAAAAAEAAQA+QAAAJMDAAAAAA==&#10;" strokeweight=".15pt"/>
                  <v:line id="Line 283" o:spid="_x0000_s1140" style="position:absolute;visibility:visible;mso-wrap-style:square" from="315,2576" to="643,2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zSgsYAAADcAAAADwAAAGRycy9kb3ducmV2LnhtbESPQWvCQBSE74X+h+UVequ7ERRNXSUU&#10;FOmhatpDj4/sa5I2+zZmtzH+e1cQPA4z8w2zWA22ET11vnasIRkpEMSFMzWXGr4+1y8zED4gG2wc&#10;k4YzeVgtHx8WmBp34gP1eShFhLBPUUMVQptK6YuKLPqRa4mj9+M6iyHKrpSmw1OE20aOlZpKizXH&#10;hQpbequo+Mv/rYb1x3uTb/JD0n+b352aHufZbG+0fn4aslcQgYZwD9/aW6NhosZwPROPgFx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80oLGAAAA3AAAAA8AAAAAAAAA&#10;AAAAAAAAoQIAAGRycy9kb3ducmV2LnhtbFBLBQYAAAAABAAEAPkAAACUAwAAAAA=&#10;" strokeweight=".15pt"/>
                  <v:shape id="Freeform 284" o:spid="_x0000_s1141" style="position:absolute;left:305;top:2271;width:392;height:404;visibility:visible;mso-wrap-style:square;v-text-anchor:top" coordsize="392,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9fqscA&#10;AADcAAAADwAAAGRycy9kb3ducmV2LnhtbESPQWsCMRSE74X+h/CE3mpiRZHVKKWlWimU1nrQ22Pz&#10;urvs5mW7iZr215uC4HGYmW+Y2SLaRhyp85VjDYO+AkGcO1NxoWH79XI/AeEDssHGMWn4JQ+L+e3N&#10;DDPjTvxJx00oRIKwz1BDGUKbSenzkiz6vmuJk/ftOoshya6QpsNTgttGPig1lhYrTgsltvRUUl5v&#10;DlbDYfkWfz6eR6v4jrt61aj9X1Wvtb7rxccpiEAxXMOX9qvRMFJD+D+TjoCcn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vX6rHAAAA3AAAAA8AAAAAAAAAAAAAAAAAmAIAAGRy&#10;cy9kb3ducmV2LnhtbFBLBQYAAAAABAAEAPUAAACMAwAAAAA=&#10;" path="m,404l,339,16,322r-6,l10,54,65,,392,r,166l379,204r,74l365,295r27,l392,360r-42,44l,404xe" filled="f" strokeweight=".35pt">
                    <v:path arrowok="t" o:connecttype="custom" o:connectlocs="0,404;0,339;16,322;10,322;10,54;65,0;392,0;392,166;379,204;379,278;365,295;392,295;392,360;350,404;0,404" o:connectangles="0,0,0,0,0,0,0,0,0,0,0,0,0,0,0"/>
                  </v:shape>
                  <v:rect id="Rectangle 285" o:spid="_x0000_s1142" style="position:absolute;left:164;top:2692;width:883;height:13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V9MIA&#10;AADcAAAADwAAAGRycy9kb3ducmV2LnhtbESP3WoCMRSE74W+QziF3mmi1C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rxX0wgAAANwAAAAPAAAAAAAAAAAAAAAAAJgCAABkcnMvZG93&#10;bnJldi54bWxQSwUGAAAAAAQABAD1AAAAhwMAAAAA&#10;" filled="f" stroked="f">
                    <v:textbox style="mso-fit-shape-to-text:t" inset="0,0,0,0">
                      <w:txbxContent>
                        <w:p w14:paraId="0FCBE4D3" w14:textId="77777777" w:rsidR="00AC42CE" w:rsidRDefault="00AC42CE" w:rsidP="00A77D7B">
                          <w:r>
                            <w:rPr>
                              <w:rFonts w:cs="Arial"/>
                              <w:color w:val="000000"/>
                              <w:sz w:val="8"/>
                              <w:szCs w:val="8"/>
                            </w:rPr>
                            <w:t>GMF GSW User</w:t>
                          </w:r>
                        </w:p>
                      </w:txbxContent>
                    </v:textbox>
                  </v:rect>
                  <v:rect id="Rectangle 286" o:spid="_x0000_s1143" style="position:absolute;left:280;top:2787;width:633;height:13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b8EA&#10;AADcAAAADwAAAGRycy9kb3ducmV2LnhtbESP3WoCMRSE74W+QzhC7zRRUG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jsG/BAAAA3AAAAA8AAAAAAAAAAAAAAAAAmAIAAGRycy9kb3du&#10;cmV2LnhtbFBLBQYAAAAABAAEAPUAAACGAwAAAAA=&#10;" filled="f" stroked="f">
                    <v:textbox style="mso-fit-shape-to-text:t" inset="0,0,0,0">
                      <w:txbxContent>
                        <w:p w14:paraId="1A488013" w14:textId="77777777" w:rsidR="00AC42CE" w:rsidRDefault="00AC42CE" w:rsidP="00A77D7B">
                          <w:r>
                            <w:rPr>
                              <w:rFonts w:cs="Arial"/>
                              <w:color w:val="000000"/>
                              <w:sz w:val="8"/>
                              <w:szCs w:val="8"/>
                            </w:rPr>
                            <w:t>Thick Client</w:t>
                          </w:r>
                        </w:p>
                      </w:txbxContent>
                    </v:textbox>
                  </v:rect>
                  <v:rect id="Rectangle 287" o:spid="_x0000_s1144" style="position:absolute;left:303;top:2874;width:553;height:13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uGMEA&#10;AADcAAAADwAAAGRycy9kb3ducmV2LnhtbESP3WoCMRSE74W+QzhC7zRRqM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xLhjBAAAA3AAAAA8AAAAAAAAAAAAAAAAAmAIAAGRycy9kb3du&#10;cmV2LnhtbFBLBQYAAAAABAAEAPUAAACGAwAAAAA=&#10;" filled="f" stroked="f">
                    <v:textbox style="mso-fit-shape-to-text:t" inset="0,0,0,0">
                      <w:txbxContent>
                        <w:p w14:paraId="6A235DD2" w14:textId="77777777" w:rsidR="00AC42CE" w:rsidRDefault="00AC42CE" w:rsidP="00A77D7B">
                          <w:r>
                            <w:rPr>
                              <w:rFonts w:cs="Arial"/>
                              <w:color w:val="000000"/>
                              <w:sz w:val="8"/>
                              <w:szCs w:val="8"/>
                            </w:rPr>
                            <w:t>SmartIcon</w:t>
                          </w:r>
                        </w:p>
                      </w:txbxContent>
                    </v:textbox>
                  </v:rect>
                  <v:shape id="Freeform 288" o:spid="_x0000_s1145" style="position:absolute;left:616;top:4948;width:44;height:109;visibility:visible;mso-wrap-style:square;v-text-anchor:top" coordsize="44,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Cf2b8A&#10;AADcAAAADwAAAGRycy9kb3ducmV2LnhtbERPXWvCMBR9F/wP4Q5803QDnVSjFGHgo2un2+OlubbF&#10;5qYkqa3/fhEGezyc7+1+NK24k/ONZQWviwQEcWl1w5WCr+JjvgbhA7LG1jIpeJCH/W462WKq7cCf&#10;dM9DJWII+xQV1CF0qZS+rMmgX9iOOHJX6wyGCF0ltcMhhptWviXJShpsODbU2NGhpvKW90bBt/Nx&#10;gL+crO6Kn9sx78/njJSavYzZBkSgMfyL/9xHrWCZvMPzTDwCcvc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0J/ZvwAAANwAAAAPAAAAAAAAAAAAAAAAAJgCAABkcnMvZG93bnJl&#10;di54bWxQSwUGAAAAAAQABAD1AAAAhAMAAAAA&#10;" path="m,109l44,66,44,,,44r,65xe" fillcolor="#9a9a9a" stroked="f">
                    <v:path arrowok="t" o:connecttype="custom" o:connectlocs="0,109;44,66;44,0;0,44;0,109" o:connectangles="0,0,0,0,0"/>
                  </v:shape>
                  <v:shape id="Freeform 289" o:spid="_x0000_s1146" style="position:absolute;left:595;top:4948;width:65;height:32;visibility:visible;mso-wrap-style:square;v-text-anchor:top" coordsize="6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5k9rsA&#10;AADcAAAADwAAAGRycy9kb3ducmV2LnhtbERPSwrCMBDdC94hjOBOEwWlVKOIoLhw4+cAQzO2xWZS&#10;mqjR05uF4PLx/st1tI14UudrxxomYwWCuHCm5lLD9bIbZSB8QDbYOCYNb/KwXvV7S8yNe/GJnudQ&#10;ihTCPkcNVQhtLqUvKrLox64lTtzNdRZDgl0pTYevFG4bOVVqLi3WnBoqbGlbUXE/P6yGrcyyGN5q&#10;jrRp9w8+nj7eRa2Hg7hZgAgUw1/8cx+MhplKa9OZdATk6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OcOZPa7AAAA3AAAAA8AAAAAAAAAAAAAAAAAmAIAAGRycy9kb3ducmV2Lnht&#10;bFBLBQYAAAAABAAEAPUAAACAAwAAAAA=&#10;" path="m33,32l65,,,,33,32xe" fillcolor="#e6e6e6" stroked="f">
                    <v:path arrowok="t" o:connecttype="custom" o:connectlocs="33,32;65,0;0,0;33,32" o:connectangles="0,0,0,0"/>
                  </v:shape>
                  <v:shape id="Freeform 290" o:spid="_x0000_s1147" style="position:absolute;left:267;top:4970;width:88;height:22;visibility:visible;mso-wrap-style:square;v-text-anchor:top" coordsize="8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cMqcUA&#10;AADcAAAADwAAAGRycy9kb3ducmV2LnhtbESPQWvCQBSE70L/w/IKvZlNW7WaZpVWLEpvWg8eH9ln&#10;EpJ9G3a3GvvrXaHgcZiZb5h80ZtWnMj52rKC5yQFQVxYXXOpYP/zNZyC8AFZY2uZFFzIw2L+MMgx&#10;0/bMWzrtQikihH2GCqoQukxKX1Rk0Ce2I47e0TqDIUpXSu3wHOGmlS9pOpEGa44LFXa0rKhodr9G&#10;gRu9rcvV/lXTZ73uNg3r78NfUOrpsf94BxGoD/fwf3ujFYzTGdzOxCM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xwypxQAAANwAAAAPAAAAAAAAAAAAAAAAAJgCAABkcnMv&#10;ZG93bnJldi54bWxQSwUGAAAAAAQABAD1AAAAigMAAAAA&#10;" path="m88,22l23,,,22r88,xe" fillcolor="#e6e6e6" stroked="f">
                    <v:path arrowok="t" o:connecttype="custom" o:connectlocs="88,22;23,0;0,22;88,22" o:connectangles="0,0,0,0"/>
                  </v:shape>
                  <v:shape id="Freeform 291" o:spid="_x0000_s1148" style="position:absolute;left:290;top:4948;width:359;height:44;visibility:visible;mso-wrap-style:square;v-text-anchor:top" coordsize="35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OE8QA&#10;AADcAAAADwAAAGRycy9kb3ducmV2LnhtbERPTWvCQBC9C/0PyxS8SN0kRSnRVbS20EMuxoDkNmTH&#10;JJidDdltTP9991Do8fG+t/vJdGKkwbWWFcTLCARxZXXLtYLi8vnyBsJ5ZI2dZVLwQw72u6fZFlNt&#10;H3ymMfe1CCHsUlTQeN+nUrqqIYNuaXviwN3sYNAHONRSD/gI4aaTSRStpcGWQ0ODPb03VN3zb6Og&#10;XMQfhX8tp1USnfP8lGXHa1YpNX+eDhsQnib/L/5zf2kFqzjMD2fCEZ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kzhPEAAAA3AAAAA8AAAAAAAAAAAAAAAAAmAIAAGRycy9k&#10;b3ducmV2LnhtbFBLBQYAAAAABAAEAPUAAACJAwAAAAA=&#10;" path="m359,11l338,,21,,,22,65,44r261,l359,11xe" fillcolor="#9a9a9a" stroked="f">
                    <v:path arrowok="t" o:connecttype="custom" o:connectlocs="359,11;338,0;21,0;0,22;65,44;326,44;359,11" o:connectangles="0,0,0,0,0,0,0"/>
                  </v:shape>
                  <v:shape id="Freeform 292" o:spid="_x0000_s1149" style="position:absolute;left:345;top:4977;width:247;height:15;visibility:visible;mso-wrap-style:square;v-text-anchor:top" coordsize="24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8hwcQA&#10;AADcAAAADwAAAGRycy9kb3ducmV2LnhtbESPQWvCQBSE7wX/w/IK3uomRUtJXSUoFaGnWL0/s69J&#10;aPZtzK7J+u+7gtDjMDPfMMt1MK0YqHeNZQXpLAFBXFrdcKXg+P358g7CeWSNrWVScCMH69XkaYmZ&#10;tiMXNBx8JSKEXYYKau+7TEpX1mTQzWxHHL0f2xv0UfaV1D2OEW5a+Zokb9Jgw3Ghxo42NZW/h6tR&#10;sDkvijAcd19FuJy24yUvynwelJo+h/wDhKfg/8OP9l4rWKQp3M/EI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fIcHEAAAA3AAAAA8AAAAAAAAAAAAAAAAAmAIAAGRycy9k&#10;b3ducmV2LnhtbFBLBQYAAAAABAAEAPUAAACJAwAAAAA=&#10;" path="m,l1,2,3,3,6,5r4,1l14,7r6,l27,9r8,1l44,12r10,l64,13r10,l86,15r12,l110,15r14,l148,15r12,l171,13r11,l192,12r10,l211,10r8,-1l226,7r6,l238,6r4,-1l245,3r2,-1l247,,,xe" fillcolor="black" strokeweight="0">
                    <v:path arrowok="t" o:connecttype="custom" o:connectlocs="0,0;1,2;3,3;6,5;10,6;14,7;20,7;27,9;35,10;44,12;54,12;64,13;74,13;86,15;98,15;110,15;124,15;148,15;160,15;171,13;182,13;192,12;202,12;211,10;219,9;226,7;232,7;238,6;242,5;245,3;247,2;247,0;247,0;0,0;0,0;0,0" o:connectangles="0,0,0,0,0,0,0,0,0,0,0,0,0,0,0,0,0,0,0,0,0,0,0,0,0,0,0,0,0,0,0,0,0,0,0,0"/>
                  </v:shape>
                  <v:shape id="Picture 293" o:spid="_x0000_s1150" type="#_x0000_t75" style="position:absolute;left:331;top:4963;width:261;height: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ZhoPFAAAA3AAAAA8AAABkcnMvZG93bnJldi54bWxEj0FrwkAUhO9C/8PyBC+l2STFtsasUpRC&#10;PfTQVKHHR/aZBLNvQ3aN8d+7hYLHYWa+YfL1aFoxUO8aywqSKAZBXFrdcKVg//Px9AbCeWSNrWVS&#10;cCUH69XDJMdM2wt/01D4SgQIuwwV1N53mZSurMmgi2xHHLyj7Q36IPtK6h4vAW5amcbxizTYcFio&#10;saNNTeWpOJtAGRJ38nHz/CUft+lhN/wuXo1VajYd35cgPI3+Hv5vf2oF8ySFvzPhCM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mYaDxQAAANwAAAAPAAAAAAAAAAAAAAAA&#10;AJ8CAABkcnMvZG93bnJldi54bWxQSwUGAAAAAAQABAD3AAAAkQMAAAAA&#10;">
                    <v:imagedata r:id="rId93" o:title=""/>
                  </v:shape>
                  <v:rect id="Rectangle 294" o:spid="_x0000_s1151" style="position:absolute;left:259;top:4984;width:7;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H5sUA&#10;AADcAAAADwAAAGRycy9kb3ducmV2LnhtbESP3WrCQBSE7wXfYTmCd2ajtqIxq0ix4EVb8ecBDtnj&#10;Jpo9m2a3mr59t1Do5TAz3zD5urO1uFPrK8cKxkkKgrhwumKj4Hx6Hc1B+ICssXZMCr7Jw3rV7+WY&#10;affgA92PwYgIYZ+hgjKEJpPSFyVZ9IlriKN3ca3FEGVrpG7xEeG2lpM0nUmLFceFEht6Kam4Hb+s&#10;gs7sD9vP2dv7fttUBj+u7mnhdkoNB91mCSJQF/7Df+2dVvA8nsLvmXg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T4fmxQAAANwAAAAPAAAAAAAAAAAAAAAAAJgCAABkcnMv&#10;ZG93bnJldi54bWxQSwUGAAAAAAQABAD1AAAAigMAAAAA&#10;" fillcolor="#e6e6e6" stroked="f"/>
                  <v:rect id="Rectangle 295" o:spid="_x0000_s1152" style="position:absolute;left:266;top:4984;width:7;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ySzMMA&#10;AADcAAAADwAAAGRycy9kb3ducmV2LnhtbESPS2vDMBCE74X+B7GB3ho5T4prOYRCH7eQBz0v1tZ2&#10;Yq2MtEncf18VAjkOM/MNU6wG16kLhdh6NjAZZ6CIK29brg0c9u/PL6CiIFvsPJOBX4qwKh8fCsyt&#10;v/KWLjupVYJwzNFAI9LnWseqIYdx7Hvi5P344FCSDLW2Aa8J7jo9zbKldthyWmiwp7eGqtPu7Azo&#10;/TLIaTafHbcSp2t3/vjcVN/GPI2G9SsooUHu4Vv7yxpYTObwfyYdAV3+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ySzMMAAADcAAAADwAAAAAAAAAAAAAAAACYAgAAZHJzL2Rv&#10;d25yZXYueG1sUEsFBgAAAAAEAAQA9QAAAIgDAAAAAA==&#10;" fillcolor="silver" stroked="f"/>
                  <v:rect id="Rectangle 296" o:spid="_x0000_s1153" style="position:absolute;left:273;top:4984;width:7;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1g4sQA&#10;AADcAAAADwAAAGRycy9kb3ducmV2LnhtbESPzWrDMBCE74G8g9hAbomcFjfBiRJKISW3kh9ojxtr&#10;Y7m1VkZSbfftq0Ihx2FmvmE2u8E2oiMfascKFvMMBHHpdM2Vgst5P1uBCBFZY+OYFPxQgN12PNpg&#10;oV3PR+pOsRIJwqFABSbGtpAylIYshrlriZN3c95iTNJXUnvsE9w28iHLnqTFmtOCwZZeDJVfp2+r&#10;IHvcv34iXd/qdyePy/zDNOcwKDWdDM9rEJGGeA//tw9aQb7I4e9MOg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NYOLEAAAA3AAAAA8AAAAAAAAAAAAAAAAAmAIAAGRycy9k&#10;b3ducmV2LnhtbFBLBQYAAAAABAAEAPUAAACJAwAAAAA=&#10;" fillcolor="#c1c1c1" stroked="f"/>
                  <v:rect id="Rectangle 297" o:spid="_x0000_s1154" style="position:absolute;left:280;top:4984;width:7;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UAasQA&#10;AADcAAAADwAAAGRycy9kb3ducmV2LnhtbESPQUsDMRSE70L/Q3gFbzZbi6VsmxYRxMWDYLXg8bl5&#10;3QQ3L0sSu5t/bwTB4zAz3zC7w+R6caEQrWcFy0UFgrj12nKn4P3t8WYDIiZkjb1nUpApwmE/u9ph&#10;rf3Ir3Q5pk4UCMcaFZiUhlrK2BpyGBd+IC7e2QeHqcjQSR1wLHDXy9uqWkuHlsuCwYEeDLVfx2+n&#10;IKxeyK5yNk9N/nz+qJrsxpNV6no+3W9BJJrSf/iv3WgFd8s1/J4pR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VAGrEAAAA3AAAAA8AAAAAAAAAAAAAAAAAmAIAAGRycy9k&#10;b3ducmV2LnhtbFBLBQYAAAAABAAEAPUAAACJAwAAAAA=&#10;" fillcolor="#c2c2c2" stroked="f"/>
                  <v:rect id="Rectangle 298" o:spid="_x0000_s1155" style="position:absolute;left:287;top:4984;width:7;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8jFcUA&#10;AADcAAAADwAAAGRycy9kb3ducmV2LnhtbESP0WrCQBRE3wv+w3KFvukmglaiqxRpsVRoa/QDLtlr&#10;Epu9G3a3Jv69Kwh9HGbmDLNc96YRF3K+tqwgHScgiAuray4VHA/vozkIH5A1NpZJwZU8rFeDpyVm&#10;2na8p0seShEh7DNUUIXQZlL6oiKDfmxb4uidrDMYonSl1A67CDeNnCTJTBqsOS5U2NKmouI3/zMK&#10;Jj+bLp9e7ed5t00Dldvj95d7U+p52L8uQATqw3/40f7QCqbpC9zPx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zyMVxQAAANwAAAAPAAAAAAAAAAAAAAAAAJgCAABkcnMv&#10;ZG93bnJldi54bWxQSwUGAAAAAAQABAD1AAAAigMAAAAA&#10;" fillcolor="#c3c3c3" stroked="f"/>
                  <v:rect id="Rectangle 299" o:spid="_x0000_s1156" style="position:absolute;left:294;top:4984;width:16;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8gNsMA&#10;AADcAAAADwAAAGRycy9kb3ducmV2LnhtbERPy2rCQBTdC/7DcIXudJKUSkkdRYTQpghS+6DLS+Y2&#10;Cc3ciZmJiX/vLASXh/NebUbTiDN1rrasIF5EIIgLq2suFXx9ZvNnEM4ja2wsk4ILOdisp5MVptoO&#10;/EHnoy9FCGGXooLK+zaV0hUVGXQL2xIH7s92Bn2AXSl1h0MIN41MomgpDdYcGipsaVdR8X/sjYLs&#10;0ebf/el9P+Sv+Hs5/Aw+ybZKPczG7QsIT6O/i2/uN63gKQ5rw5lwBOT6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8gNsMAAADcAAAADwAAAAAAAAAAAAAAAACYAgAAZHJzL2Rv&#10;d25yZXYueG1sUEsFBgAAAAAEAAQA9QAAAIgDAAAAAA==&#10;" fillcolor="#c4c4c4" stroked="f"/>
                  <v:rect id="Rectangle 300" o:spid="_x0000_s1157" style="position:absolute;left:310;top:4984;width:7;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oVXcQA&#10;AADcAAAADwAAAGRycy9kb3ducmV2LnhtbESPQWvCQBSE70L/w/IKvelGi0Wjm1CEUktBMOr9mX0m&#10;odm3cXfV9N93hYLHYWa+YZZ5b1pxJecbywrGowQEcWl1w5WC/e5jOAPhA7LG1jIp+CUPefY0WGKq&#10;7Y23dC1CJSKEfYoK6hC6VEpf1mTQj2xHHL2TdQZDlK6S2uEtwk0rJ0nyJg02HBdq7GhVU/lTXIyC&#10;8jvRxefr5WuzP8z0eXq01dmtlXp57t8XIAL14RH+b6+1gul4Dv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aFV3EAAAA3AAAAA8AAAAAAAAAAAAAAAAAmAIAAGRycy9k&#10;b3ducmV2LnhtbFBLBQYAAAAABAAEAPUAAACJAwAAAAA=&#10;" fillcolor="#c5c5c5" stroked="f"/>
                  <v:rect id="Rectangle 301" o:spid="_x0000_s1158" style="position:absolute;left:317;top:4984;width:7;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s9XLwA&#10;AADcAAAADwAAAGRycy9kb3ducmV2LnhtbERPSwrCMBDdC94hjOBOUwU/VKOIWnAnVsHt0IxtsZmU&#10;Jmp7e7MQXD7ef71tTSXe1LjSsoLJOAJBnFldcq7gdk1GSxDOI2usLJOCjhxsN/3eGmNtP3yhd+pz&#10;EULYxaig8L6OpXRZQQbd2NbEgXvYxqAPsMmlbvATwk0lp1E0lwZLDg0F1rQvKHumL6Pgfpp0Jnku&#10;2R+0oUWSnl13fCg1HLS7FQhPrf+Lf+6TVjCbhvnhTDgCcvM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Fez1cvAAAANwAAAAPAAAAAAAAAAAAAAAAAJgCAABkcnMvZG93bnJldi54&#10;bWxQSwUGAAAAAAQABAD1AAAAgQMAAAAA&#10;" fillcolor="#c6c6c6" stroked="f"/>
                  <v:rect id="Rectangle 302" o:spid="_x0000_s1159" style="position:absolute;left:324;top:4984;width:14;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OBpcQA&#10;AADcAAAADwAAAGRycy9kb3ducmV2LnhtbESPQYvCMBSE7wv+h/CEvWlqFxepRhFBXBBd1IrXR/Ns&#10;i81LbbJa/70RhD0OM/MNM5m1phI3alxpWcGgH4EgzqwuOVeQHpa9EQjnkTVWlknBgxzMpp2PCSba&#10;3nlHt73PRYCwS1BB4X2dSOmyggy6vq2Jg3e2jUEfZJNL3eA9wE0l4yj6lgZLDgsF1rQoKLvs/4yC&#10;LzrH2WlVX+m4jtfud5VGm22q1Ge3nY9BeGr9f/jd/tEKhvEA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zgaXEAAAA3AAAAA8AAAAAAAAAAAAAAAAAmAIAAGRycy9k&#10;b3ducmV2LnhtbFBLBQYAAAAABAAEAPUAAACJAwAAAAA=&#10;" fillcolor="#c7c7c7" stroked="f"/>
                  <v:rect id="Rectangle 303" o:spid="_x0000_s1160" style="position:absolute;left:338;top:4984;width:7;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NfsYA&#10;AADcAAAADwAAAGRycy9kb3ducmV2LnhtbESPQWvCQBSE74X+h+UJvdWNgYqkriLFghZRjB56fGRf&#10;k7TZt2F3Y9L++q4geBxm5htmvhxMIy7kfG1ZwWScgCAurK65VHA+vT/PQPiArLGxTAp+ycNy8fgw&#10;x0zbno90yUMpIoR9hgqqENpMSl9UZNCPbUscvS/rDIYoXSm1wz7CTSPTJJlKgzXHhQpbequo+Mk7&#10;o+Cw+jiv//LZd96t+33Hbkufu1app9GwegURaAj38K290Qpe0hSuZ+IR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ENfsYAAADcAAAADwAAAAAAAAAAAAAAAACYAgAAZHJz&#10;L2Rvd25yZXYueG1sUEsFBgAAAAAEAAQA9QAAAIsDAAAAAA==&#10;" fillcolor="#c8c8c8" stroked="f"/>
                  <v:rect id="Rectangle 304" o:spid="_x0000_s1161" style="position:absolute;left:345;top:4984;width:7;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cpicUA&#10;AADcAAAADwAAAGRycy9kb3ducmV2LnhtbESPQWvCQBSE7wX/w/KEXopuGrFIdBUtFaqeqoLXx+4z&#10;CWbfptmNSf99Vyj0OMzMN8xi1dtK3KnxpWMFr+MEBLF2puRcwfm0Hc1A+IBssHJMCn7Iw2o5eFpg&#10;ZlzHX3Q/hlxECPsMFRQh1JmUXhdk0Y9dTRy9q2sshiibXJoGuwi3lUyT5E1aLDkuFFjTe0H6dmyt&#10;go1uTfpx3u7W/vtlf6jai7bdRKnnYb+egwjUh//wX/vTKJimE3ici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FymJxQAAANwAAAAPAAAAAAAAAAAAAAAAAJgCAABkcnMv&#10;ZG93bnJldi54bWxQSwUGAAAAAAQABAD1AAAAigMAAAAA&#10;" fillcolor="#c9c9c9" stroked="f"/>
                  <v:rect id="Rectangle 305" o:spid="_x0000_s1162" style="position:absolute;left:352;top:4984;width:9;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8ARsUA&#10;AADcAAAADwAAAGRycy9kb3ducmV2LnhtbESP3WoCMRSE7wt9h3AE7zSraJGtUcQ/xIJaW7w+bI67&#10;SzcnYRN19embgtDLYWa+YcbTxlTiSrUvLSvodRMQxJnVJecKvr9WnREIH5A1VpZJwZ08TCevL2NM&#10;tb3xJ12PIRcRwj5FBUUILpXSZwUZ9F3riKN3trXBEGWdS13jLcJNJftJ8iYNlhwXCnQ0Lyj7OV6M&#10;go/dsjdfP7K93K4PJ2Oteyy8U6rdambvIAI14T/8bG+0gmF/AH9n4hGQ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BGxQAAANwAAAAPAAAAAAAAAAAAAAAAAJgCAABkcnMv&#10;ZG93bnJldi54bWxQSwUGAAAAAAQABAD1AAAAigMAAAAA&#10;" fillcolor="#cacaca" stroked="f"/>
                  <v:rect id="Rectangle 306" o:spid="_x0000_s1163" style="position:absolute;left:361;top:4984;width:14;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gdMcA&#10;AADcAAAADwAAAGRycy9kb3ducmV2LnhtbESPQWvCQBSE74L/YXkFL1I3jagldRURC6WnRnvQ2yP7&#10;mg3Jvg3ZrUn767sFweMwM98w6+1gG3GlzleOFTzNEhDEhdMVlwo+T6+PzyB8QNbYOCYFP+RhuxmP&#10;1php13NO12MoRYSwz1CBCaHNpPSFIYt+5lri6H25zmKIsiul7rCPcNvINEmW0mLFccFgS3tDRX38&#10;tgr2zdS8n9PVvK8vuZ0vf+vVR35QavIw7F5ABBrCPXxrv2kFi3QB/2fiEZC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lIHTHAAAA3AAAAA8AAAAAAAAAAAAAAAAAmAIAAGRy&#10;cy9kb3ducmV2LnhtbFBLBQYAAAAABAAEAPUAAACMAwAAAAA=&#10;" fillcolor="#cbcbcb" stroked="f"/>
                  <v:rect id="Rectangle 307" o:spid="_x0000_s1164" style="position:absolute;left:375;top:4984;width:7;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FxM8MA&#10;AADcAAAADwAAAGRycy9kb3ducmV2LnhtbESPS4vCQBCE7wv+h6EFb+vEJyE6igqCNx+7F29tpvMg&#10;mZ6QGTX+e0dY2GNRVV9Ry3VnavGg1pWWFYyGEQji1OqScwW/P/vvGITzyBpry6TgRQ7Wq97XEhNt&#10;n3ymx8XnIkDYJaig8L5JpHRpQQbd0DbEwctsa9AH2eZSt/gMcFPLcRTNpcGSw0KBDe0KSqvL3SiY&#10;VNlucmriWOfpbVZNr+ejzbZKDfrdZgHCU+f/w3/tg1YwG8/hcyYcAb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FxM8MAAADcAAAADwAAAAAAAAAAAAAAAACYAgAAZHJzL2Rv&#10;d25yZXYueG1sUEsFBgAAAAAEAAQA9QAAAIgDAAAAAA==&#10;" fillcolor="#ccc" stroked="f"/>
                  <v:rect id="Rectangle 308" o:spid="_x0000_s1165" style="position:absolute;left:382;top:4984;width:14;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RWacYA&#10;AADcAAAADwAAAGRycy9kb3ducmV2LnhtbESPQWvCQBSE7wX/w/IEL1I3tahtdJUSWvBQRFMPHh/Z&#10;ZxLNvo3ZrYn/3hUKPQ4z8w2zWHWmEldqXGlZwcsoAkGcWV1yrmD/8/X8BsJ5ZI2VZVJwIwerZe9p&#10;gbG2Le/omvpcBAi7GBUU3texlC4ryKAb2Zo4eEfbGPRBNrnUDbYBbio5jqKpNFhyWCiwpqSg7Jz+&#10;GgVJ3fL3diMv6efwtB8eXt8Pk0QrNeh3H3MQnjr/H/5rr7WCyXgGjzPhCM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RWacYAAADcAAAADwAAAAAAAAAAAAAAAACYAgAAZHJz&#10;L2Rvd25yZXYueG1sUEsFBgAAAAAEAAQA9QAAAIsDAAAAAA==&#10;" fillcolor="#cdcdcd" stroked="f"/>
                  <v:rect id="Rectangle 309" o:spid="_x0000_s1166" style="position:absolute;left:396;top:4984;width:7;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aCTsEA&#10;AADcAAAADwAAAGRycy9kb3ducmV2LnhtbERPz2vCMBS+D/Y/hDfwNlMLDumMIkLZTgOjsB4fzbOp&#10;Ni8lybT775fDwOPH93u9ndwgbhRi71nBYl6AIG696blTcDrWrysQMSEbHDyTgl+KsN08P62xMv7O&#10;B7rp1IkcwrFCBTalsZIytpYcxrkfiTN39sFhyjB00gS853A3yLIo3qTDnnODxZH2ltqr/nEKrrvj&#10;96GmpvThctJN/aVt86GVmr1Mu3cQiab0EP+7P42CZZnX5jP5CM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Ggk7BAAAA3AAAAA8AAAAAAAAAAAAAAAAAmAIAAGRycy9kb3du&#10;cmV2LnhtbFBLBQYAAAAABAAEAPUAAACGAwAAAAA=&#10;" fillcolor="#cecece" stroked="f"/>
                  <v:rect id="Rectangle 310" o:spid="_x0000_s1167" style="position:absolute;left:403;top:4984;width:8;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8CKcUA&#10;AADcAAAADwAAAGRycy9kb3ducmV2LnhtbESPT2vCQBTE7wW/w/IEL0U3FSI2dRWRhrZ4UovQ2yP7&#10;TKLZtyG75s+37wqFHoeZ+Q2z2vSmEi01rrSs4GUWgSDOrC45V/B9SqdLEM4ja6wsk4KBHGzWo6cV&#10;Jtp2fKD26HMRIOwSVFB4XydSuqwgg25ma+LgXWxj0AfZ5FI32AW4qeQ8ihbSYMlhocCadgVlt+Pd&#10;KGAr431Ow/s5u+3lx3P81V/TH6Um4377BsJT7//Df+1PrSCev8Lj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jwIpxQAAANwAAAAPAAAAAAAAAAAAAAAAAJgCAABkcnMv&#10;ZG93bnJldi54bWxQSwUGAAAAAAQABAD1AAAAigMAAAAA&#10;" fillcolor="#cfcfcf" stroked="f"/>
                  <v:rect id="Rectangle 311" o:spid="_x0000_s1168" style="position:absolute;left:411;top:4984;width:8;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PWA8IA&#10;AADcAAAADwAAAGRycy9kb3ducmV2LnhtbERPy4rCMBTdC/5DuANuRFPHB9IxigwIoitfwyyvzZ22&#10;Y3NTmtjWvzcLweXhvBer1hSipsrllhWMhhEI4sTqnFMF59NmMAfhPLLGwjIpeJCD1bLbWWCsbcMH&#10;qo8+FSGEXYwKMu/LWEqXZGTQDW1JHLg/Wxn0AVap1BU2IdwU8jOKZtJgzqEhw5K+M0pux7tR8H+d&#10;XtDPk0m/PeQ/+/pqN7vmV6neR7v+AuGp9W/xy73VCqbjMD+cC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A9YDwgAAANwAAAAPAAAAAAAAAAAAAAAAAJgCAABkcnMvZG93&#10;bnJldi54bWxQSwUGAAAAAAQABAD1AAAAhwMAAAAA&#10;" fillcolor="#d0d0d0" stroked="f"/>
                  <v:rect id="Rectangle 312" o:spid="_x0000_s1169" style="position:absolute;left:419;top:4984;width:7;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T+AsIA&#10;AADcAAAADwAAAGRycy9kb3ducmV2LnhtbESPUWvCMBSF3wf+h3AF32bqyoZUo4gwKQwGVX/AJbk2&#10;xeamNtHWf78MBns8nHO+w1lvR9eKB/Wh8axgMc9AEGtvGq4VnE+fr0sQISIbbD2TgicF2G4mL2ss&#10;jB+4oscx1iJBOBSowMbYFVIGbclhmPuOOHkX3zuMSfa1ND0OCe5a+ZZlH9Jhw2nBYkd7S/p6vDsF&#10;Lsj8kJeVods3d+OXHmwYaqVm03G3AhFpjP/hv3ZpFLznC/g9k46A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tP4CwgAAANwAAAAPAAAAAAAAAAAAAAAAAJgCAABkcnMvZG93&#10;bnJldi54bWxQSwUGAAAAAAQABAD1AAAAhwMAAAAA&#10;" fillcolor="#d1d1d1" stroked="f"/>
                  <v:rect id="Rectangle 313" o:spid="_x0000_s1170" style="position:absolute;left:426;top:4984;width:14;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9n1ccA&#10;AADcAAAADwAAAGRycy9kb3ducmV2LnhtbESPQWsCMRSE7wX/Q3iCF6nZWpR2a5RWFIJgobZoj8/N&#10;c3fp5mVJUt3++0Yo9DjMzDfMbNHZRpzJh9qxgrtRBoK4cKbmUsHH+/r2AUSIyAYbx6TghwIs5r2b&#10;GebGXfiNzrtYigThkKOCKsY2lzIUFVkMI9cSJ+/kvMWYpC+l8XhJcNvIcZZNpcWa00KFLS0rKr52&#10;31bB9NMdVlrrl/1SF49bOg43a/+q1KDfPT+BiNTF//BfWxsFk/sxXM+k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PZ9XHAAAA3AAAAA8AAAAAAAAAAAAAAAAAmAIAAGRy&#10;cy9kb3ducmV2LnhtbFBLBQYAAAAABAAEAPUAAACMAwAAAAA=&#10;" fillcolor="#d2d2d2" stroked="f"/>
                  <v:rect id="Rectangle 314" o:spid="_x0000_s1171" style="position:absolute;left:440;top:4984;width:14;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0X8QA&#10;AADcAAAADwAAAGRycy9kb3ducmV2LnhtbESPT2sCMRTE74V+h/AK3mq2Li26GkUEq+jJP6DHx+a5&#10;u3TzsiSpm377plDwOMzMb5jZIppW3Mn5xrKCt2EGgri0uuFKwfm0fh2D8AFZY2uZFPyQh8X8+WmG&#10;hbY9H+h+DJVIEPYFKqhD6AopfVmTQT+0HXHybtYZDEm6SmqHfYKbVo6y7EMabDgt1NjRqqby6/ht&#10;FFxlF/eb/aWPk22+0077Xf85VmrwEpdTEIFieIT/21ut4D3P4e9MO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b9F/EAAAA3AAAAA8AAAAAAAAAAAAAAAAAmAIAAGRycy9k&#10;b3ducmV2LnhtbFBLBQYAAAAABAAEAPUAAACJAwAAAAA=&#10;" fillcolor="#d3d3d3" stroked="f"/>
                  <v:rect id="Rectangle 315" o:spid="_x0000_s1172" style="position:absolute;left:454;top:4984;width:8;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8uOcQA&#10;AADcAAAADwAAAGRycy9kb3ducmV2LnhtbESP0WoCMRRE34X+Q7iFvkjNtrqiq1GKVKhvrfUDLpvr&#10;ZnVzsyRRt369KQg+DjNzhpkvO9uIM/lQO1bwNshAEJdO11wp2P2uXycgQkTW2DgmBX8UYLl46s2x&#10;0O7CP3TexkokCIcCFZgY20LKUBqyGAauJU7e3nmLMUlfSe3xkuC2ke9ZNpYWa04LBltaGSqP25NV&#10;IA/fupbt59gf9v2jnppNjtdcqZfn7mMGIlIXH+F7+0sryIcj+D+Tjo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LjnEAAAA3AAAAA8AAAAAAAAAAAAAAAAAmAIAAGRycy9k&#10;b3ducmV2LnhtbFBLBQYAAAAABAAEAPUAAACJAwAAAAA=&#10;" fillcolor="#d4d4d4" stroked="f"/>
                  <v:rect id="Rectangle 316" o:spid="_x0000_s1173" style="position:absolute;left:462;top:4984;width:7;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w9S8YA&#10;AADcAAAADwAAAGRycy9kb3ducmV2LnhtbESPT2sCMRTE70K/Q3gFbzXbin/YGqVVSj14UFfB4+vm&#10;dbN187Jsoq7f3ggFj8PM/IaZzFpbiTM1vnSs4LWXgCDOnS65ULDLvl7GIHxA1lg5JgVX8jCbPnUm&#10;mGp34Q2dt6EQEcI+RQUmhDqV0ueGLPqeq4mj9+saiyHKppC6wUuE20q+JclQWiw5LhisaW4oP25P&#10;VsEocQt7/Mn2w2V2MKfVN6//Plmp7nP78Q4iUBse4f/2UisY9AdwPxOP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pw9S8YAAADcAAAADwAAAAAAAAAAAAAAAACYAgAAZHJz&#10;L2Rvd25yZXYueG1sUEsFBgAAAAAEAAQA9QAAAIsDAAAAAA==&#10;" fillcolor="#d5d5d5" stroked="f"/>
                  <v:rect id="Rectangle 317" o:spid="_x0000_s1174" style="position:absolute;left:469;top:4984;width:8;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X3lMQA&#10;AADcAAAADwAAAGRycy9kb3ducmV2LnhtbESPQWvCQBSE7wX/w/KE3uqmloqkrlIEIRQDabT3R/aZ&#10;BLNvl+yapP76bqHQ4zAz3zCb3WQ6MVDvW8sKnhcJCOLK6pZrBefT4WkNwgdkjZ1lUvBNHnbb2cMG&#10;U21H/qShDLWIEPYpKmhCcKmUvmrIoF9YRxy9i+0Nhij7Wuoexwg3nVwmyUoabDkuNOho31B1LW9G&#10;wVdZfHR7uhvnjoNNikzn9pAr9Tif3t9ABJrCf/ivnWkFry8r+D0Tj4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195TEAAAA3AAAAA8AAAAAAAAAAAAAAAAAmAIAAGRycy9k&#10;b3ducmV2LnhtbFBLBQYAAAAABAAEAPUAAACJAwAAAAA=&#10;" fillcolor="#d6d6d6" stroked="f"/>
                  <v:rect id="Rectangle 318" o:spid="_x0000_s1175" style="position:absolute;left:477;top:4984;width:14;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d5w8QA&#10;AADcAAAADwAAAGRycy9kb3ducmV2LnhtbESPT2vCQBTE7wW/w/IEL0U3GloldQ1BsOQm1R48PrLP&#10;JDT7NmTX/Pn23ULB4zAzv2H26Wga0VPnassK1qsIBHFhdc2lgu/rabkD4TyyxsYyKZjIQXqYvewx&#10;0XbgL+ovvhQBwi5BBZX3bSKlKyoy6Fa2JQ7e3XYGfZBdKXWHQ4CbRm6i6F0arDksVNjSsaLi5/Iw&#10;Cizepnv82bvzkBX563YX99c6VmoxH7MPEJ5G/wz/t3Ot4C3ewt+ZcATk4R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3ecPEAAAA3AAAAA8AAAAAAAAAAAAAAAAAmAIAAGRycy9k&#10;b3ducmV2LnhtbFBLBQYAAAAABAAEAPUAAACJAwAAAAA=&#10;" fillcolor="#d7d7d7" stroked="f"/>
                  <v:rect id="Rectangle 319" o:spid="_x0000_s1176" style="position:absolute;left:491;top:4984;width:7;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PM68IA&#10;AADcAAAADwAAAGRycy9kb3ducmV2LnhtbERPy4rCMBTdC/5DuII7TVUs0mkUEYeZhQ90BJndpbl9&#10;MM1NaTJa/94sBJeH805XnanFjVpXWVYwGUcgiDOrKy4UXH4+RwsQziNrrC2Tggc5WC37vRQTbe98&#10;otvZFyKEsEtQQel9k0jpspIMurFtiAOX29agD7AtpG7xHsJNLadRFEuDFYeGEhvalJT9nf+NAtfl&#10;2fWI+2IXu6+mum62h9/4otRw0K0/QHjq/Fv8cn9rBfNZWBvOhCM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U8zrwgAAANwAAAAPAAAAAAAAAAAAAAAAAJgCAABkcnMvZG93&#10;bnJldi54bWxQSwUGAAAAAAQABAD1AAAAhwMAAAAA&#10;" fillcolor="#d8d8d8" stroked="f"/>
                  <v:rect id="Rectangle 320" o:spid="_x0000_s1177" style="position:absolute;left:498;top:4984;width:7;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XbMgA&#10;AADcAAAADwAAAGRycy9kb3ducmV2LnhtbESPQWvCQBSE74X+h+UVvJS6UdHW1FXS0IogFLRF6O2R&#10;fSbB7Nt0d9XUX98VCj0OM/MNM1t0phEncr62rGDQT0AQF1bXXCr4/Hh7eALhA7LGxjIp+CEPi/nt&#10;zQxTbc+8odM2lCJC2KeooAqhTaX0RUUGfd+2xNHbW2cwROlKqR2eI9w0cpgkE2mw5rhQYUt5RcVh&#10;ezQK3r8el9+Zu5j17nV/v8zyl5HPN0r17rrsGUSgLvyH/9orrWA8msL1TD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8ddsyAAAANwAAAAPAAAAAAAAAAAAAAAAAJgCAABk&#10;cnMvZG93bnJldi54bWxQSwUGAAAAAAQABAD1AAAAjQMAAAAA&#10;" fillcolor="#d9d9d9" stroked="f"/>
                  <v:rect id="Rectangle 321" o:spid="_x0000_s1178" style="position:absolute;left:505;top:4984;width:15;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4sIA&#10;AADcAAAADwAAAGRycy9kb3ducmV2LnhtbERPz2vCMBS+C/sfwhvspqnOyaimIoPCEA+betjxmTzb&#10;0ualS6Lt/vvlMNjx4/u92Y62E3fyoXGsYD7LQBBrZxquFJxP5fQVRIjIBjvHpOCHAmyLh8kGc+MG&#10;/qT7MVYihXDIUUEdY59LGXRNFsPM9cSJuzpvMSboK2k8DincdnKRZStpseHUUGNPbzXp9nizCp51&#10;eTkE+iq/z7r0Oz3u249hr9TT47hbg4g0xn/xn/vdKHhZpvnpTDoCsv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8QriwgAAANwAAAAPAAAAAAAAAAAAAAAAAJgCAABkcnMvZG93&#10;bnJldi54bWxQSwUGAAAAAAQABAD1AAAAhwMAAAAA&#10;" fillcolor="#dadada" stroked="f"/>
                  <v:rect id="Rectangle 322" o:spid="_x0000_s1179" style="position:absolute;left:520;top:4984;width:7;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zxMcA&#10;AADcAAAADwAAAGRycy9kb3ducmV2LnhtbESPS4vCQBCE7wv+h6EX9iI6UVeR6Cgq7OOggo+D3tpM&#10;bxKS6QmZWY3/3lkQ9lhU1VfUdN6YUlypdrllBb1uBII4sTrnVMHx8NEZg3AeWWNpmRTcycF81nqZ&#10;YqztjXd03ftUBAi7GBVk3lexlC7JyKDr2oo4eD+2NuiDrFOpa7wFuCllP4pG0mDOYSHDilYZJcX+&#10;1yjg42Z1uS/Pabv42g4un4VdU3VS6u21WUxAeGr8f/jZ/tYKhu89+DsTj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aM8THAAAA3AAAAA8AAAAAAAAAAAAAAAAAmAIAAGRy&#10;cy9kb3ducmV2LnhtbFBLBQYAAAAABAAEAPUAAACMAwAAAAA=&#10;" fillcolor="#dbdbdb" stroked="f"/>
                  <v:rect id="Rectangle 323" o:spid="_x0000_s1180" style="position:absolute;left:527;top:4984;width:7;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UC7MUA&#10;AADcAAAADwAAAGRycy9kb3ducmV2LnhtbESPW2vCQBSE3wX/w3IE33TTaEVTV1HBy4uIl0L7dsie&#10;JsHs2ZBdNf77bqHg4zAz3zDTeWNKcafaFZYVvPUjEMSp1QVnCi7ndW8MwnlkjaVlUvAkB/NZuzXF&#10;RNsHH+l+8pkIEHYJKsi9rxIpXZqTQde3FXHwfmxt0AdZZ1LX+AhwU8o4ikbSYMFhIceKVjml19PN&#10;KFh+uYOb7DbL7YBH+w0bM/7+jJXqdprFBwhPjX+F/9s7reB9GMPfmXAE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ZQLsxQAAANwAAAAPAAAAAAAAAAAAAAAAAJgCAABkcnMv&#10;ZG93bnJldi54bWxQSwUGAAAAAAQABAD1AAAAigMAAAAA&#10;" fillcolor="#dcdcdc" stroked="f"/>
                  <v:rect id="Rectangle 324" o:spid="_x0000_s1181" style="position:absolute;left:534;top:4984;width:8;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4yMgA&#10;AADcAAAADwAAAGRycy9kb3ducmV2LnhtbESPW2vCQBSE3wv9D8sp+FY39VaNWaUIgr6ItcXL2zF7&#10;mqTNng3ZVVN/vSsU+jjMzDdMMm1MKc5Uu8Kygpd2BII4tbrgTMHnx/x5CMJ5ZI2lZVLwSw6mk8eH&#10;BGNtL/xO543PRICwi1FB7n0VS+nSnAy6tq2Ig/dla4M+yDqTusZLgJtSdqJoIA0WHBZyrGiWU/qz&#10;ORkFV7dPl/NVZ+QP1933cbteDXqvpFTrqXkbg/DU+P/wX3uhFfR7XbifCUdAT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P/jIyAAAANwAAAAPAAAAAAAAAAAAAAAAAJgCAABk&#10;cnMvZG93bnJldi54bWxQSwUGAAAAAAQABAD1AAAAjQMAAAAA&#10;" fillcolor="#ddd" stroked="f"/>
                  <v:rect id="Rectangle 325" o:spid="_x0000_s1182" style="position:absolute;left:542;top:4984;width:14;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TH9cYA&#10;AADcAAAADwAAAGRycy9kb3ducmV2LnhtbESPQWsCMRSE7wX/Q3hCL1KzVltkNYoUWoVi1W1BvD02&#10;z83i5mXZpLr+e1MQehxm5htmOm9tJc7U+NKxgkE/AUGcO11yoeDn+/1pDMIHZI2VY1JwJQ/zWedh&#10;iql2F97ROQuFiBD2KSowIdSplD43ZNH3XU0cvaNrLIYom0LqBi8Rbiv5nCSv0mLJccFgTW+G8lP2&#10;axXsdaKduW4OX58fZq23uKyPvaFSj912MQERqA3/4Xt7pRW8jEbwdyYe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TH9cYAAADcAAAADwAAAAAAAAAAAAAAAACYAgAAZHJz&#10;L2Rvd25yZXYueG1sUEsFBgAAAAAEAAQA9QAAAIsDAAAAAA==&#10;" fillcolor="#dedede" stroked="f"/>
                  <v:rect id="Rectangle 326" o:spid="_x0000_s1183" style="position:absolute;left:556;top:4984;width:8;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kuS8QA&#10;AADcAAAADwAAAGRycy9kb3ducmV2LnhtbESP3YrCMBSE7wXfIRzBO02VtUjXKP6sIIgX/jzAoTnb&#10;drc5qU3U6tMbQfBymJlvmMmsMaW4Uu0KywoG/QgEcWp1wZmC03HdG4NwHlljaZkU3MnBbNpuTTDR&#10;9sZ7uh58JgKEXYIKcu+rREqX5mTQ9W1FHLxfWxv0QdaZ1DXeAtyUchhFsTRYcFjIsaJlTun/4WIU&#10;/DycPC3+LuZcxqt4exxmu2g5V6rbaebfIDw1/hN+tzdawehrBK8z4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JLkvEAAAA3AAAAA8AAAAAAAAAAAAAAAAAmAIAAGRycy9k&#10;b3ducmV2LnhtbFBLBQYAAAAABAAEAPUAAACJAwAAAAA=&#10;" fillcolor="#dfdfdf" stroked="f"/>
                  <v:rect id="Rectangle 327" o:spid="_x0000_s1184" style="position:absolute;left:564;top:4984;width:14;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PYrMUA&#10;AADcAAAADwAAAGRycy9kb3ducmV2LnhtbESPQUvDQBSE74L/YXlCL2I3Fi0Suy2lVRDFgzXg9ZF9&#10;3Y3Jvg3ZZxr/vSsIHoeZ+YZZbabQqZGG1EQ2cD0vQBHX0TbsDFTvj1d3oJIgW+wik4FvSrBZn5+t&#10;sLTxxG80HsSpDOFUogEv0pdap9pTwDSPPXH2jnEIKFkOTtsBTxkeOr0oiqUO2HBe8NjTzlPdHr6C&#10;gc+P8fXF+bYSR/Kw31N7vHyujJldTNt7UEKT/If/2k/WwO3NEn7P5CO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9isxQAAANwAAAAPAAAAAAAAAAAAAAAAAJgCAABkcnMv&#10;ZG93bnJldi54bWxQSwUGAAAAAAQABAD1AAAAigMAAAAA&#10;" fillcolor="#e0e0e0" stroked="f"/>
                  <v:rect id="Rectangle 328" o:spid="_x0000_s1185" style="position:absolute;left:578;top:4984;width:7;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xxdcMA&#10;AADcAAAADwAAAGRycy9kb3ducmV2LnhtbESPzarCMBSE94LvEI7gTtOr1x+qUUQQXLix+gDH5tj2&#10;tjkpTdT27W8EweUwM98w621rKvGkxhWWFfyMIxDEqdUFZwqul8NoCcJ5ZI2VZVLQkYPtpt9bY6zt&#10;i8/0THwmAoRdjApy7+tYSpfmZNCNbU0cvLttDPogm0zqBl8Bbio5iaK5NFhwWMixpn1OaZk8jIIp&#10;6Xn5OJ1Py9t9WpSXv+7W6USp4aDdrUB4av03/GkftYLZ7wLeZ8IR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xxdcMAAADcAAAADwAAAAAAAAAAAAAAAACYAgAAZHJzL2Rv&#10;d25yZXYueG1sUEsFBgAAAAAEAAQA9QAAAIgDAAAAAA==&#10;" fillcolor="#e1e1e1" stroked="f"/>
                  <v:rect id="Rectangle 329" o:spid="_x0000_s1186" style="position:absolute;left:585;top:4984;width:7;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MOy8EA&#10;AADcAAAADwAAAGRycy9kb3ducmV2LnhtbERPz2vCMBS+D/wfwhO8zVTRIp1RRBF32WFVPD+at7Zb&#10;8lKS2Hb765fDYMeP7/d2P1ojevKhdaxgMc9AEFdOt1wruF3PzxsQISJrNI5JwTcF2O8mT1sstBv4&#10;nfoy1iKFcChQQRNjV0gZqoYshrnriBP34bzFmKCvpfY4pHBr5DLLcmmx5dTQYEfHhqqv8mEV/MRV&#10;mff+jpe3fO0+h5M533qj1Gw6Hl5ARBrjv/jP/aoVrFdpbTqTjoD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zDsvBAAAA3AAAAA8AAAAAAAAAAAAAAAAAmAIAAGRycy9kb3du&#10;cmV2LnhtbFBLBQYAAAAABAAEAPUAAACGAwAAAAA=&#10;" fillcolor="#e2e2e2" stroked="f"/>
                  <v:rect id="Rectangle 330" o:spid="_x0000_s1187" style="position:absolute;left:592;top:4984;width:8;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cEYMUA&#10;AADcAAAADwAAAGRycy9kb3ducmV2LnhtbESPT2vCQBTE7wW/w/KE3urG0JY2uopIAzn0UpWcn9ln&#10;Esy+TbObP/rpu4VCj8PM/IZZbyfTiIE6V1tWsFxEIIgLq2suFZyO6dMbCOeRNTaWScGNHGw3s4c1&#10;JtqO/EXDwZciQNglqKDyvk2kdEVFBt3CtsTBu9jOoA+yK6XucAxw08g4il6lwZrDQoUt7Ssqrofe&#10;KGhPnzL7Tsd835fnD53l8b1xuVKP82m3AuFp8v/hv3amFbw8v8PvmXA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lwRgxQAAANwAAAAPAAAAAAAAAAAAAAAAAJgCAABkcnMv&#10;ZG93bnJldi54bWxQSwUGAAAAAAQABAD1AAAAigMAAAAA&#10;" fillcolor="#e3e3e3" stroked="f"/>
                  <v:rect id="Rectangle 331" o:spid="_x0000_s1188" style="position:absolute;left:600;top:4984;width:7;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onsEA&#10;AADcAAAADwAAAGRycy9kb3ducmV2LnhtbERPz2vCMBS+D/Y/hCfstqaWKdKZinQb61Wt7Pponm1p&#10;81KSqN1/vxwGHj++39vdbEZxI+d7ywqWSQqCuLG651ZBffp63YDwAVnjaJkU/JKHXfH8tMVc2zsf&#10;6HYMrYgh7HNU0IUw5VL6piODPrETceQu1hkMEbpWaof3GG5GmaXpWhrsOTZ0OFHZUTMcr0ZB2h/I&#10;7b+z8/Wn1PXbx6YaPi+VUi+Lef8OItAcHuJ/d6UVrFZxfjwTj4As/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U6J7BAAAA3AAAAA8AAAAAAAAAAAAAAAAAmAIAAGRycy9kb3du&#10;cmV2LnhtbFBLBQYAAAAABAAEAPUAAACGAwAAAAA=&#10;" fillcolor="#e4e4e4" stroked="f"/>
                  <v:rect id="Rectangle 332" o:spid="_x0000_s1189" style="position:absolute;left:607;top:4984;width:15;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TdLcUA&#10;AADcAAAADwAAAGRycy9kb3ducmV2LnhtbESPQYvCMBSE78L+h/AWvMiaKiqlGkVWVjysB+uCHp/N&#10;sy02L6WJWv+9WRA8DjPzDTNbtKYSN2pcaVnBoB+BIM6sLjlX8Lf/+YpBOI+ssbJMCh7kYDH/6Mww&#10;0fbOO7qlPhcBwi5BBYX3dSKlywoy6Pq2Jg7e2TYGfZBNLnWD9wA3lRxG0UQaLDksFFjTd0HZJb0a&#10;Bempt1091svRYYSr8/Hw2zMxklLdz3Y5BeGp9e/wq73RCsbjA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N0txQAAANwAAAAPAAAAAAAAAAAAAAAAAJgCAABkcnMv&#10;ZG93bnJldi54bWxQSwUGAAAAAAQABAD1AAAAigMAAAAA&#10;" fillcolor="#e5e5e5" stroked="f"/>
                  <v:rect id="Rectangle 333" o:spid="_x0000_s1190" style="position:absolute;left:267;top:4992;width:349;height: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xaXsQA&#10;AADcAAAADwAAAGRycy9kb3ducmV2LnhtbESPQWsCMRSE70L/Q3iCN80qKHY1K7ZFafFUa++PzdvN&#10;4uZlm6S67a9vCoLHYWa+Ydab3rbiQj40jhVMJxkI4tLphmsFp4/deAkiRGSNrWNS8EMBNsXDYI25&#10;dld+p8sx1iJBOOSowMTY5VKG0pDFMHEdcfIq5y3GJH0ttcdrgttWzrJsIS02nBYMdvRsqDwfv60C&#10;NmF/+jqYfVW/LbbdY/h98p8vSo2G/XYFIlIf7+Fb+1UrmM9n8H8mHQFZ/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cWl7EAAAA3AAAAA8AAAAAAAAAAAAAAAAAmAIAAGRycy9k&#10;b3ducmV2LnhtbFBLBQYAAAAABAAEAPUAAACJAwAAAAA=&#10;" filled="f" strokeweight=".15pt"/>
                  <v:rect id="Rectangle 334" o:spid="_x0000_s1191" style="position:absolute;left:259;top:4999;width:363;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c/OMYA&#10;AADcAAAADwAAAGRycy9kb3ducmV2LnhtbESPQWvCQBSE74L/YXkFb7qpwSKpqwRBSGihVQult9fs&#10;axLMvg3ZNUn/fbcgeBxm5htmsxtNI3rqXG1ZweMiAkFcWF1zqeDjfJivQTiPrLGxTAp+ycFuO51s&#10;MNF24CP1J1+KAGGXoILK+zaR0hUVGXQL2xIH78d2Bn2QXSl1h0OAm0Yuo+hJGqw5LFTY0r6i4nK6&#10;mkD5jOr+9SVO37L3Un4PPs8v9kup2cOYPoPwNPp7+NbOtILVKob/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c/OMYAAADcAAAADwAAAAAAAAAAAAAAAACYAgAAZHJz&#10;L2Rvd25yZXYueG1sUEsFBgAAAAAEAAQA9QAAAIsDAAAAAA==&#10;" fillcolor="#a0a0a0" stroked="f"/>
                  <v:rect id="Rectangle 335" o:spid="_x0000_s1192" style="position:absolute;left:259;top:5006;width:363;height: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cEosUA&#10;AADcAAAADwAAAGRycy9kb3ducmV2LnhtbESP0WrCQBRE3wv9h+UWfNONYqSkriKiWCrYNvUDLtlr&#10;Es3eDbtbE/++Kwh9HGbmDDNf9qYRV3K+tqxgPEpAEBdW11wqOP5sh68gfEDW2FgmBTfysFw8P80x&#10;07bjb7rmoRQRwj5DBVUIbSalLyoy6Ee2JY7eyTqDIUpXSu2wi3DTyEmSzKTBmuNChS2tKyou+a9R&#10;MPlad3l6sx/n/W4cqNwdPw9uo9TgpV+9gQjUh//wo/2uFaTpFO5n4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wSixQAAANwAAAAPAAAAAAAAAAAAAAAAAJgCAABkcnMv&#10;ZG93bnJldi54bWxQSwUGAAAAAAQABAD1AAAAigMAAAAA&#10;" fillcolor="#c3c3c3" stroked="f"/>
                  <v:rect id="Rectangle 336" o:spid="_x0000_s1193" style="position:absolute;left:259;top:5014;width:363;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MRcQA&#10;AADcAAAADwAAAGRycy9kb3ducmV2LnhtbESPQYvCMBSE74L/ITxhb5qqVNxqFBV0vYjo7oLeHs2z&#10;LTYvpclq998bQfA4zMw3zHTemFLcqHaFZQX9XgSCOLW64EzBz/e6OwbhPLLG0jIp+CcH81m7NcVE&#10;2zsf6Hb0mQgQdgkqyL2vEildmpNB17MVcfAutjbog6wzqWu8B7gp5SCKRtJgwWEhx4pWOaXX459R&#10;sDy5vfvcbpZfQx7tNmzM+Pw7UOqj0ywmIDw1/h1+tbdaQRzH8DwTjo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VDEXEAAAA3AAAAA8AAAAAAAAAAAAAAAAAmAIAAGRycy9k&#10;b3ducmV2LnhtbFBLBQYAAAAABAAEAPUAAACJAwAAAAA=&#10;" fillcolor="#dcdcdc" stroked="f"/>
                  <v:rect id="Rectangle 337" o:spid="_x0000_s1194" style="position:absolute;left:259;top:5021;width:363;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5+vsUA&#10;AADcAAAADwAAAGRycy9kb3ducmV2LnhtbESPUYvCMBCE3w/8D2EF3zStoJzVKOpxIMoJWhF8W5q1&#10;LTab0kTt/fuLINzjMDvf7MwWranEgxpXWlYQDyIQxJnVJecKTul3/xOE88gaK8uk4JccLOadjxkm&#10;2j75QI+jz0WAsEtQQeF9nUjpsoIMuoGtiYN3tY1BH2STS93gM8BNJYdRNJYGSw4NBda0Lii7He8m&#10;vJF+/Vi8pPt4He3O59UlnmyHlVK9brucgvDU+v/jd3qjFYxGY3iNCQS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n6+xQAAANwAAAAPAAAAAAAAAAAAAAAAAJgCAABkcnMv&#10;ZG93bnJldi54bWxQSwUGAAAAAAQABAD1AAAAigMAAAAA&#10;" fillcolor="#adadad" stroked="f"/>
                  <v:rect id="Rectangle 338" o:spid="_x0000_s1195" style="position:absolute;left:271;top:5007;width:343;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BjcYA&#10;AADcAAAADwAAAGRycy9kb3ducmV2LnhtbESPT2sCMRTE74LfIbyCl1KzirZlNYp/ENpT6WqLx8fm&#10;dTe4eVmSqOu3bwoFj8PM/IaZLzvbiAv5YBwrGA0zEMSl04YrBYf97ukVRIjIGhvHpOBGAZaLfm+O&#10;uXZX/qRLESuRIBxyVFDH2OZShrImi2HoWuLk/ThvMSbpK6k9XhPcNnKcZc/SouG0UGNLm5rKU3G2&#10;CszX49q9f2e06g7HnZn4PX+Mt0oNHrrVDESkLt7D/+03rWA6fYG/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yBjcYAAADcAAAADwAAAAAAAAAAAAAAAACYAgAAZHJz&#10;L2Rvd25yZXYueG1sUEsFBgAAAAAEAAQA9QAAAIsDAAAAAA==&#10;" filled="f" strokeweight=".05pt"/>
                  <v:rect id="Rectangle 339" o:spid="_x0000_s1196" style="position:absolute;left:300;top:5007;width:61;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fcL8MA&#10;AADcAAAADwAAAGRycy9kb3ducmV2LnhtbERPz2vCMBS+C/sfwhO8aapYcdUocyB4EabbYd6ezbMt&#10;Ni9dErX61y8HwePH93u+bE0truR8ZVnBcJCAIM6trrhQ8PO97k9B+ICssbZMCu7kYbl468wx0/bG&#10;O7ruQyFiCPsMFZQhNJmUPi/JoB/YhjhyJ+sMhghdIbXDWww3tRwlyUQarDg2lNjQZ0n5eX8xClbv&#10;09Xf15i3j93xQIff4zkduUSpXrf9mIEI1IaX+OneaAVpGtfGM/E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fcL8MAAADcAAAADwAAAAAAAAAAAAAAAACYAgAAZHJzL2Rv&#10;d25yZXYueG1sUEsFBgAAAAAEAAQA9QAAAIgDAAAAAA==&#10;" fillcolor="black" stroked="f"/>
                  <v:rect id="Rectangle 340" o:spid="_x0000_s1197" style="position:absolute;left:300;top:5007;width:61;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ZMYA&#10;AADcAAAADwAAAGRycy9kb3ducmV2LnhtbESPT2sCMRTE74LfIbyCl1KzipZ2NYp/ENpT6WqLx8fm&#10;dTe4eVmSqOu3bwoFj8PM/IaZLzvbiAv5YBwrGA0zEMSl04YrBYf97ukFRIjIGhvHpOBGAZaLfm+O&#10;uXZX/qRLESuRIBxyVFDH2OZShrImi2HoWuLk/ThvMSbpK6k9XhPcNnKcZc/SouG0UGNLm5rKU3G2&#10;CszX49q9f2e06g7HnZn4PX+Mt0oNHrrVDESkLt7D/+03rWA6fYW/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ZMYAAADcAAAADwAAAAAAAAAAAAAAAACYAgAAZHJz&#10;L2Rvd25yZXYueG1sUEsFBgAAAAAEAAQA9QAAAIsDAAAAAA==&#10;" filled="f" strokeweight=".05pt"/>
                  <v:shape id="Freeform 341" o:spid="_x0000_s1198" style="position:absolute;left:287;top:5028;width:23;height:22;visibility:visible;mso-wrap-style:square;v-text-anchor:top" coordsize="2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xnpcMA&#10;AADcAAAADwAAAGRycy9kb3ducmV2LnhtbERPz2vCMBS+D/Y/hDfYTdMpulKNMhSp4kFmd9jx2by1&#10;ZclLabK2+++Xg7Djx/d7vR2tET11vnGs4GWagCAunW64UvBRHCYpCB+QNRrHpOCXPGw3jw9rzLQb&#10;+J36a6hEDGGfoYI6hDaT0pc1WfRT1xJH7st1FkOEXSV1h0MMt0bOkmQpLTYcG2psaVdT+X39sQry&#10;86vd4/A535vb7jI/NWzSIlfq+Wl8W4EINIZ/8d191AoWyzg/no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xnpcMAAADcAAAADwAAAAAAAAAAAAAAAACYAgAAZHJzL2Rv&#10;d25yZXYueG1sUEsFBgAAAAAEAAQA9QAAAIgDAAAAAA==&#10;" path="m7,22l23,15,7,,,15r7,7xe" fillcolor="black" strokeweight="0">
                    <v:path arrowok="t" o:connecttype="custom" o:connectlocs="7,22;23,15;7,0;0,15;7,22;7,22" o:connectangles="0,0,0,0,0,0"/>
                  </v:shape>
                  <v:shape id="Freeform 342" o:spid="_x0000_s1199" style="position:absolute;left:273;top:5014;width:44;height:43;visibility:visible;mso-wrap-style:square;v-text-anchor:top" coordsize="4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NbAcYA&#10;AADcAAAADwAAAGRycy9kb3ducmV2LnhtbESPQWvCQBSE7wX/w/KEXopuFNQSsxEpKL1Jo1C8PbKv&#10;2dTs2zS7mthf3y0Uehxm5hsm2wy2ETfqfO1YwWyagCAuna65UnA67ibPIHxA1tg4JgV38rDJRw8Z&#10;ptr1/Ea3IlQiQtinqMCE0KZS+tKQRT91LXH0PlxnMUTZVVJ32Ee4beQ8SZbSYs1xwWBLL4bKS3G1&#10;Cvjp+/q++vwq3H5x3p2TQ6/NZavU43jYrkEEGsJ/+K/9qhUsljP4PROP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NbAcYAAADcAAAADwAAAAAAAAAAAAAAAACYAgAAZHJz&#10;L2Rvd25yZXYueG1sUEsFBgAAAAAEAAQA9QAAAIsDAAAAAA==&#10;" path="m21,43l44,22,21,,,22,21,43xe" fillcolor="black" strokeweight="0">
                    <v:path arrowok="t" o:connecttype="custom" o:connectlocs="21,43;44,22;21,0;0,22;21,43" o:connectangles="0,0,0,0,0"/>
                  </v:shape>
                  <v:shape id="Picture 343" o:spid="_x0000_s1200" type="#_x0000_t75" style="position:absolute;left:266;top:5014;width:51;height: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hNMfEAAAA3AAAAA8AAABkcnMvZG93bnJldi54bWxEj1FrwjAUhd+F/YdwB3vTdOLc1hnFOQTx&#10;rZ0/4K65NqXNTUkyrf76RRD2eDjnfIezWA22EyfyoXGs4HmSgSCunG64VnD43o7fQISIrLFzTAou&#10;FGC1fBgtMNfuzAWdyliLBOGQowITY59LGSpDFsPE9cTJOzpvMSbpa6k9nhPcdnKaZXNpseG0YLCn&#10;jaGqLX+tgtbP3uWx2F/KdY/mUPxc29fPL6WeHof1B4hIQ/wP39s7reBlPoXbmXQE5P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MhNMfEAAAA3AAAAA8AAAAAAAAAAAAAAAAA&#10;nwIAAGRycy9kb3ducmV2LnhtbFBLBQYAAAAABAAEAPcAAACQAwAAAAA=&#10;">
                    <v:imagedata r:id="rId94" o:title=""/>
                  </v:shape>
                  <v:shape id="Picture 344" o:spid="_x0000_s1201" type="#_x0000_t75" style="position:absolute;left:266;top:5014;width:51;height: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TQKHEAAAA3AAAAA8AAABkcnMvZG93bnJldi54bWxEj0uLwkAQhO8L/oehBW/rRGUlREfxtSB7&#10;Wl/3NtMmwUxPzIwx/ntnYcFjUVVfUdN5a0rRUO0KywoG/QgEcWp1wZmC4+H7MwbhPLLG0jIpeJKD&#10;+azzMcVE2wfvqNn7TAQIuwQV5N5XiZQuzcmg69uKOHgXWxv0QdaZ1DU+AtyUchhFY2mw4LCQY0Wr&#10;nNLr/m4U/NyaU7tZrqw0h/XvZruOz6NLrFSv2y4mIDy1/h3+b2+1gq/xCP7OhCMgZ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TQKHEAAAA3AAAAA8AAAAAAAAAAAAAAAAA&#10;nwIAAGRycy9kb3ducmV2LnhtbFBLBQYAAAAABAAEAPcAAACQAwAAAAA=&#10;">
                    <v:imagedata r:id="rId95" o:title=""/>
                  </v:shape>
                  <v:rect id="Rectangle 345" o:spid="_x0000_s1202" style="position:absolute;left:310;top:5028;width:7;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zi6MUA&#10;AADcAAAADwAAAGRycy9kb3ducmV2LnhtbESPQWsCMRSE74L/IbxCb5rtUkW3RiktBUGkaGt7fWye&#10;m9TNy7KJuv77RhA8DjPzDTNbdK4WJ2qD9azgaZiBIC69tlwp+P76GExAhIissfZMCi4UYDHv92ZY&#10;aH/mDZ22sRIJwqFABSbGppAylIYchqFviJO3963DmGRbSd3iOcFdLfMsG0uHltOCwYbeDJWH7dEp&#10;oKnN9bGxk/e43v1tVp/5/tf8KPX40L2+gIjUxXv41l5qBaPxM1zPpCM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3OLoxQAAANwAAAAPAAAAAAAAAAAAAAAAAJgCAABkcnMv&#10;ZG93bnJldi54bWxQSwUGAAAAAAQABAD1AAAAigMAAAAA&#10;" fillcolor="#cfcebe" stroked="f"/>
                  <v:rect id="Rectangle 346" o:spid="_x0000_s1203" style="position:absolute;left:317;top:5028;width:7;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jIDMIA&#10;AADcAAAADwAAAGRycy9kb3ducmV2LnhtbESP0WqEMBRE3wv9h3AX+lK60VKXxd0oZaHgW1n1Ay7m&#10;NsqaGzFZtX/fFAp9HGbmDHMuNzuKhWY/OFaQ7hMQxJ3TAxsFbfPxcgThA7LG0TEp+CYPZfH4cMZc&#10;u5WvtNTBiAhhn6OCPoQpl9J3PVn0ezcRR+/LzRZDlLOResY1wu0oX5PkIC0OHBd6nOjSU3er71ZB&#10;ZRekz/SavPl1vLXZ2pj6uVHqabe9n0AE2sJ/+K9daQXZIYPfM/EI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SMgMwgAAANwAAAAPAAAAAAAAAAAAAAAAAJgCAABkcnMvZG93&#10;bnJldi54bWxQSwUGAAAAAAQABAD1AAAAhwMAAAAA&#10;" fillcolor="#d4d3c1" stroked="f"/>
                  <v:rect id="Rectangle 347" o:spid="_x0000_s1204" style="position:absolute;left:324;top:5028;width:7;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gaMUA&#10;AADcAAAADwAAAGRycy9kb3ducmV2LnhtbESPQYvCMBSE74L/ITzBi6ypgt2lGkUUYb2Iuh48Ppu3&#10;bdnmpTTRdv31RhA8DjPzDTNbtKYUN6pdYVnBaBiBIE6tLjhTcPrZfHyBcB5ZY2mZFPyTg8W825lh&#10;om3DB7odfSYChF2CCnLvq0RKl+Zk0A1tRRy8X1sb9EHWmdQ1NgFuSjmOolgaLDgs5FjRKqf073g1&#10;CsrUTTaD8/Z0Wa2jy+dutLzLZq9Uv9cupyA8tf4dfrW/tYJJHMPzTD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BoxQAAANwAAAAPAAAAAAAAAAAAAAAAAJgCAABkcnMv&#10;ZG93bnJldi54bWxQSwUGAAAAAAQABAD1AAAAigMAAAAA&#10;" fillcolor="#c1c0b4" stroked="f"/>
                  <v:rect id="Rectangle 348" o:spid="_x0000_s1205" style="position:absolute;left:331;top:5028;width:7;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spYcQA&#10;AADcAAAADwAAAGRycy9kb3ducmV2LnhtbESPS4vCQBCE7wv+h6GFvSw6WcUH0VFEEAU9+Lw3mTaJ&#10;ZnqymVmN/94RBI9FVX1Fjae1KcSNKpdbVvDbjkAQJ1bnnCo4HhatIQjnkTUWlknBgxxMJ42vMcba&#10;3nlHt71PRYCwi1FB5n0ZS+mSjAy6ti2Jg3e2lUEfZJVKXeE9wE0hO1HUlwZzDgsZljTPKLnu/42C&#10;v7x32G1oc/ILudz+XI7dct1dKvXdrGcjEJ5q/wm/2yutoNcfwOtMOAJy8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7KWHEAAAA3AAAAA8AAAAAAAAAAAAAAAAAmAIAAGRycy9k&#10;b3ducmV2LnhtbFBLBQYAAAAABAAEAPUAAACJAwAAAAA=&#10;" fillcolor="#acaca7" stroked="f"/>
                  <v:rect id="Rectangle 349" o:spid="_x0000_s1206" style="position:absolute;left:338;top:5028;width:7;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OtasIA&#10;AADcAAAADwAAAGRycy9kb3ducmV2LnhtbERPy2rCQBTdC/7DcIXudKKQYKOjFMHS0o2Plm4vmesk&#10;NXMnZEaT/H1nIbg8nPd629ta3Kn1lWMF81kCgrhwumKj4Pu8ny5B+ICssXZMCgbysN2MR2vMtev4&#10;SPdTMCKGsM9RQRlCk0vpi5Is+plriCN3ca3FEGFrpG6xi+G2loskyaTFimNDiQ3tSiqup5tV8PV3&#10;HG6vv1n6OaRd+Lk2xvD7QamXSf+2AhGoD0/xw/2hFaRZXBvPxCM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U61qwgAAANwAAAAPAAAAAAAAAAAAAAAAAJgCAABkcnMvZG93&#10;bnJldi54bWxQSwUGAAAAAAQABAD1AAAAhwMAAAAA&#10;" fillcolor="#9b9b9b" stroked="f"/>
                  <v:rect id="Rectangle 350" o:spid="_x0000_s1207" style="position:absolute;left:345;top:5028;width:7;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yRVMcA&#10;AADcAAAADwAAAGRycy9kb3ducmV2LnhtbESPQWvCQBSE74X+h+UVvOnGlsY2dRUp1KpgoaZQentk&#10;n0kw+zZkNzH6611B6HGYmW+Y6bw3leiocaVlBeNRBII4s7rkXMFP+jF8AeE8ssbKMik4kYP57P5u&#10;iom2R/6mbudzESDsElRQeF8nUrqsIINuZGvi4O1tY9AH2eRSN3gMcFPJxyiKpcGSw0KBNb0XlB12&#10;rVHg2vP272s9oShN9eeye9r8chsrNXjoF28gPPX+P3xrr7SC5/gVrmfCEZC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MkVTHAAAA3AAAAA8AAAAAAAAAAAAAAAAAmAIAAGRy&#10;cy9kb3ducmV2LnhtbFBLBQYAAAAABAAEAPUAAACMAwAAAAA=&#10;" fillcolor="#aeaea8" stroked="f"/>
                  <v:rect id="Rectangle 351" o:spid="_x0000_s1208" style="position:absolute;left:352;top:5028;width:9;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VQtb4A&#10;AADcAAAADwAAAGRycy9kb3ducmV2LnhtbERPuwrCMBTdBf8hXMFNU8UX1SgiCA4uWgXHa3Nti81N&#10;aWKtf28GwfFw3qtNa0rRUO0KywpGwwgEcWp1wZmCS7IfLEA4j6yxtEwKPuRgs+52Vhhr++YTNWef&#10;iRDCLkYFufdVLKVLczLohrYiDtzD1gZ9gHUmdY3vEG5KOY6imTRYcGjIsaJdTunz/DIKzGeyP+rx&#10;1KS7+23yuh0TujaJUv1eu12C8NT6v/jnPmgF03mYH86EIyD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K1ULW+AAAA3AAAAA8AAAAAAAAAAAAAAAAAmAIAAGRycy9kb3ducmV2&#10;LnhtbFBLBQYAAAAABAAEAPUAAACDAwAAAAA=&#10;" fillcolor="#c2c1b5" stroked="f"/>
                  <v:shape id="Freeform 352" o:spid="_x0000_s1209" style="position:absolute;left:287;top:5036;width:16;height:14;visibility:visible;mso-wrap-style:square;v-text-anchor:top" coordsize="1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NdsYA&#10;AADcAAAADwAAAGRycy9kb3ducmV2LnhtbESPT2vCQBTE74V+h+UVvBTdqBg1dZXSUurFg1EQb4/s&#10;yx+afRuyq0Y/fVcQPA4z8xtmsepMLc7UusqyguEgAkGcWV1xoWC/++nPQDiPrLG2TAqu5GC1fH1Z&#10;YKLthbd0Tn0hAoRdggpK75tESpeVZNANbEMcvNy2Bn2QbSF1i5cAN7UcRVEsDVYcFkps6Kuk7C89&#10;GQWHOC9O7+McD25jfq/p/LvaHm9K9d66zw8Qnjr/DD/aa61gMh3C/Uw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tNdsYAAADcAAAADwAAAAAAAAAAAAAAAACYAgAAZHJz&#10;L2Rvd25yZXYueG1sUEsFBgAAAAAEAAQA9QAAAIsDAAAAAA==&#10;" path="m7,14l16,7,7,,,7r7,7xe" fillcolor="black" strokeweight="0">
                    <v:path arrowok="t" o:connecttype="custom" o:connectlocs="7,14;16,7;7,0;0,7;7,14;7,14" o:connectangles="0,0,0,0,0,0"/>
                  </v:shape>
                  <v:shape id="Freeform 353" o:spid="_x0000_s1210" style="position:absolute;left:273;top:5021;width:37;height:36;visibility:visible;mso-wrap-style:square;v-text-anchor:top" coordsize="3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fH8IA&#10;AADcAAAADwAAAGRycy9kb3ducmV2LnhtbESPT2vCQBDF74V+h2UKvdWJgTaSuooIQnsqRsHrkJ0m&#10;wexs2F1N7KfvCoUeH+/Pj7dcT7ZXV/ahc6JhPstAsdTOdNJoOB52LwtQIZIY6p2whhsHWK8eH5ZU&#10;GjfKnq9VbFQakVCShjbGoUQMdcuWwswNLMn7dt5STNI3aDyNadz2mGfZG1rqJBFaGnjbcn2uLvYO&#10;aTxW4+XzXBS3/LD/+TqNiFo/P02bd1CRp/gf/mt/GA2vRQ73M+kI4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O98fwgAAANwAAAAPAAAAAAAAAAAAAAAAAJgCAABkcnMvZG93&#10;bnJldi54bWxQSwUGAAAAAAQABAD1AAAAhwMAAAAA&#10;" path="m21,36l37,15,21,,,15,21,36xe" fillcolor="black" strokeweight="0">
                    <v:path arrowok="t" o:connecttype="custom" o:connectlocs="21,36;37,15;21,0;0,15;21,36" o:connectangles="0,0,0,0,0"/>
                  </v:shape>
                  <v:shape id="Picture 354" o:spid="_x0000_s1211" type="#_x0000_t75" style="position:absolute;left:273;top:5014;width:44;height: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Cj8bGAAAA3AAAAA8AAABkcnMvZG93bnJldi54bWxEj81uwjAQhO+V+g7WVuoNnPITIMWJEAi1&#10;hx5KwgOs4iVJG6+j2CXh7etKSD2OZuYbzTYbTSuu1LvGsoKXaQSCuLS64UrBuThO1iCcR9bYWiYF&#10;N3KQpY8PW0y0HfhE19xXIkDYJaig9r5LpHRlTQbd1HbEwbvY3qAPsq+k7nEIcNPKWRTF0mDDYaHG&#10;jvY1ld/5j1Hw0b01t+PisIk/v9q4GKJi6fJCqeencfcKwtPo/8P39rtWsFzN4e9MOAIy/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8KPxsYAAADcAAAADwAAAAAAAAAAAAAA&#10;AACfAgAAZHJzL2Rvd25yZXYueG1sUEsFBgAAAAAEAAQA9wAAAJIDAAAAAA==&#10;">
                    <v:imagedata r:id="rId96" o:title=""/>
                  </v:shape>
                  <v:shape id="Picture 355" o:spid="_x0000_s1212" type="#_x0000_t75" style="position:absolute;left:273;top:5014;width:44;height: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LFLGAAAA3AAAAA8AAABkcnMvZG93bnJldi54bWxEj09rwkAUxO+C32F5Qm+6aWhrm2Yj/qng&#10;TbQ9tLfX7GsSzL4N2dVEP70rFDwOM/MbJp31phYnal1lWcHjJAJBnFtdcaHg63M9fgXhPLLG2jIp&#10;OJODWTYcpJho2/GOTntfiABhl6CC0vsmkdLlJRl0E9sQB+/PtgZ9kG0hdYtdgJtaxlH0Ig1WHBZK&#10;bGhZUn7YH42C1c9HEV/8psvf6Hsb/1aL9a7rlXoY9fN3EJ56fw//tzdawfP0CW5nwhGQ2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iAsUsYAAADcAAAADwAAAAAAAAAAAAAA&#10;AACfAgAAZHJzL2Rvd25yZXYueG1sUEsFBgAAAAAEAAQA9wAAAJIDAAAAAA==&#10;">
                    <v:imagedata r:id="rId97" o:title=""/>
                  </v:shape>
                  <v:shape id="Freeform 356" o:spid="_x0000_s1213" style="position:absolute;left:293;top:5036;width:3;height:2;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OEMYA&#10;AADcAAAADwAAAGRycy9kb3ducmV2LnhtbESPS2/CMBCE75X4D9Yi9VacVg2ggEHQqg9uvIQ4LvE2&#10;iRqvrdgl4d/jSkgcRzPzjWY670wtztT4yrKC50ECgji3uuJCwX738TQG4QOyxtoyKbiQh/ms9zDF&#10;TNuWN3TehkJECPsMFZQhuExKn5dk0A+sI47ej20MhiibQuoG2wg3tXxJkqE0WHFcKNHRW0n57/bP&#10;KDjt9u/L9HP09bpJVuvT4ejaxdIp9djvFhMQgbpwD9/a31pBOkrh/0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wOEMYAAADcAAAADwAAAAAAAAAAAAAAAACYAgAAZHJz&#10;L2Rvd25yZXYueG1sUEsFBgAAAAAEAAQA9QAAAIsDAAAAAA==&#10;" path="m1,2l3,1,1,,,1,1,2xe" fillcolor="lime" stroked="f">
                    <v:path arrowok="t" o:connecttype="custom" o:connectlocs="1,2;3,1;1,0;0,1;1,2" o:connectangles="0,0,0,0,0"/>
                  </v:shape>
                  <v:shape id="Freeform 357" o:spid="_x0000_s1214" style="position:absolute;left:293;top:5036;width:3;height:2;visibility:visible;mso-wrap-style:square;v-text-anchor:top" coordsize="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0E7MMA&#10;AADcAAAADwAAAGRycy9kb3ducmV2LnhtbESPQWvCQBSE74L/YXlCL0U3qTYt0VXEovTatKDHR/aZ&#10;DWbfhuyq6b93BcHjMDPfMItVbxtxoc7XjhWkkwQEcel0zZWCv9/t+BOED8gaG8ek4J88rJbDwQJz&#10;7a78Q5ciVCJC2OeowITQ5lL60pBFP3EtcfSOrrMYouwqqTu8Rrht5FuSZNJizXHBYEsbQ+WpOFsF&#10;1flgsi9jXvGUzvrdLJ3Kvdsr9TLq13MQgfrwDD/a31rB+0cG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0E7MMAAADcAAAADwAAAAAAAAAAAAAAAACYAgAAZHJzL2Rv&#10;d25yZXYueG1sUEsFBgAAAAAEAAQA9QAAAIgDAAAAAA==&#10;" path="m1,2l3,1,1,,,1,1,2xe" filled="f" strokecolor="lime" strokeweight=".15pt">
                    <v:path arrowok="t" o:connecttype="custom" o:connectlocs="1,2;3,1;1,0;0,1;1,2" o:connectangles="0,0,0,0,0"/>
                  </v:shape>
                  <v:shape id="Freeform 358" o:spid="_x0000_s1215" style="position:absolute;left:607;top:4652;width:55;height:322;visibility:visible;mso-wrap-style:square;v-text-anchor:top" coordsize="55,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eysYA&#10;AADcAAAADwAAAGRycy9kb3ducmV2LnhtbESPQWvCQBSE74X+h+UVvDUbFU1NXaUqSkFo0daeH9ln&#10;NjT7NmRXjf/eLQg9DjPzDTOdd7YWZ2p95VhBP0lBEBdOV1wq+P5aP7+A8AFZY+2YFFzJw3z2+DDF&#10;XLsL7+i8D6WIEPY5KjAhNLmUvjBk0SeuIY7e0bUWQ5RtKXWLlwi3tRyk6VharDguGGxoaaj43Z+s&#10;gt3ms0lPP8V2eRhOskVlPiarAynVe+reXkEE6sJ/+N5+1wpGWQZ/Z+IR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eysYAAADcAAAADwAAAAAAAAAAAAAAAACYAgAAZHJz&#10;L2Rvd25yZXYueG1sUEsFBgAAAAAEAAQA9QAAAIsDAAAAAA==&#10;" path="m,322l41,281r,-75l55,165,55,,,56,,322xe" fillcolor="#9a9a9a" stroked="f">
                    <v:path arrowok="t" o:connecttype="custom" o:connectlocs="0,322;41,281;41,206;55,165;55,0;0,56;0,322" o:connectangles="0,0,0,0,0,0,0"/>
                  </v:shape>
                  <v:shape id="Freeform 359" o:spid="_x0000_s1216" style="position:absolute;left:279;top:4652;width:383;height:56;visibility:visible;mso-wrap-style:square;v-text-anchor:top" coordsize="38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UAOMIA&#10;AADcAAAADwAAAGRycy9kb3ducmV2LnhtbERPzWrCQBC+F3yHZQRvdWPBWlJXEamo9OBP+wBDdkyC&#10;2dmQHWPi03cPBY8f3/982blKtdSE0rOByTgBRZx5W3Ju4Pdn8/oBKgiyxcozGegpwHIxeJljav2d&#10;T9SeJVcxhEOKBgqROtU6ZAU5DGNfE0fu4huHEmGTa9vgPYa7Sr8lybt2WHJsKLCmdUHZ9XxzBkR6&#10;l9X7RzuZXr/7w+zr2G+3K2NGw271CUqok6f4372zBqazuDaeiUdA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1QA4wgAAANwAAAAPAAAAAAAAAAAAAAAAAJgCAABkcnMvZG93&#10;bnJldi54bWxQSwUGAAAAAAQABAD1AAAAhwMAAAAA&#10;" path="m383,l55,,,56r328,l383,xe" fillcolor="#e6e6e6" stroked="f">
                    <v:path arrowok="t" o:connecttype="custom" o:connectlocs="383,0;55,0;0,56;328,56;383,0" o:connectangles="0,0,0,0,0"/>
                  </v:shape>
                  <v:rect id="Rectangle 360" o:spid="_x0000_s1217" style="position:absolute;left:279;top:4708;width:328;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LY8sQA&#10;AADcAAAADwAAAGRycy9kb3ducmV2LnhtbESPzWoCQRCE7wHfYWghtzgbTfzZOIoE1NxEDTk3O53d&#10;jTs9y0yrm7d3AgGPRVV9Rc2XnWvUhUKsPRt4HmSgiAtvay4NfB7XT1NQUZAtNp7JwC9FWC56D3PM&#10;rb/yni4HKVWCcMzRQCXS5lrHoiKHceBb4uR9++BQkgyltgGvCe4aPcyysXZYc1qosKX3iorT4ewM&#10;6OM4yGn0MvrZSxyu3Hmz3RVfxjz2u9UbKKFO7uH/9oc18DqZwd+ZdAT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y2PLEAAAA3AAAAA8AAAAAAAAAAAAAAAAAmAIAAGRycy9k&#10;b3ducmV2LnhtbFBLBQYAAAAABAAEAPUAAACJAwAAAAA=&#10;" fillcolor="silver" stroked="f"/>
                  <v:rect id="Rectangle 361" o:spid="_x0000_s1218" style="position:absolute;left:279;top:4708;width:328;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JN9cEA&#10;AADcAAAADwAAAGRycy9kb3ducmV2LnhtbERPTWsCMRC9C/0PYQreNNuCoqtRrKVi8eTW3ofNuFnc&#10;TNYk1dVfbw4Fj4/3PV92thEX8qF2rOBtmIEgLp2uuVJw+PkaTECEiKyxcUwKbhRguXjpzTHX7sp7&#10;uhSxEimEQ44KTIxtLmUoDVkMQ9cSJ+7ovMWYoK+k9nhN4baR71k2lhZrTg0GW1obKk/Fn1XAJmwO&#10;553ZHKvv8aqdhvuH//1Uqv/arWYgInXxKf53b7WC0STNT2fSEZ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iTfXBAAAA3AAAAA8AAAAAAAAAAAAAAAAAmAIAAGRycy9kb3du&#10;cmV2LnhtbFBLBQYAAAAABAAEAPUAAACGAwAAAAA=&#10;" filled="f" strokeweight=".15pt"/>
                  <v:rect id="Rectangle 362" o:spid="_x0000_s1219" style="position:absolute;left:574;top:4940;width:17;height: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HfLcUA&#10;AADcAAAADwAAAGRycy9kb3ducmV2LnhtbESPQWsCMRSE70L/Q3iFXopmXWzR1SgqtNibVS/enpvn&#10;7uLmZU1SXf31TaHgcZiZb5jJrDW1uJDzlWUF/V4Cgji3uuJCwW770R2C8AFZY22ZFNzIw2z61Jlg&#10;pu2Vv+myCYWIEPYZKihDaDIpfV6SQd+zDXH0jtYZDFG6QmqH1wg3tUyT5F0arDgulNjQsqT8tPkx&#10;Cprzgd3XYLT+xPt+MXqtUt8WqVIvz+18DCJQGx7h//ZKK3gb9uHvTDwCcvo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8d8txQAAANwAAAAPAAAAAAAAAAAAAAAAAJgCAABkcnMv&#10;ZG93bnJldi54bWxQSwUGAAAAAAQABAD1AAAAigMAAAAA&#10;" fillcolor="lime" stroked="f"/>
                  <v:shape id="Picture 363" o:spid="_x0000_s1220" type="#_x0000_t75" style="position:absolute;left:310;top:4736;width:254;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k0e/EAAAA3AAAAA8AAABkcnMvZG93bnJldi54bWxEj0Frg0AUhO+F/IflBXqra2xTgnWVEBIo&#10;5NSYQ4+v7qtK3bfG3aj999lCIcdhZr5hsmI2nRhpcK1lBasoBkFcWd1yreBcHp42IJxH1thZJgW/&#10;5KDIFw8ZptpO/EHjydciQNilqKDxvk+ldFVDBl1ke+LgfdvBoA9yqKUecApw08kkjl+lwZbDQoM9&#10;7Rqqfk5Xo+AZy11C9vyV7HH0F/05HQ8vW6Uel/P2DYSn2d/D/+13rWC9SeDvTDgCMr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k0e/EAAAA3AAAAA8AAAAAAAAAAAAAAAAA&#10;nwIAAGRycy9kb3ducmV2LnhtbFBLBQYAAAAABAAEAPcAAACQAwAAAAA=&#10;">
                    <v:imagedata r:id="rId98" o:title=""/>
                  </v:shape>
                  <v:shape id="Picture 364" o:spid="_x0000_s1221" type="#_x0000_t75" style="position:absolute;left:310;top:4736;width:254;height: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i97fEAAAA3AAAAA8AAABkcnMvZG93bnJldi54bWxEj1FrwkAQhN8F/8OxQt/0YkttiJ5ShEJV&#10;aFHzA5bcmkRzeyG31fTf94SCj8PMfMMsVr1r1JW6UHs2MJ0koIgLb2suDeTHj3EKKgiyxcYzGfil&#10;AKvlcLDAzPob7+l6kFJFCIcMDVQibaZ1KCpyGCa+JY7eyXcOJcqu1LbDW4S7Rj8nyUw7rDkuVNjS&#10;uqLicvhxBiT/Sjdb/71+u+yOZ87tdrOXmTFPo/59Dkqol0f4v/1pDbymL3A/E4+AX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1i97fEAAAA3AAAAA8AAAAAAAAAAAAAAAAA&#10;nwIAAGRycy9kb3ducmV2LnhtbFBLBQYAAAAABAAEAPcAAACQAwAAAAA=&#10;">
                    <v:imagedata r:id="rId99" o:title=""/>
                  </v:shape>
                  <v:shape id="Freeform 365" o:spid="_x0000_s1222" style="position:absolute;left:508;top:5021;width:7;height:10;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CvksUA&#10;AADcAAAADwAAAGRycy9kb3ducmV2LnhtbESP3WrCQBSE7wu+w3KE3tWN0kaJrmJaSnsRFH8e4LB7&#10;TKLZsyG7jenbdwuFXg4z8w2z2gy2ET11vnasYDpJQBBrZ2ouFZxP708LED4gG2wck4Jv8rBZjx5W&#10;mBl35wP1x1CKCGGfoYIqhDaT0uuKLPqJa4mjd3GdxRBlV0rT4T3CbSNnSZJKizXHhQpbeq1I345f&#10;VkGzx+su1fP+o8+LmvJcv6VFodTjeNguQQQawn/4r/1pFLwsnuH3TD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K+SxQAAANwAAAAPAAAAAAAAAAAAAAAAAJgCAABkcnMv&#10;ZG93bnJldi54bWxQSwUGAAAAAAQABAD1AAAAigMAAAAA&#10;" path="m7,l,6r7,4e" filled="f" strokecolor="#b3b3b3" strokeweight=".15pt">
                    <v:path arrowok="t" o:connecttype="custom" o:connectlocs="7,0;0,6;7,10" o:connectangles="0,0,0"/>
                  </v:shape>
                  <v:shape id="Freeform 366" o:spid="_x0000_s1223" style="position:absolute;left:533;top:5021;width:6;height:10;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tuA8UA&#10;AADcAAAADwAAAGRycy9kb3ducmV2LnhtbESPT2vCQBTE7wW/w/IEL6VuKlhsdBURihVP/gVvj93X&#10;JE32bchuTfz2rlDwOMzMb5jZorOVuFLjC8cK3ocJCGLtTMGZguPh620Cwgdkg5VjUnAjD4t572WG&#10;qXEt7+i6D5mIEPYpKshDqFMpvc7Joh+6mjh6P66xGKJsMmkabCPcVnKUJB/SYsFxIceaVjnpcv9n&#10;FexOZbiUp81F68/b72j9KrfnVio16HfLKYhAXXiG/9vfRsF4MobHmXg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m24DxQAAANwAAAAPAAAAAAAAAAAAAAAAAJgCAABkcnMv&#10;ZG93bnJldi54bWxQSwUGAAAAAAQABAD1AAAAigMAAAAA&#10;" path="m6,l,6r6,4e" filled="f" strokecolor="#b3b3b3" strokeweight=".15pt">
                    <v:path arrowok="t" o:connecttype="custom" o:connectlocs="6,0;0,6;6,10" o:connectangles="0,0,0"/>
                  </v:shape>
                  <v:shape id="Freeform 367" o:spid="_x0000_s1224" style="position:absolute;left:557;top:5021;width:7;height:10;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6UfsUA&#10;AADcAAAADwAAAGRycy9kb3ducmV2LnhtbESP0WrCQBRE34X+w3ILfdNNC40hdZWmUupDULT9gMvu&#10;bZI2ezdk1xj/3hUEH4eZOcMsVqNtxUC9bxwreJ4lIIi1Mw1XCn6+P6cZCB+QDbaOScGZPKyWD5MF&#10;5sadeE/DIVQiQtjnqKAOocul9Lomi37mOuLo/breYoiyr6Tp8RThtpUvSZJKiw3HhRo7+qhJ/x+O&#10;VkG7w79tqufD11CUDRWFXqdlqdTT4/j+BiLQGO7hW3tjFLxmK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XpR+xQAAANwAAAAPAAAAAAAAAAAAAAAAAJgCAABkcnMv&#10;ZG93bnJldi54bWxQSwUGAAAAAAQABAD1AAAAigMAAAAA&#10;" path="m7,l,6r7,4e" filled="f" strokecolor="#b3b3b3" strokeweight=".15pt">
                    <v:path arrowok="t" o:connecttype="custom" o:connectlocs="7,0;0,6;7,10" o:connectangles="0,0,0"/>
                  </v:shape>
                  <v:shape id="Freeform 368" o:spid="_x0000_s1225" style="position:absolute;left:583;top:5021;width:7;height:10;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x5cUA&#10;AADcAAAADwAAAGRycy9kb3ducmV2LnhtbESP3WrCQBSE7wu+w3KE3tWNhUaJrmIs0l6Eij8PcNg9&#10;JtHs2ZBdY/r23UKhl8PMfMMs14NtRE+drx0rmE4SEMTamZpLBefT7mUOwgdkg41jUvBNHtar0dMS&#10;M+MefKD+GEoRIewzVFCF0GZSel2RRT9xLXH0Lq6zGKLsSmk6fES4beRrkqTSYs1xocKWthXp2/Fu&#10;FTR7vH6letZ/9HlRU57r97QolHoeD5sFiEBD+A//tT+Ngrf5DH7PxCM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jHlxQAAANwAAAAPAAAAAAAAAAAAAAAAAJgCAABkcnMv&#10;ZG93bnJldi54bWxQSwUGAAAAAAQABAD1AAAAigMAAAAA&#10;" path="m7,l,6r7,4e" filled="f" strokecolor="#b3b3b3" strokeweight=".15pt">
                    <v:path arrowok="t" o:connecttype="custom" o:connectlocs="7,0;0,6;7,10" o:connectangles="0,0,0"/>
                  </v:shape>
                  <v:shape id="Freeform 369" o:spid="_x0000_s1226" style="position:absolute;left:484;top:5021;width:5;height:10;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WDe8IA&#10;AADcAAAADwAAAGRycy9kb3ducmV2LnhtbERPz2vCMBS+D/Y/hDfwNtNJJ6UaZQhCkR22Kp4fzbMt&#10;Ni+liW3Wv345DHb8+H5v98F0YqTBtZYVvC0TEMSV1S3XCi7n42sGwnlkjZ1lUvBDDva756ct5tpO&#10;/E1j6WsRQ9jlqKDxvs+ldFVDBt3S9sSRu9nBoI9wqKUecIrhppOrJFlLgy3HhgZ7OjRU3cuHUdBe&#10;P/Xla10W2ZnCPIfTzaTpqNTiJXxsQHgK/l/85y60gvcsro1n4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xYN7wgAAANwAAAAPAAAAAAAAAAAAAAAAAJgCAABkcnMvZG93&#10;bnJldi54bWxQSwUGAAAAAAQABAD1AAAAhwMAAAAA&#10;" path="m5,l,6r5,4e" filled="f" strokecolor="#b3b3b3" strokeweight=".15pt">
                    <v:path arrowok="t" o:connecttype="custom" o:connectlocs="5,0;0,6;5,10" o:connectangles="0,0,0"/>
                  </v:shape>
                  <v:shape id="Freeform 370" o:spid="_x0000_s1227" style="position:absolute;left:433;top:5021;width:7;height:10;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ADMUA&#10;AADcAAAADwAAAGRycy9kb3ducmV2LnhtbESP0WrCQBRE34X+w3ILfasbhUYbXcW0FH0Illo/4LJ7&#10;m6Rm74bsNsa/d4WCj8PMnGGW68E2oqfO144VTMYJCGLtTM2lguP3x/MchA/IBhvHpOBCHtarh9ES&#10;M+PO/EX9IZQiQthnqKAKoc2k9Loii37sWuLo/bjOYoiyK6Xp8BzhtpHTJEmlxZrjQoUtvVWkT4c/&#10;q6D5xN99qmf9ts+LmvJcv6dFodTT47BZgAg0hHv4v70zCl7mr3A7E4+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QAMxQAAANwAAAAPAAAAAAAAAAAAAAAAAJgCAABkcnMv&#10;ZG93bnJldi54bWxQSwUGAAAAAAQABAD1AAAAigMAAAAA&#10;" path="m7,l,6r7,4e" filled="f" strokecolor="#b3b3b3" strokeweight=".15pt">
                    <v:path arrowok="t" o:connecttype="custom" o:connectlocs="7,0;0,6;7,10" o:connectangles="0,0,0"/>
                  </v:shape>
                  <v:shape id="Freeform 371" o:spid="_x0000_s1228" style="position:absolute;left:458;top:5021;width:6;height:10;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bRsMA&#10;AADcAAAADwAAAGRycy9kb3ducmV2LnhtbERPz2vCMBS+C/sfwhvsIjadMFlro4zB2IYnnQreHslb&#10;27V5KU1m639vDoLHj+93sR5tK87U+9qxguckBUGsnam5VLD/+Zi9gvAB2WDrmBRcyMN69TApMDdu&#10;4C2dd6EUMYR9jgqqELpcSq8rsugT1xFH7tf1FkOEfSlNj0MMt62cp+lCWqw5NlTY0XtFutn9WwXb&#10;QxNOzeH7pHV2+Zt/TuXmOEilnh7HtyWIQGO4i2/uL6PgJYvz45l4BOT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VbRsMAAADcAAAADwAAAAAAAAAAAAAAAACYAgAAZHJzL2Rv&#10;d25yZXYueG1sUEsFBgAAAAAEAAQA9QAAAIgDAAAAAA==&#10;" path="m6,l,6r6,4e" filled="f" strokecolor="#b3b3b3" strokeweight=".15pt">
                    <v:path arrowok="t" o:connecttype="custom" o:connectlocs="6,0;0,6;6,10" o:connectangles="0,0,0"/>
                  </v:shape>
                </v:group>
                <v:shape id="Freeform 373" o:spid="_x0000_s1229" style="position:absolute;left:1500;top:21040;width:29;height:41;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6a18UA&#10;AADcAAAADwAAAGRycy9kb3ducmV2LnhtbESP3WrCQBSE7wu+w3KE3unGQtMaXaVRSnsRLP48wGH3&#10;mESzZ0N2G9O37xaEXg4z8w2zXA+2ET11vnasYDZNQBBrZ2ouFZyO75NXED4gG2wck4If8rBejR6W&#10;mBl34z31h1CKCGGfoYIqhDaT0uuKLPqpa4mjd3adxRBlV0rT4S3CbSOfkiSVFmuOCxW2tKlIXw/f&#10;VkHzhZddql/6jz4vaspzvU2LQqnH8fC2ABFoCP/he/vTKHiez+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bprXxQAAANwAAAAPAAAAAAAAAAAAAAAAAJgCAABkcnMv&#10;ZG93bnJldi54bWxQSwUGAAAAAAQABAD1AAAAigMAAAAA&#10;" path="m7,l,6r7,4e" filled="f" strokecolor="#b3b3b3" strokeweight=".15pt">
                  <v:path arrowok="t" o:connecttype="custom" o:connectlocs="2934,0;0,2514;2934,4190" o:connectangles="0,0,0"/>
                </v:shape>
                <v:shape id="Freeform 374" o:spid="_x0000_s1230" style="position:absolute;left:1605;top:21040;width:29;height:41;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wEoMUA&#10;AADcAAAADwAAAGRycy9kb3ducmV2LnhtbESP3WrCQBSE7wt9h+UIvdONQtMaXaVpKfUiWPx5gMPu&#10;MYlmz4bsNqZv7xaEXg4z8w2zXA+2ET11vnasYDpJQBBrZ2ouFRwPn+NXED4gG2wck4Jf8rBePT4s&#10;MTPuyjvq96EUEcI+QwVVCG0mpdcVWfQT1xJH7+Q6iyHKrpSmw2uE20bOkiSVFmuOCxW29F6Rvux/&#10;rILmG8/bVL/0X31e1JTn+iMtCqWeRsPbAkSgIfyH7+2NUfA8n8HfmXg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ASgxQAAANwAAAAPAAAAAAAAAAAAAAAAAJgCAABkcnMv&#10;ZG93bnJldi54bWxQSwUGAAAAAAQABAD1AAAAigMAAAAA&#10;" path="m7,l,6r7,4e" filled="f" strokecolor="#b3b3b3" strokeweight=".15pt">
                  <v:path arrowok="t" o:connecttype="custom" o:connectlocs="2934,0;0,2514;2934,4190" o:connectangles="0,0,0"/>
                </v:shape>
                <v:shape id="Freeform 375" o:spid="_x0000_s1231" style="position:absolute;left:1714;top:21040;width:21;height:41;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H18UA&#10;AADcAAAADwAAAGRycy9kb3ducmV2LnhtbESPT2vCQBTE70K/w/IK3sym/sOmrlKEgogHjdLzI/tM&#10;QrNvQ3YbVz+9Wyh4HGbmN8xyHUwjeupcbVnBW5KCIC6srrlUcD59jRYgnEfW2FgmBTdysF69DJaY&#10;aXvlI/W5L0WEsMtQQeV9m0npiooMusS2xNG72M6gj7Irpe7wGuGmkeM0nUuDNceFClvaVFT85L9G&#10;Qf291+fDPN8uThTu97C7mOm0V2r4Gj4/QHgK/hn+b2+1gtn7BP7OxCM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uIfXxQAAANwAAAAPAAAAAAAAAAAAAAAAAJgCAABkcnMv&#10;ZG93bnJldi54bWxQSwUGAAAAAAQABAD1AAAAigMAAAAA&#10;" path="m5,l,6r5,4e" filled="f" strokecolor="#b3b3b3" strokeweight=".15pt">
                  <v:path arrowok="t" o:connecttype="custom" o:connectlocs="2095,0;0,2514;2095,4190" o:connectangles="0,0,0"/>
                </v:shape>
                <v:shape id="Freeform 376" o:spid="_x0000_s1232" style="position:absolute;left:1584;top:21119;width:21;height:42;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Efo8QA&#10;AADcAAAADwAAAGRycy9kb3ducmV2LnhtbESPQWvCQBSE7wX/w/IEb3VjSUWjq4ggiPRgo3h+ZJ9J&#10;MPs2ZLdx9dd3C0KPw8x8wyzXwTSip87VlhVMxgkI4sLqmksF59PufQbCeWSNjWVS8CAH69XgbYmZ&#10;tnf+pj73pYgQdhkqqLxvMyldUZFBN7YtcfSutjPoo+xKqTu8R7hp5EeSTKXBmuNChS1tKypu+Y9R&#10;UF++9Pk4zfezE4XnMxyuJk17pUbDsFmA8BT8f/jV3msFn/MU/s7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RH6PEAAAA3AAAAA8AAAAAAAAAAAAAAAAAmAIAAGRycy9k&#10;b3ducmV2LnhtbFBLBQYAAAAABAAEAPUAAACJAwAAAAA=&#10;" path="m5,l,5r5,5e" filled="f" strokecolor="#b3b3b3" strokeweight=".15pt">
                  <v:path arrowok="t" o:connecttype="custom" o:connectlocs="2095,0;0,2095;2095,4190" o:connectangles="0,0,0"/>
                </v:shape>
                <v:shape id="Freeform 377" o:spid="_x0000_s1233" style="position:absolute;left:2388;top:21119;width:30;height:42;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Wc1MUA&#10;AADcAAAADwAAAGRycy9kb3ducmV2LnhtbESP3WrCQBSE74W+w3KE3tWNBdMaXaVpKfYiWPx5gMPu&#10;MYlmz4bsNsa37xYKXg4z8w2zXA+2ET11vnasYDpJQBBrZ2ouFRwPn0+vIHxANtg4JgU38rBePYyW&#10;mBl35R31+1CKCGGfoYIqhDaT0uuKLPqJa4mjd3KdxRBlV0rT4TXCbSOfkySVFmuOCxW29F6Rvux/&#10;rILmG8/bVL/0mz4vaspz/ZEWhVKP4+FtASLQEO7h//aXUTCbz+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VZzUxQAAANwAAAAPAAAAAAAAAAAAAAAAAJgCAABkcnMv&#10;ZG93bnJldi54bWxQSwUGAAAAAAQABAD1AAAAigMAAAAA&#10;" path="m7,l,5r7,5e" filled="f" strokecolor="#b3b3b3" strokeweight=".15pt">
                  <v:path arrowok="t" o:connecttype="custom" o:connectlocs="2934,0;0,2095;2934,4190" o:connectangles="0,0,0"/>
                </v:shape>
                <v:shape id="Freeform 378" o:spid="_x0000_s1234" style="position:absolute;left:2493;top:21119;width:25;height:42;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BmqcUA&#10;AADcAAAADwAAAGRycy9kb3ducmV2LnhtbESPT2vCQBTE74V+h+UVvBTdVKhodBURipae/AveHrvP&#10;JCb7NmRXE799t1DwOMzMb5jZorOVuFPjC8cKPgYJCGLtTMGZgsP+qz8G4QOywcoxKXiQh8X89WWG&#10;qXEtb+m+C5mIEPYpKshDqFMpvc7Joh+4mjh6F9dYDFE2mTQNthFuKzlMkpG0WHBcyLGmVU663N2s&#10;gu2xDOfy+H3WevK4Dtfv8ufUSqV6b91yCiJQF57h//bGKPicjODvTDw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GapxQAAANwAAAAPAAAAAAAAAAAAAAAAAJgCAABkcnMv&#10;ZG93bnJldi54bWxQSwUGAAAAAAQABAD1AAAAigMAAAAA&#10;" path="m6,l,5r6,5e" filled="f" strokecolor="#b3b3b3" strokeweight=".15pt">
                  <v:path arrowok="t" o:connecttype="custom" o:connectlocs="2515,0;0,2095;2515,4190" o:connectangles="0,0,0"/>
                </v:shape>
                <v:shape id="Freeform 379" o:spid="_x0000_s1235" style="position:absolute;left:2191;top:21119;width:25;height:42;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DMsYA&#10;AADcAAAADwAAAGRycy9kb3ducmV2LnhtbESPT2vCQBTE74V+h+UVeim6qVCr0VWKIG3x5F/w9th9&#10;JjHZtyG7NfHbu4LQ4zAzv2Gm885W4kKNLxwreO8nIIi1MwVnCnbbZW8Ewgdkg5VjUnAlD/PZ89MU&#10;U+NaXtNlEzIRIexTVJCHUKdSep2TRd93NXH0Tq6xGKJsMmkabCPcVnKQJENpseC4kGNNi5x0ufmz&#10;Ctb7MhzL/e9R6/H1PPh+k6tDK5V6fem+JiACdeE//Gj/GAUf40+4n4lH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zDMsYAAADcAAAADwAAAAAAAAAAAAAAAACYAgAAZHJz&#10;L2Rvd25yZXYueG1sUEsFBgAAAAAEAAQA9QAAAIsDAAAAAA==&#10;" path="m6,l,5r6,5e" filled="f" strokecolor="#b3b3b3" strokeweight=".15pt">
                  <v:path arrowok="t" o:connecttype="custom" o:connectlocs="2515,0;0,2095;2515,4190" o:connectangles="0,0,0"/>
                </v:shape>
                <v:shape id="Freeform 380" o:spid="_x0000_s1236" style="position:absolute;left:2300;top:21119;width:21;height:42;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wVpsEA&#10;AADcAAAADwAAAGRycy9kb3ducmV2LnhtbERPTYvCMBC9C/sfwgh701RR0a5RFkGQxYO24nloxrZs&#10;MylNrFl//eYgeHy87/U2mEb01LnasoLJOAFBXFhdc6ngku9HSxDOI2tsLJOCP3Kw3XwM1phq++Az&#10;9ZkvRQxhl6KCyvs2ldIVFRl0Y9sSR+5mO4M+wq6UusNHDDeNnCbJQhqsOTZU2NKuouI3uxsF9fWo&#10;L6dFdljmFJ7P8HMzs1mv1OcwfH+B8BT8W/xyH7SC+SqujW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cFabBAAAA3AAAAA8AAAAAAAAAAAAAAAAAmAIAAGRycy9kb3du&#10;cmV2LnhtbFBLBQYAAAAABAAEAPUAAACGAwAAAAA=&#10;" path="m5,l,5r5,5e" filled="f" strokecolor="#b3b3b3" strokeweight=".15pt">
                  <v:path arrowok="t" o:connecttype="custom" o:connectlocs="2095,0;0,2095;2095,4190" o:connectangles="0,0,0"/>
                </v:shape>
                <v:shape id="Freeform 381" o:spid="_x0000_s1237" style="position:absolute;left:1776;top:21119;width:26;height:42;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28YA&#10;AADcAAAADwAAAGRycy9kb3ducmV2LnhtbESPQWvCQBSE74L/YXlCL1I3CkoTXUWE0paetLXg7bH7&#10;TGKyb0N2a+K/dwtCj8PMfMOsNr2txZVaXzpWMJ0kIIi1MyXnCr6/Xp9fQPiAbLB2TApu5GGzHg5W&#10;mBnX8Z6uh5CLCGGfoYIihCaT0uuCLPqJa4ijd3atxRBlm0vTYhfhtpazJFlIiyXHhQIb2hWkq8Ov&#10;VbA/VuFUHT9OWqe3y+xtLD9/OqnU06jfLkEE6sN/+NF+NwrmaQp/Z+IR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y28YAAADcAAAADwAAAAAAAAAAAAAAAACYAgAAZHJz&#10;L2Rvd25yZXYueG1sUEsFBgAAAAAEAAQA9QAAAIsDAAAAAA==&#10;" path="m6,l,5r6,5e" filled="f" strokecolor="#b3b3b3" strokeweight=".15pt">
                  <v:path arrowok="t" o:connecttype="custom" o:connectlocs="2515,0;0,2095;2515,4190" o:connectangles="0,0,0"/>
                </v:shape>
                <v:shape id="Freeform 382" o:spid="_x0000_s1238" style="position:absolute;left:1877;top:21119;width:29;height:42;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3Lt8IA&#10;AADcAAAADwAAAGRycy9kb3ducmV2LnhtbERPS2rDMBDdF3oHMYXuGjlduMGJbOKE0i5MQ5wcYJAm&#10;thNrZCzVcW9fLQpdPt5/U8y2FxONvnOsYLlIQBBrZzpuFJxP7y8rED4gG+wdk4If8lDkjw8bzIy7&#10;85GmOjQihrDPUEEbwpBJ6XVLFv3CDcSRu7jRYohwbKQZ8R7DbS9fkySVFjuODS0OtGtJ3+pvq6A/&#10;4PUr1W/Tx1RWHZWl3qdVpdTz07xdgwg0h3/xn/vTKEiTOD+eiUdA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cu3wgAAANwAAAAPAAAAAAAAAAAAAAAAAJgCAABkcnMvZG93&#10;bnJldi54bWxQSwUGAAAAAAQABAD1AAAAhwMAAAAA&#10;" path="m7,l,5r7,5e" filled="f" strokecolor="#b3b3b3" strokeweight=".15pt">
                  <v:path arrowok="t" o:connecttype="custom" o:connectlocs="2934,0;0,2095;2934,4190" o:connectangles="0,0,0"/>
                </v:shape>
                <v:shape id="Freeform 383" o:spid="_x0000_s1239" style="position:absolute;left:1986;top:21119;width:21;height:42;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lIwMQA&#10;AADcAAAADwAAAGRycy9kb3ducmV2LnhtbESPwWrDMBBE74X8g9hAb7WcEoxxrYQSCITQQ2qHnhdr&#10;Y5taK2OpjpKvjwqFHoeZecOU22AGMdPkessKVkkKgrixuudWwbnev+QgnEfWOFgmBTdysN0snkos&#10;tL3yJ82Vb0WEsCtQQef9WEjpmo4MusSOxNG72Mmgj3JqpZ7wGuFmkK9pmkmDPceFDkfaddR8Vz9G&#10;Qf/1oc+nrDrkNYX7PRwvZr2elXpehvc3EJ6C/w//tQ9aQZau4PdMPAJ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JSMDEAAAA3AAAAA8AAAAAAAAAAAAAAAAAmAIAAGRycy9k&#10;b3ducmV2LnhtbFBLBQYAAAAABAAEAPUAAACJAwAAAAA=&#10;" path="m5,l,5r5,5e" filled="f" strokecolor="#b3b3b3" strokeweight=".15pt">
                  <v:path arrowok="t" o:connecttype="custom" o:connectlocs="2095,0;0,2095;2095,4190" o:connectangles="0,0,0"/>
                </v:shape>
                <v:shape id="Freeform 384" o:spid="_x0000_s1240" style="position:absolute;left:2091;top:21119;width:25;height:42;visibility:visible;mso-wrap-style:square;v-text-anchor:top" coordsize="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SUUcUA&#10;AADcAAAADwAAAGRycy9kb3ducmV2LnhtbESPT2vCQBTE7wW/w/KEXopumoPU6CoiSC09+Re8PXaf&#10;SUz2bciuJn77bqHQ4zAzv2Hmy97W4kGtLx0reB8nIIi1MyXnCo6HzegDhA/IBmvHpOBJHpaLwcsc&#10;M+M63tFjH3IRIewzVFCE0GRSel2QRT92DXH0rq61GKJsc2la7CLc1jJNkom0WHJcKLChdUG62t+t&#10;gt2pCpfq9HXRevq8pZ9v8vvcSaVeh/1qBiJQH/7Df+2tUTBJUvg9E4+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RRxQAAANwAAAAPAAAAAAAAAAAAAAAAAJgCAABkcnMv&#10;ZG93bnJldi54bWxQSwUGAAAAAAQABAD1AAAAigMAAAAA&#10;" path="m6,l,5r6,5e" filled="f" strokecolor="#b3b3b3" strokeweight=".15pt">
                  <v:path arrowok="t" o:connecttype="custom" o:connectlocs="2515,0;0,2095;2515,4190" o:connectangles="0,0,0"/>
                </v:shape>
                <v:shape id="Freeform 385" o:spid="_x0000_s1241" style="position:absolute;left:1672;top:21119;width:21;height:42;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dzLMMA&#10;AADcAAAADwAAAGRycy9kb3ducmV2LnhtbESPQYvCMBSE7wv+h/AEb2vqKkW6RhFhQcSDW2XPj+bZ&#10;FpuX0sQa/fVGEPY4zMw3zGIVTCN66lxtWcFknIAgLqyuuVRwOv58zkE4j6yxsUwK7uRgtRx8LDDT&#10;9sa/1Oe+FBHCLkMFlfdtJqUrKjLoxrYljt7ZdgZ9lF0pdYe3CDeN/EqSVBqsOS5U2NKmouKSX42C&#10;+m+vT4c0386PFB6PsDub2axXajQM628QnoL/D7/bW60gTabwOhOP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dzLMMAAADcAAAADwAAAAAAAAAAAAAAAACYAgAAZHJzL2Rv&#10;d25yZXYueG1sUEsFBgAAAAAEAAQA9QAAAIgDAAAAAA==&#10;" path="m5,l,5r5,5e" filled="f" strokecolor="#b3b3b3" strokeweight=".15pt">
                  <v:path arrowok="t" o:connecttype="custom" o:connectlocs="2095,0;0,2095;2095,4190" o:connectangles="0,0,0"/>
                </v:shape>
                <v:shape id="Freeform 386" o:spid="_x0000_s1242" style="position:absolute;left:1399;top:21040;width:21;height:41;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rWMMA&#10;AADcAAAADwAAAGRycy9kb3ducmV2LnhtbESPQYvCMBSE7wv+h/AEb2vqUopUo4ggiHhwq3h+NM+2&#10;2LyUJlujv94sLOxxmJlvmOU6mFYM1LvGsoLZNAFBXFrdcKXgct59zkE4j6yxtUwKnuRgvRp9LDHX&#10;9sHfNBS+EhHCLkcFtfddLqUrazLoprYjjt7N9gZ9lH0ldY+PCDet/EqSTBpsOC7U2NG2pvJe/BgF&#10;zfWoL6es2M/PFF6vcLiZNB2UmozDZgHCU/D/4b/2XivIkhR+z8QjIF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rWMMAAADcAAAADwAAAAAAAAAAAAAAAACYAgAAZHJzL2Rv&#10;d25yZXYueG1sUEsFBgAAAAAEAAQA9QAAAIgDAAAAAA==&#10;" path="m5,l,6r5,4e" filled="f" strokecolor="#b3b3b3" strokeweight=".15pt">
                  <v:path arrowok="t" o:connecttype="custom" o:connectlocs="2095,0;0,2514;2095,4190" o:connectangles="0,0,0"/>
                </v:shape>
                <v:shape id="Freeform 387" o:spid="_x0000_s1243" style="position:absolute;left:1290;top:21040;width:30;height:41;visibility:visible;mso-wrap-style:square;v-text-anchor:top" coordsize="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poL8UA&#10;AADcAAAADwAAAGRycy9kb3ducmV2LnhtbESP0WrCQBRE34X+w3ILvummhcaSukpTKfoQlKb9gMvu&#10;bZI2ezdk1xj/3hUEH4eZOcMs16NtxUC9bxwreJonIIi1Mw1XCn6+P2evIHxANtg6JgVn8rBePUyW&#10;mBl34i8aylCJCGGfoYI6hC6T0uuaLPq564ij9+t6iyHKvpKmx1OE21Y+J0kqLTYcF2rs6KMm/V8e&#10;rYL2gH/7VC+G7ZAXDeW53qRFodT0cXx/AxFoDPfwrb0zCtLkBa5n4hGQq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mgvxQAAANwAAAAPAAAAAAAAAAAAAAAAAJgCAABkcnMv&#10;ZG93bnJldi54bWxQSwUGAAAAAAQABAD1AAAAigMAAAAA&#10;" path="m7,l,6r7,4e" filled="f" strokecolor="#b3b3b3" strokeweight=".15pt">
                  <v:path arrowok="t" o:connecttype="custom" o:connectlocs="2934,0;0,2514;2934,4190" o:connectangles="0,0,0"/>
                </v:shape>
                <v:shape id="Freeform 388" o:spid="_x0000_s1244" style="position:absolute;left:1387;top:19942;width:943;height:641;visibility:visible;mso-wrap-style:square;v-text-anchor:top" coordsize="225,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FeucYA&#10;AADcAAAADwAAAGRycy9kb3ducmV2LnhtbESPQWvCQBSE74X+h+UVeqsbK4QSXUWkpULpQW1Fb4/s&#10;MxvNexuyq6b99d1CocdhZr5hJrOeG3WhLtReDAwHGSiS0ttaKgMfm5eHJ1AholhsvJCBLwowm97e&#10;TLCw/ioruqxjpRJEQoEGXIxtoXUoHTGGgW9JknfwHWNMsqu07fCa4NzoxyzLNWMtacFhSwtH5Wl9&#10;ZgPP76O34UoOzNzvt7vj5/f51W2Mub/r52NQkfr4H/5rL62BPMvh90w6Anr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FeucYAAADcAAAADwAAAAAAAAAAAAAAAACYAgAAZHJz&#10;L2Rvd25yZXYueG1sUEsFBgAAAAAEAAQA9QAAAIsDAAAAAA==&#10;" path="m,153l,,225,r,153l,153xe" fillcolor="black" strokeweight="0">
                  <v:path arrowok="t" o:connecttype="custom" o:connectlocs="0,64113;0,0;94295,0;94295,64113;0,64113;0,64113" o:connectangles="0,0,0,0,0,0"/>
                </v:shape>
                <v:shape id="Freeform 389" o:spid="_x0000_s1245" style="position:absolute;left:1328;top:19845;width:1094;height:826;visibility:visible;mso-wrap-style:square;v-text-anchor:top" coordsize="261,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wwTcUA&#10;AADcAAAADwAAAGRycy9kb3ducmV2LnhtbESPT2vCQBTE70K/w/IKvdVNK2ga3YQiCBa8+Ad7fWaf&#10;STD7Nt1dTfrtu0LB4zAzv2EWxWBacSPnG8sK3sYJCOLS6oYrBYf96jUF4QOyxtYyKfglD0X+NFpg&#10;pm3PW7rtQiUihH2GCuoQukxKX9Zk0I9tRxy9s3UGQ5SuktphH+Gmle9JMpUGG44LNXa0rKm87K5G&#10;wbL8mcw2xy9nNr4/ph/0fVqnE6VenofPOYhAQ3iE/9trrWCazOB+Jh4B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fDBNxQAAANwAAAAPAAAAAAAAAAAAAAAAAJgCAABkcnMv&#10;ZG93bnJldi54bWxQSwUGAAAAAAQABAD1AAAAigMAAAAA&#10;" path="m7,190r247,l254,7r7,l261,,,,,197r7,l7,190xe" fillcolor="black" strokeweight="0">
                  <v:path arrowok="t" o:connecttype="custom" o:connectlocs="2934,79618;106448,79618;106448,2933;109382,2933;109382,0;0,0;0,82551;2934,82551;2934,79618;2934,79618" o:connectangles="0,0,0,0,0,0,0,0,0,0"/>
                </v:shape>
                <v:shape id="Picture 390" o:spid="_x0000_s1246" type="#_x0000_t75" style="position:absolute;left:1269;top:19787;width:1182;height: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gL36+AAAA3AAAAA8AAABkcnMvZG93bnJldi54bWxET8kKwjAQvQv+QxjBi2iqB5FqFBEUl5Mr&#10;eBuasS02k9pErX9vDoLHx9sns9oU4kWVyy0r6PciEMSJ1TmnCk7HZXcEwnlkjYVlUvAhB7NpszHB&#10;WNs37+l18KkIIexiVJB5X8ZSuiQjg65nS+LA3Wxl0AdYpVJX+A7hppCDKBpKgzmHhgxLWmSU3A9P&#10;o2Bz1Ud+JKndFevO1q9uy+3pclaq3arnYxCeav8X/9xrrWAYhbXhTDgCcvoF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bgL36+AAAA3AAAAA8AAAAAAAAAAAAAAAAAnwIAAGRy&#10;cy9kb3ducmV2LnhtbFBLBQYAAAAABAAEAPcAAACKAwAAAAA=&#10;">
                  <v:imagedata r:id="rId100" o:title=""/>
                </v:shape>
                <v:shape id="Picture 391" o:spid="_x0000_s1247" type="#_x0000_t75" style="position:absolute;left:1269;top:19787;width:1182;height: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qpn7EAAAA3AAAAA8AAABkcnMvZG93bnJldi54bWxEj9FqAjEURN8L/kO4gm81cUGpW6PIgq1S&#10;KGr9gMvmdrN0c7Nsoq5+vSkU+jjMzBlmsepdIy7UhdqzhslYgSAuvam50nD62jy/gAgR2WDjmTTc&#10;KMBqOXhaYG78lQ90OcZKJAiHHDXYGNtcylBachjGviVO3rfvHMYku0qaDq8J7hqZKTWTDmtOCxZb&#10;KiyVP8ez03De4vQ+Kfa7z4/3rKA3i9lJodajYb9+BRGpj//hv/bWaJipOfyeSUd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zqpn7EAAAA3AAAAA8AAAAAAAAAAAAAAAAA&#10;nwIAAGRycy9kb3ducmV2LnhtbFBLBQYAAAAABAAEAPcAAACQAwAAAAA=&#10;">
                  <v:imagedata r:id="rId101" o:title=""/>
                </v:shape>
                <v:line id="Line 392" o:spid="_x0000_s1248" style="position:absolute;visibility:visible;mso-wrap-style:square" from="1546,20771" to="1550,20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4ez8IAAADcAAAADwAAAGRycy9kb3ducmV2LnhtbERPu27CMBTdkfoP1q3EBk4YIkgxCFUC&#10;IQYeoUPHq/g2CcTXaWxC+Hs8IDEenfd82ZtadNS6yrKCeByBIM6trrhQ8HNej6YgnEfWWFsmBQ9y&#10;sFx8DOaYanvnE3WZL0QIYZeigtL7JpXS5SUZdGPbEAfuz7YGfYBtIXWL9xBuajmJokQarDg0lNjQ&#10;d0n5NbsZBev9rs422SnufvXlECX/s9X0qJUafvarLxCeev8Wv9xbrSCJw/xwJhwBuXg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V4ez8IAAADcAAAADwAAAAAAAAAAAAAA&#10;AAChAgAAZHJzL2Rvd25yZXYueG1sUEsFBgAAAAAEAAQA+QAAAJADAAAAAA==&#10;" strokeweight=".15pt"/>
                <v:line id="Line 393" o:spid="_x0000_s1249" style="position:absolute;visibility:visible;mso-wrap-style:square" from="1374,20771" to="1378,20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K7VMYAAADcAAAADwAAAGRycy9kb3ducmV2LnhtbESPT2vCQBTE7wW/w/KE3ppNegg2uooI&#10;ltKDf1IPHh/ZZxLNvo3ZbYzf3hUKPQ4z8xtmthhMI3rqXG1ZQRLFIIgLq2suFRx+1m8TEM4ja2ws&#10;k4I7OVjMRy8zzLS98Z763JciQNhlqKDyvs2kdEVFBl1kW+LgnWxn0AfZlVJ3eAtw08j3OE6lwZrD&#10;QoUtrSoqLvmvUbDefDf5Z75P+qM+b+P0+rGc7LRSr+NhOQXhafD/4b/2l1aQJgk8z4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Su1TGAAAA3AAAAA8AAAAAAAAA&#10;AAAAAAAAoQIAAGRycy9kb3ducmV2LnhtbFBLBQYAAAAABAAEAPkAAACUAwAAAAA=&#10;" strokeweight=".15pt"/>
                <v:line id="Line 394" o:spid="_x0000_s1250" style="position:absolute;visibility:visible;mso-wrap-style:square" from="1169,20771" to="2543,20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lI8YAAADcAAAADwAAAGRycy9kb3ducmV2LnhtbESPQWvCQBSE7wX/w/KE3ppNcgg2dRUR&#10;IqWHWqOHHh/Z1yQ1+zZmtzH9926h4HGYmW+Y5XoynRhpcK1lBUkUgyCurG65VnA6Fk8LEM4ja+ws&#10;k4JfcrBezR6WmGt75QONpa9FgLDLUUHjfZ9L6aqGDLrI9sTB+7KDQR/kUEs94DXATSfTOM6kwZbD&#10;QoM9bRuqzuWPUVC8v3Xlrjwk46f+3sfZ5Xmz+NBKPc6nzQsIT5O/h//br1pBlqTwdyYcAbm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AJSPGAAAA3AAAAA8AAAAAAAAA&#10;AAAAAAAAoQIAAGRycy9kb3ducmV2LnhtbFBLBQYAAAAABAAEAPkAAACUAwAAAAA=&#10;" strokeweight=".15pt"/>
                <v:shape id="Freeform 395" o:spid="_x0000_s1251" style="position:absolute;left:1118;top:19493;width:1647;height:1697;visibility:visible;mso-wrap-style:square;v-text-anchor:top" coordsize="393,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Y9ucAA&#10;AADcAAAADwAAAGRycy9kb3ducmV2LnhtbESPzYrCMBSF98K8Q7gDs9O0DhSpRhFRmIWbUR/g2ty0&#10;xeYmNNF23t4MCC4P5+fjrDaj7cSD+tA6VpDPMhDEldMt1wou58N0ASJEZI2dY1LwRwE264/JCkvt&#10;Bv6lxynWIo1wKFFBE6MvpQxVQxbDzHni5BnXW4xJ9rXUPQ5p3HZynmWFtNhyIjToaddQdTvdbeKa&#10;LPiz9MV1Z4zB45j7/dAp9fU5bpcgIo3xHX61f7SCIv+G/zPp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1Y9ucAAAADcAAAADwAAAAAAAAAAAAAAAACYAgAAZHJzL2Rvd25y&#10;ZXYueG1sUEsFBgAAAAAEAAQA9QAAAIUDAAAAAA==&#10;" path="m,405l,340,17,324r-5,l12,56,67,,393,r,168l379,206r,74l366,296r27,l393,362r-44,43l,405xe" filled="f" strokeweight=".35pt">
                  <v:path arrowok="t" o:connecttype="custom" o:connectlocs="0,169711;0,142473;7124,135769;5029,135769;5029,23466;28079,0;164701,0;164701,70399;158834,86322;158834,117331;153386,124036;164701,124036;164701,151692;146261,169711;0,169711" o:connectangles="0,0,0,0,0,0,0,0,0,0,0,0,0,0,0"/>
                </v:shape>
                <v:rect id="Rectangle 396" o:spid="_x0000_s1252" style="position:absolute;left:259;top:21249;width:4972;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iVcEA&#10;AADcAAAADwAAAGRycy9kb3ducmV2LnhtbESPzYoCMRCE7wu+Q2jB25pRRGQ0igiCK3tx9AGaSc8P&#10;Jp0hic7s25sFwWNRVV9Rm91gjXiSD61jBbNpBoK4dLrlWsHtevxegQgRWaNxTAr+KMBuO/raYK5d&#10;zxd6FrEWCcIhRwVNjF0uZSgbshimriNOXuW8xZikr6X22Ce4NXKeZUtpseW00GBHh4bKe/GwCuS1&#10;OParwvjMnefVr/k5XSpySk3Gw34NItIQP+F3+6QVLGcL+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T4lXBAAAA3AAAAA8AAAAAAAAAAAAAAAAAmAIAAGRycy9kb3du&#10;cmV2LnhtbFBLBQYAAAAABAAEAPUAAACGAwAAAAA=&#10;" filled="f" stroked="f">
                  <v:textbox style="mso-fit-shape-to-text:t" inset="0,0,0,0">
                    <w:txbxContent>
                      <w:p w14:paraId="639F08D4" w14:textId="77777777" w:rsidR="00AC42CE" w:rsidRDefault="00AC42CE" w:rsidP="00A77D7B">
                        <w:r>
                          <w:rPr>
                            <w:rFonts w:cs="Arial"/>
                            <w:color w:val="000000"/>
                            <w:sz w:val="8"/>
                            <w:szCs w:val="8"/>
                          </w:rPr>
                          <w:t>GM Dealer WOL User</w:t>
                        </w:r>
                      </w:p>
                    </w:txbxContent>
                  </v:textbox>
                </v:rect>
                <v:rect id="Rectangle 397" o:spid="_x0000_s1253" style="position:absolute;left:959;top:21647;width:2826;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9HzsEA&#10;AADcAAAADwAAAGRycy9kb3ducmV2LnhtbESPzYoCMRCE7wu+Q2jB25pRUGQ0igiCK3tx9AGaSc8P&#10;Jp0hic7s25sFwWNRVV9Rm91gjXiSD61jBbNpBoK4dLrlWsHtevxegQgRWaNxTAr+KMBuO/raYK5d&#10;zxd6FrEWCcIhRwVNjF0uZSgbshimriNOXuW8xZikr6X22Ce4NXKeZUtpseW00GBHh4bKe/GwCuS1&#10;OParwvjMnefVr/k5XSpySk3Gw34NItIQP+F3+6QVLGcL+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0fR87BAAAA3AAAAA8AAAAAAAAAAAAAAAAAmAIAAGRycy9kb3du&#10;cmV2LnhtbFBLBQYAAAAABAAEAPUAAACGAwAAAAA=&#10;" filled="f" stroked="f">
                  <v:textbox style="mso-fit-shape-to-text:t" inset="0,0,0,0">
                    <w:txbxContent>
                      <w:p w14:paraId="37595AA8" w14:textId="77777777" w:rsidR="00AC42CE" w:rsidRDefault="00AC42CE" w:rsidP="00A77D7B">
                        <w:r>
                          <w:rPr>
                            <w:rFonts w:cs="Arial"/>
                            <w:color w:val="000000"/>
                            <w:sz w:val="8"/>
                            <w:szCs w:val="8"/>
                          </w:rPr>
                          <w:t>HTML Client</w:t>
                        </w:r>
                      </w:p>
                    </w:txbxContent>
                  </v:textbox>
                </v:rect>
                <v:rect id="Rectangle 398" o:spid="_x0000_s1254" style="position:absolute;left:6981;top:7274;width:3085;height:1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7GZ8QA&#10;AADcAAAADwAAAGRycy9kb3ducmV2LnhtbESPT2sCMRTE74V+h/AK3mriv1BXoxRBKKiHasHrY/Pc&#10;Xdy8bDdRt9/eCEKPw8z8hpkvO1eLK7Wh8mxg0FcgiHNvKy4M/BzW7x8gQkS2WHsmA38UYLl4fZlj&#10;Zv2Nv+m6j4VIEA4ZGihjbDIpQ16Sw9D3DXHyTr51GJNsC2lbvCW4q+VQKS0dVpwWSmxoVVJ+3l+c&#10;AdRj+7s7jbaHzUXjtOjUenJUxvTeus8ZiEhd/A8/21/WgB5oeJxJR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xmfEAAAA3AAAAA8AAAAAAAAAAAAAAAAAmAIAAGRycy9k&#10;b3ducmV2LnhtbFBLBQYAAAAABAAEAPUAAACJAwAAAAA=&#10;" stroked="f"/>
                <v:rect id="Rectangle 399" o:spid="_x0000_s1255" style="position:absolute;left:6981;top:7274;width:3085;height:1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hesQA&#10;AADcAAAADwAAAGRycy9kb3ducmV2LnhtbESPzW7CMBCE75V4B2uReisOPYQSMAhaFYF64u++ipc4&#10;Il6ntgspT4+RKvU4mplvNNN5ZxtxIR9qxwqGgwwEcel0zZWCw/7z5Q1EiMgaG8ek4JcCzGe9pykW&#10;2l15S5ddrESCcChQgYmxLaQMpSGLYeBa4uSdnLcYk/SV1B6vCW4b+ZplubRYc1ow2NK7ofK8+7EK&#10;2ITV4fvLrE7VJl+043Bb+uOHUs/9bjEBEamL/+G/9loryIcjeJx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kIXrEAAAA3AAAAA8AAAAAAAAAAAAAAAAAmAIAAGRycy9k&#10;b3ducmV2LnhtbFBLBQYAAAAABAAEAPUAAACJAwAAAAA=&#10;" filled="f" strokeweight=".15pt"/>
                <v:rect id="Rectangle 400" o:spid="_x0000_s1256" style="position:absolute;left:6470;top:7458;width:1027;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33jsIA&#10;AADcAAAADwAAAGRycy9kb3ducmV2LnhtbERPy2rCQBTdF/yH4Qrd1Rn7CBodgxQChdqFD3B7yVyT&#10;YOZOzExi+vfOotDl4bzX2WgbMVDna8ca5jMFgrhwpuZSw+mYvyxA+IBssHFMGn7JQ7aZPK0xNe7O&#10;exoOoRQxhH2KGqoQ2lRKX1Rk0c9cSxy5i+sshgi7UpoO7zHcNvJVqURarDk2VNjSZ0XF9dBbDZi8&#10;m9vP5W13/O4TXJajyj/OSuvn6bhdgQg0hn/xn/vLaEjmcW08E4+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feOwgAAANwAAAAPAAAAAAAAAAAAAAAAAJgCAABkcnMvZG93&#10;bnJldi54bWxQSwUGAAAAAAQABAD1AAAAhwMAAAAA&#10;" stroked="f"/>
                <v:rect id="Rectangle 401" o:spid="_x0000_s1257" style="position:absolute;left:6470;top:7458;width:1027;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cQk8QA&#10;AADcAAAADwAAAGRycy9kb3ducmV2LnhtbESPT2sCMRTE7wW/Q3iCt5rVw1JXo6hFsfRU/9wfm+dm&#10;cfOyTaKu/fRNoeBxmJnfMLNFZxtxIx9qxwpGwwwEcel0zZWC42Hz+gYiRGSNjWNS8KAAi3nvZYaF&#10;dnf+ots+ViJBOBSowMTYFlKG0pDFMHQtcfLOzluMSfpKao/3BLeNHGdZLi3WnBYMtrQ2VF72V6uA&#10;Tdgevz/N9lx95Mt2En5W/vSu1KDfLacgInXxGf5v77SCfDSBvzPpCM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3EJPEAAAA3AAAAA8AAAAAAAAAAAAAAAAAmAIAAGRycy9k&#10;b3ducmV2LnhtbFBLBQYAAAAABAAEAPUAAACJAwAAAAA=&#10;" filled="f" strokeweight=".15pt"/>
                <v:rect id="Rectangle 402" o:spid="_x0000_s1258" style="position:absolute;left:6470;top:8196;width:102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xNcIA&#10;AADcAAAADwAAAGRycy9kb3ducmV2LnhtbERPz2vCMBS+D/Y/hDfYbU3mXNFqlDEoDHQHreD10Tzb&#10;YvPSNbF2/705CB4/vt/L9WhbMVDvG8ca3hMFgrh0puFKw6HI32YgfEA22DomDf/kYb16flpiZtyV&#10;dzTsQyViCPsMNdQhdJmUvqzJok9cRxy5k+sthgj7SpoerzHctnKiVCotNhwbauzou6byvL9YDZhO&#10;zd/v6WNbbC4pzqtR5Z9HpfXry/i1ABFoDA/x3f1jNKSTOD+eiUdAr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FzE1wgAAANwAAAAPAAAAAAAAAAAAAAAAAJgCAABkcnMvZG93&#10;bnJldi54bWxQSwUGAAAAAAQABAD1AAAAhwMAAAAA&#10;" stroked="f"/>
                <v:rect id="Rectangle 403" o:spid="_x0000_s1259" style="position:absolute;left:6470;top:8196;width:102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3WKMQA&#10;AADcAAAADwAAAGRycy9kb3ducmV2LnhtbESPT2sCMRTE7wW/Q3hCbzWrh8WuRlGLUvFU/9wfm+dm&#10;cfOyTaJu++lNoeBxmJnfMNN5ZxtxIx9qxwqGgwwEcel0zZWC42H9NgYRIrLGxjEp+KEA81nvZYqF&#10;dnf+ots+ViJBOBSowMTYFlKG0pDFMHAtcfLOzluMSfpKao/3BLeNHGVZLi3WnBYMtrQyVF72V6uA&#10;Tdgcv3dmc662+aJ9D79Lf/pQ6rXfLSYgInXxGf5vf2oF+WgIf2fS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t1ijEAAAA3AAAAA8AAAAAAAAAAAAAAAAAmAIAAGRycy9k&#10;b3ducmV2LnhtbFBLBQYAAAAABAAEAPUAAACJAwAAAAA=&#10;" filled="f" strokeweight=".15pt"/>
                <v:rect id="Rectangle 404" o:spid="_x0000_s1260" style="position:absolute;left:7719;top:7794;width:737;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oVB8EA&#10;AADcAAAADwAAAGRycy9kb3ducmV2LnhtbESPzYoCMRCE74LvEFrYm2acg8hoFBEEV/biuA/QTHp+&#10;MOkMSXRm394Iwh6LqvqK2u5Ha8STfOgcK1guMhDEldMdNwp+b6f5GkSIyBqNY1LwRwH2u+lki4V2&#10;A1/pWcZGJAiHAhW0MfaFlKFqyWJYuJ44ebXzFmOSvpHa45Dg1sg8y1bSYsdpocWeji1V9/JhFchb&#10;eRrWpfGZu+T1j/k+X2tySn3NxsMGRKQx/oc/7bNWsMpzeJ9JR0D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aFQfBAAAA3AAAAA8AAAAAAAAAAAAAAAAAmAIAAGRycy9kb3du&#10;cmV2LnhtbFBLBQYAAAAABAAEAPUAAACGAwAAAAA=&#10;" filled="f" stroked="f">
                  <v:textbox style="mso-fit-shape-to-text:t" inset="0,0,0,0">
                    <w:txbxContent>
                      <w:p w14:paraId="2D822B72" w14:textId="77777777" w:rsidR="00AC42CE" w:rsidRDefault="00AC42CE" w:rsidP="00A77D7B">
                        <w:r>
                          <w:rPr>
                            <w:rFonts w:cs="Arial"/>
                            <w:color w:val="000000"/>
                            <w:sz w:val="8"/>
                            <w:szCs w:val="8"/>
                          </w:rPr>
                          <w:t>GS</w:t>
                        </w:r>
                      </w:p>
                    </w:txbxContent>
                  </v:textbox>
                </v:rect>
                <v:rect id="Rectangle 405" o:spid="_x0000_s1261" style="position:absolute;left:8184;top:7794;width:286;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awnMEA&#10;AADcAAAADwAAAGRycy9kb3ducmV2LnhtbESP3YrCMBSE7xd8h3AWvFvTrSBSjbIsCCp7Y/UBDs3p&#10;DyYnJYm2vr1ZELwcZuYbZr0drRF38qFzrOB7loEgrpzuuFFwOe++liBCRNZoHJOCBwXYbiYfayy0&#10;G/hE9zI2IkE4FKigjbEvpAxVSxbDzPXEyaudtxiT9I3UHocEt0bmWbaQFjtOCy329NtSdS1vVoE8&#10;l7thWRqfuWNe/5nD/lSTU2r6Of6sQEQa4zv8au+1gkU+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WsJzBAAAA3AAAAA8AAAAAAAAAAAAAAAAAmAIAAGRycy9kb3du&#10;cmV2LnhtbFBLBQYAAAAABAAEAPUAAACGAwAAAAA=&#10;" filled="f" stroked="f">
                  <v:textbox style="mso-fit-shape-to-text:t" inset="0,0,0,0">
                    <w:txbxContent>
                      <w:p w14:paraId="4FCDAC02" w14:textId="77777777" w:rsidR="00AC42CE" w:rsidRDefault="00AC42CE" w:rsidP="00A77D7B">
                        <w:r>
                          <w:rPr>
                            <w:rFonts w:cs="Arial"/>
                            <w:color w:val="000000"/>
                            <w:sz w:val="8"/>
                            <w:szCs w:val="8"/>
                          </w:rPr>
                          <w:t>_</w:t>
                        </w:r>
                      </w:p>
                    </w:txbxContent>
                  </v:textbox>
                </v:rect>
                <v:rect id="Rectangle 406" o:spid="_x0000_s1262" style="position:absolute;left:8360;top:7794;width:2318;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8o6MEA&#10;AADcAAAADwAAAGRycy9kb3ducmV2LnhtbESP3YrCMBSE7xd8h3AWvFvTLSJSjbIsCCp7Y/UBDs3p&#10;DyYnJYm2vr1ZELwcZuYbZr0drRF38qFzrOB7loEgrpzuuFFwOe++liBCRNZoHJOCBwXYbiYfayy0&#10;G/hE9zI2IkE4FKigjbEvpAxVSxbDzPXEyaudtxiT9I3UHocEt0bmWbaQFjtOCy329NtSdS1vVoE8&#10;l7thWRqfuWNe/5nD/lSTU2r6Of6sQEQa4zv8au+1gkU+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KOjBAAAA3AAAAA8AAAAAAAAAAAAAAAAAmAIAAGRycy9kb3du&#10;cmV2LnhtbFBLBQYAAAAABAAEAPUAAACGAwAAAAA=&#10;" filled="f" stroked="f">
                  <v:textbox style="mso-fit-shape-to-text:t" inset="0,0,0,0">
                    <w:txbxContent>
                      <w:p w14:paraId="3A584011" w14:textId="77777777" w:rsidR="00AC42CE" w:rsidRDefault="00AC42CE" w:rsidP="00A77D7B">
                        <w:r>
                          <w:rPr>
                            <w:rFonts w:cs="Arial"/>
                            <w:color w:val="000000"/>
                            <w:sz w:val="8"/>
                            <w:szCs w:val="8"/>
                          </w:rPr>
                          <w:t>SmartIcon</w:t>
                        </w:r>
                      </w:p>
                    </w:txbxContent>
                  </v:textbox>
                </v:rect>
                <v:rect id="Rectangle 407" o:spid="_x0000_s1263" style="position:absolute;left:11734;top:14213;width:3499;height:1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CSrcUA&#10;AADcAAAADwAAAGRycy9kb3ducmV2LnhtbESPT2vCQBTE70K/w/IKvelutYYaXaUIgYL1UC30+sg+&#10;k9Ds2zS7+eO37xYEj8PM/IbZ7EZbi55aXznW8DxTIIhzZyouNHyds+krCB+QDdaOScOVPOy2D5MN&#10;psYN/En9KRQiQtinqKEMoUml9HlJFv3MNcTRu7jWYoiyLaRpcYhwW8u5Uom0WHFcKLGhfUn5z6mz&#10;GjB5Mb/Hy+LjfOgSXBWjypbfSuunx/FtDSLQGO7hW/vdaEjmS/g/E4+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JKtxQAAANwAAAAPAAAAAAAAAAAAAAAAAJgCAABkcnMv&#10;ZG93bnJldi54bWxQSwUGAAAAAAQABAD1AAAAigMAAAAA&#10;" stroked="f"/>
                <v:rect id="Rectangle 408" o:spid="_x0000_s1264" style="position:absolute;left:11734;top:14213;width:3499;height:1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ROXMMA&#10;AADcAAAADwAAAGRycy9kb3ducmV2LnhtbESPQWsCMRSE7wX/Q3iCt5rVw2K3RrGKoniqtffH5rlZ&#10;unlZk6irv94UCj0OM/MNM513thFX8qF2rGA0zEAQl07XXCk4fq1fJyBCRNbYOCYFdwown/Veplho&#10;d+NPuh5iJRKEQ4EKTIxtIWUoDVkMQ9cSJ+/kvMWYpK+k9nhLcNvIcZbl0mLNacFgS0tD5c/hYhWw&#10;CZvjeW82p2qXL9q38Pjw3yulBv1u8Q4iUhf/w3/trVaQj3P4PZOO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ROXMMAAADcAAAADwAAAAAAAAAAAAAAAACYAgAAZHJzL2Rv&#10;d25yZXYueG1sUEsFBgAAAAAEAAQA9QAAAIgDAAAAAA==&#10;" filled="f" strokeweight=".15pt"/>
                <v:rect id="Rectangle 409" o:spid="_x0000_s1265" style="position:absolute;left:11223;top:14398;width:1018;height: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pQcQA&#10;AADcAAAADwAAAGRycy9kb3ducmV2LnhtbESPT4vCMBTE7wt+h/AEb2vin63aNYoIguB6UBf2+mie&#10;bdnmpTZR67c3wsIeh5n5DTNftrYSN2p86VjDoK9AEGfOlJxr+D5t3qcgfEA2WDkmDQ/ysFx03uaY&#10;GnfnA92OIRcRwj5FDUUIdSqlzwqy6PuuJo7e2TUWQ5RNLk2D9wi3lRwqlUiLJceFAmtaF5T9Hq9W&#10;AyZjc9mfR1+n3TXBWd6qzceP0rrXbVefIAK14T/8194aDclwA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qUHEAAAA3AAAAA8AAAAAAAAAAAAAAAAAmAIAAGRycy9k&#10;b3ducmV2LnhtbFBLBQYAAAAABAAEAPUAAACJAwAAAAA=&#10;" stroked="f"/>
                <v:rect id="Rectangle 410" o:spid="_x0000_s1266" style="position:absolute;left:11223;top:14398;width:1018;height: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d/tcEA&#10;AADcAAAADwAAAGRycy9kb3ducmV2LnhtbERPu27CMBTdkfgH6yJ1AweGqKQ4EaUCterEo/tVfImj&#10;xtepbSDt19cDEuPRea+qwXbiSj60jhXMZxkI4trplhsFp+N2+gwiRGSNnWNS8EsBqnI8WmGh3Y33&#10;dD3ERqQQDgUqMDH2hZShNmQxzFxPnLiz8xZjgr6R2uMthdtOLrIslxZbTg0Ge9oYqr8PF6uATdid&#10;fj7N7tx85Ot+Gf5e/debUk+TYf0CItIQH+K7+10ryBdpbTqTjoAs/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Xf7XBAAAA3AAAAA8AAAAAAAAAAAAAAAAAmAIAAGRycy9kb3du&#10;cmV2LnhtbFBLBQYAAAAABAAEAPUAAACGAwAAAAA=&#10;" filled="f" strokeweight=".15pt"/>
                <v:rect id="Rectangle 411" o:spid="_x0000_s1267" style="position:absolute;left:11223;top:15131;width:1018;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2YqMUA&#10;AADcAAAADwAAAGRycy9kb3ducmV2LnhtbESPQWvCQBSE70L/w/IKvelurYYa3YRSCBTUQ7XQ6yP7&#10;TILZt2l2jem/dwsFj8PMfMNs8tG2YqDeN441PM8UCOLSmYYrDV/HYvoKwgdkg61j0vBLHvLsYbLB&#10;1Lgrf9JwCJWIEPYpaqhD6FIpfVmTRT9zHXH0Tq63GKLsK2l6vEa4beVcqURabDgu1NjRe03l+XCx&#10;GjBZmJ/96WV33F4SXFWjKpbfSuunx/FtDSLQGO7h//aH0ZDMV/B3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ZioxQAAANwAAAAPAAAAAAAAAAAAAAAAAJgCAABkcnMv&#10;ZG93bnJldi54bWxQSwUGAAAAAAQABAD1AAAAigMAAAAA&#10;" stroked="f"/>
                <v:rect id="Rectangle 412" o:spid="_x0000_s1268" style="position:absolute;left:11223;top:15131;width:1018;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jlbsAA&#10;AADcAAAADwAAAGRycy9kb3ducmV2LnhtbERPTWsCMRC9C/0PYQreNKuFxa5GsZaKxZNW78Nm3Cxu&#10;Jtsk1dVf3xwEj4/3PVt0thEX8qF2rGA0zEAQl07XXCk4/HwNJiBCRNbYOCYFNwqwmL/0Zlhod+Ud&#10;XfaxEimEQ4EKTIxtIWUoDVkMQ9cSJ+7kvMWYoK+k9nhN4baR4yzLpcWaU4PBllaGyvP+zypgE9aH&#10;361Zn6rvfNm+h/uHP34q1X/tllMQkbr4FD/cG60gf0vz05l0BOT8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jjlbsAAAADcAAAADwAAAAAAAAAAAAAAAACYAgAAZHJzL2Rvd25y&#10;ZXYueG1sUEsFBgAAAAAEAAQA9QAAAIUDAAAAAA==&#10;" filled="f" strokeweight=".15pt"/>
                <v:rect id="Rectangle 413" o:spid="_x0000_s1269" style="position:absolute;left:12472;top:14737;width:3981;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EdrcEA&#10;AADcAAAADwAAAGRycy9kb3ducmV2LnhtbESPzYoCMRCE7wu+Q2jB25pRQWQ0igiCK3tx9AGaSc8P&#10;Jp0hic7s25sFwWNRVV9Rm91gjXiSD61jBbNpBoK4dLrlWsHtevxegQgRWaNxTAr+KMBuO/raYK5d&#10;zxd6FrEWCcIhRwVNjF0uZSgbshimriNOXuW8xZikr6X22Ce4NXKeZUtpseW00GBHh4bKe/GwCuS1&#10;OParwvjMnefVr/k5XSpySk3Gw34NItIQP+F3+6QVLBcz+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RHa3BAAAA3AAAAA8AAAAAAAAAAAAAAAAAmAIAAGRycy9kb3du&#10;cmV2LnhtbFBLBQYAAAAABAAEAPUAAACGAwAAAAA=&#10;" filled="f" stroked="f">
                  <v:textbox style="mso-fit-shape-to-text:t" inset="0,0,0,0">
                    <w:txbxContent>
                      <w:p w14:paraId="706D6C73" w14:textId="77777777" w:rsidR="00AC42CE" w:rsidRDefault="00AC42CE" w:rsidP="00A77D7B">
                        <w:r>
                          <w:rPr>
                            <w:rFonts w:cs="Arial"/>
                            <w:color w:val="000000"/>
                            <w:sz w:val="8"/>
                            <w:szCs w:val="8"/>
                          </w:rPr>
                          <w:t>Wholesale Online</w:t>
                        </w:r>
                      </w:p>
                    </w:txbxContent>
                  </v:textbox>
                </v:rect>
                <v:rect id="Rectangle 414" o:spid="_x0000_s1270" style="position:absolute;left:9257;top:10325;width:3286;height:1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CcBMUA&#10;AADcAAAADwAAAGRycy9kb3ducmV2LnhtbESPQWvCQBSE70L/w/IK3nS3RkONrlKEQMF6qBZ6fWSf&#10;SWj2bZrdxPTfdwsFj8PMfMNs96NtxECdrx1reJorEMSFMzWXGj4u+ewZhA/IBhvHpOGHPOx3D5Mt&#10;Zsbd+J2GcyhFhLDPUEMVQptJ6YuKLPq5a4mjd3WdxRBlV0rT4S3CbSMXSqXSYs1xocKWDhUVX+fe&#10;asB0ab5P1+TtcuxTXJejylefSuvp4/iyARFoDPfwf/vVaEiTBfydiUd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UJwExQAAANwAAAAPAAAAAAAAAAAAAAAAAJgCAABkcnMv&#10;ZG93bnJldi54bWxQSwUGAAAAAAQABAD1AAAAigMAAAAA&#10;" stroked="f"/>
                <v:rect id="Rectangle 415" o:spid="_x0000_s1271" style="position:absolute;left:9257;top:10325;width:3286;height:1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7GcQA&#10;AADcAAAADwAAAGRycy9kb3ducmV2LnhtbESPT2sCMRTE7wW/Q3iCt5q1wlJXo2hFaenJf/fH5rlZ&#10;3LysSdRtP31TKPQ4zMxvmNmis424kw+1YwWjYQaCuHS65krB8bB5fgURIrLGxjEp+KIAi3nvaYaF&#10;dg/e0X0fK5EgHApUYGJsCylDachiGLqWOHln5y3GJH0ltcdHgttGvmRZLi3WnBYMtvRmqLzsb1YB&#10;m7A9Xj/N9lx95Mt2Er5X/rRWatDvllMQkbr4H/5rv2sF+XgMv2fSEZ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qexnEAAAA3AAAAA8AAAAAAAAAAAAAAAAAmAIAAGRycy9k&#10;b3ducmV2LnhtbFBLBQYAAAAABAAEAPUAAACJAwAAAAA=&#10;" filled="f" strokeweight=".15pt"/>
                <v:rect id="Rectangle 416" o:spid="_x0000_s1272" style="position:absolute;left:8746;top:10509;width:102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Wh68MA&#10;AADcAAAADwAAAGRycy9kb3ducmV2LnhtbESPQYvCMBSE78L+h/AW9qaJqxatRpEFYUE9rC54fTTP&#10;tti81CZq/fdGEDwOM/MNM1u0thJXanzpWEO/p0AQZ86UnGv436+6YxA+IBusHJOGO3lYzD86M0yN&#10;u/EfXXchFxHCPkUNRQh1KqXPCrLoe64mjt7RNRZDlE0uTYO3CLeV/FYqkRZLjgsF1vRTUHbaXawG&#10;TIbmvD0ONvv1JcFJ3qrV6KC0/vpsl1MQgdrwDr/av0ZDMhjC80w8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Wh68MAAADcAAAADwAAAAAAAAAAAAAAAACYAgAAZHJzL2Rv&#10;d25yZXYueG1sUEsFBgAAAAAEAAQA9QAAAIgDAAAAAA==&#10;" stroked="f"/>
                <v:rect id="Rectangle 417" o:spid="_x0000_s1273" style="position:absolute;left:8746;top:10509;width:102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9G9sQA&#10;AADcAAAADwAAAGRycy9kb3ducmV2LnhtbESPT2sCMRTE7wW/Q3hCb5q10qWuRrFKpcVT/XN/bJ6b&#10;xc3LmqS67advCkKPw8z8hpktOtuIK/lQO1YwGmYgiEuna64UHPZvgxcQISJrbByTgm8KsJj3HmZY&#10;aHfjT7ruYiUShEOBCkyMbSFlKA1ZDEPXEifv5LzFmKSvpPZ4S3DbyKcsy6XFmtOCwZZWhsrz7ssq&#10;YBM2h8vWbE7VR75sJ+Hn1R/XSj32u+UURKQu/ofv7XetIB8/w9+ZdAT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PRvbEAAAA3AAAAA8AAAAAAAAAAAAAAAAAmAIAAGRycy9k&#10;b3ducmV2LnhtbFBLBQYAAAAABAAEAPUAAACJAwAAAAA=&#10;" filled="f" strokeweight=".15pt"/>
                <v:rect id="Rectangle 418" o:spid="_x0000_s1274" style="position:absolute;left:8746;top:11238;width:1027;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uaB8QA&#10;AADcAAAADwAAAGRycy9kb3ducmV2LnhtbESPT2sCMRTE70K/Q3iF3jSpf0K7NYoUBEE9qIVeH5vn&#10;7tLNy3YTdf32RhA8DjPzG2Y671wtztSGyrOB94ECQZx7W3Fh4Oew7H+ACBHZYu2ZDFwpwHz20pti&#10;Zv2Fd3Tex0IkCIcMDZQxNpmUIS/JYRj4hjh5R986jEm2hbQtXhLc1XKolJYOK04LJTb0XVL+tz85&#10;A6jH9n97HG0O65PGz6JTy8mvMubttVt8gYjUxWf40V5ZA3qk4X4mHQE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rmgfEAAAA3AAAAA8AAAAAAAAAAAAAAAAAmAIAAGRycy9k&#10;b3ducmV2LnhtbFBLBQYAAAAABAAEAPUAAACJAwAAAAA=&#10;" stroked="f"/>
                <v:rect id="Rectangle 419" o:spid="_x0000_s1275" style="position:absolute;left:8746;top:11238;width:1027;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F9GsQA&#10;AADcAAAADwAAAGRycy9kb3ducmV2LnhtbESPQWsCMRSE74L/ITzBW822hbVdjWJblIqnWr0/Ns/N&#10;0s3LNom69tcboeBxmJlvmOm8s404kQ+1YwWPowwEcel0zZWC3ffy4QVEiMgaG8ek4EIB5rN+b4qF&#10;dmf+otM2ViJBOBSowMTYFlKG0pDFMHItcfIOzluMSfpKao/nBLeNfMqyXFqsOS0YbOndUPmzPVoF&#10;bMJq97sxq0O1zhfta/h78/sPpYaDbjEBEamL9/B/+1MryJ/HcDuTjoC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RfRrEAAAA3AAAAA8AAAAAAAAAAAAAAAAAmAIAAGRycy9k&#10;b3ducmV2LnhtbFBLBQYAAAAABAAEAPUAAACJAwAAAAA=&#10;" filled="f" strokeweight=".15pt"/>
                <v:rect id="Rectangle 420" o:spid="_x0000_s1276" style="position:absolute;left:9978;top:10853;width:737;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u0MMAA&#10;AADcAAAADwAAAGRycy9kb3ducmV2LnhtbERPS2rDMBDdF3IHMYHuGjkuBONGCSUQSEo2sXuAwRp/&#10;qDQykmK7t68WhSwf778/LtaIiXwYHCvYbjIQxI3TA3cKvuvzWwEiRGSNxjEp+KUAx8PqZY+ldjPf&#10;aapiJ1IIhxIV9DGOpZSh6cli2LiROHGt8xZjgr6T2uOcwq2ReZbtpMWBU0OPI516an6qh1Ug6+o8&#10;F5XxmfvK25u5Xu4tOaVe18vnB4hIS3yK/90XrWD3ntam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Ku0MMAAAADcAAAADwAAAAAAAAAAAAAAAACYAgAAZHJzL2Rvd25y&#10;ZXYueG1sUEsFBgAAAAAEAAQA9QAAAIUDAAAAAA==&#10;" filled="f" stroked="f">
                  <v:textbox style="mso-fit-shape-to-text:t" inset="0,0,0,0">
                    <w:txbxContent>
                      <w:p w14:paraId="117C4DA1" w14:textId="77777777" w:rsidR="00AC42CE" w:rsidRDefault="00AC42CE" w:rsidP="00A77D7B">
                        <w:r>
                          <w:rPr>
                            <w:rFonts w:cs="Arial"/>
                            <w:color w:val="000000"/>
                            <w:sz w:val="8"/>
                            <w:szCs w:val="8"/>
                          </w:rPr>
                          <w:t>GS</w:t>
                        </w:r>
                      </w:p>
                    </w:txbxContent>
                  </v:textbox>
                </v:rect>
                <v:rect id="Rectangle 421" o:spid="_x0000_s1277" style="position:absolute;left:10464;top:10853;width:286;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Rq8IA&#10;AADcAAAADwAAAGRycy9kb3ducmV2LnhtbESPzYoCMRCE74LvEFrwphkVxB2NIoKgy14c9wGaSc8P&#10;Jp0hic749puFhT0WVfUVtTsM1ogX+dA6VrCYZyCIS6dbrhV838+zDYgQkTUax6TgTQEO+/Foh7l2&#10;Pd/oVcRaJAiHHBU0MXa5lKFsyGKYu444eZXzFmOSvpbaY5/g1shllq2lxZbTQoMdnRoqH8XTKpD3&#10;4txvCuMz97msvsz1cqvIKTWdDMctiEhD/A//tS9awXr1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5xGrwgAAANwAAAAPAAAAAAAAAAAAAAAAAJgCAABkcnMvZG93&#10;bnJldi54bWxQSwUGAAAAAAQABAD1AAAAhwMAAAAA&#10;" filled="f" stroked="f">
                  <v:textbox style="mso-fit-shape-to-text:t" inset="0,0,0,0">
                    <w:txbxContent>
                      <w:p w14:paraId="604A9D6E" w14:textId="77777777" w:rsidR="00AC42CE" w:rsidRDefault="00AC42CE" w:rsidP="00A77D7B">
                        <w:r>
                          <w:rPr>
                            <w:rFonts w:cs="Arial"/>
                            <w:color w:val="000000"/>
                            <w:sz w:val="8"/>
                            <w:szCs w:val="8"/>
                          </w:rPr>
                          <w:t>_</w:t>
                        </w:r>
                      </w:p>
                    </w:txbxContent>
                  </v:textbox>
                </v:rect>
                <v:rect id="Rectangle 422" o:spid="_x0000_s1278" style="position:absolute;left:10649;top:10853;width:2628;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vLS8AA&#10;AADcAAAADwAAAGRycy9kb3ducmV2LnhtbERPS2rDMBDdF3IHMYHuGjmmBONGCSUQSEo2sXuAwRp/&#10;qDQykmK7t68WhSwf778/LtaIiXwYHCvYbjIQxI3TA3cKvuvzWwEiRGSNxjEp+KUAx8PqZY+ldjPf&#10;aapiJ1IIhxIV9DGOpZSh6cli2LiROHGt8xZjgr6T2uOcwq2ReZbtpMWBU0OPI516an6qh1Ug6+o8&#10;F5XxmfvK25u5Xu4tOaVe18vnB4hIS3yK/90XrWD3nuan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tvLS8AAAADcAAAADwAAAAAAAAAAAAAAAACYAgAAZHJzL2Rvd25y&#10;ZXYueG1sUEsFBgAAAAAEAAQA9QAAAIUDAAAAAA==&#10;" filled="f" stroked="f">
                  <v:textbox style="mso-fit-shape-to-text:t" inset="0,0,0,0">
                    <w:txbxContent>
                      <w:p w14:paraId="22D01192" w14:textId="77777777" w:rsidR="00AC42CE" w:rsidRDefault="00AC42CE" w:rsidP="00A77D7B">
                        <w:r>
                          <w:rPr>
                            <w:rFonts w:cs="Arial"/>
                            <w:color w:val="000000"/>
                            <w:sz w:val="8"/>
                            <w:szCs w:val="8"/>
                          </w:rPr>
                          <w:t>Parameters</w:t>
                        </w:r>
                      </w:p>
                    </w:txbxContent>
                  </v:textbox>
                </v:rect>
                <v:rect id="Rectangle 423" o:spid="_x0000_s1279" style="position:absolute;left:11642;top:12479;width:3126;height:1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RxDsQA&#10;AADcAAAADwAAAGRycy9kb3ducmV2LnhtbESPW4vCMBSE3xf8D+EIvq2Jly1ajSKCIKz74AV8PTTH&#10;ttic1CZq99+bhQUfh5n5hpkvW1uJBzW+dKxh0FcgiDNnSs41nI6bzwkIH5ANVo5Jwy95WC46H3NM&#10;jXvynh6HkIsIYZ+ihiKEOpXSZwVZ9H1XE0fv4hqLIcoml6bBZ4TbSg6VSqTFkuNCgTWtC8quh7vV&#10;gMnY3H4uo93x+57gNG/V5uustO5129UMRKA2vMP/7a3RkIwH8HcmHgG5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EcQ7EAAAA3AAAAA8AAAAAAAAAAAAAAAAAmAIAAGRycy9k&#10;b3ducmV2LnhtbFBLBQYAAAAABAAEAPUAAACJAwAAAAA=&#10;" stroked="f"/>
                <v:rect id="Rectangle 424" o:spid="_x0000_s1280" style="position:absolute;left:11642;top:12479;width:3126;height:1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t/8QA&#10;AADcAAAADwAAAGRycy9kb3ducmV2LnhtbESPT2sCMRTE7wW/Q3hCb5pVylJXo2iL0tKT/+6PzXOz&#10;uHlZk6jbfvqmIPQ4zMxvmNmis424kQ+1YwWjYQaCuHS65krBYb8evIIIEVlj45gUfFOAxbz3NMNC&#10;uztv6baLlUgQDgUqMDG2hZShNGQxDF1LnLyT8xZjkr6S2uM9wW0jx1mWS4s1pwWDLb0ZKs+7q1XA&#10;JmwOly+zOVWf+bKdhJ+VP74r9dzvllMQkbr4H360P7SC/GUMf2fSEZ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grf/EAAAA3AAAAA8AAAAAAAAAAAAAAAAAmAIAAGRycy9k&#10;b3ducmV2LnhtbFBLBQYAAAAABAAEAPUAAACJAwAAAAA=&#10;" filled="f" strokeweight=".15pt"/>
                <v:rect id="Rectangle 425" o:spid="_x0000_s1281" style="position:absolute;left:11126;top:12663;width:1027;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pK4sMA&#10;AADcAAAADwAAAGRycy9kb3ducmV2LnhtbESPQYvCMBSE78L+h/AW9qaJqxatRpEFYUE9rC54fTTP&#10;tti81CZq/fdGEDwOM/MNM1u0thJXanzpWEO/p0AQZ86UnGv436+6YxA+IBusHJOGO3lYzD86M0yN&#10;u/EfXXchFxHCPkUNRQh1KqXPCrLoe64mjt7RNRZDlE0uTYO3CLeV/FYqkRZLjgsF1vRTUHbaXawG&#10;TIbmvD0ONvv1JcFJ3qrV6KC0/vpsl1MQgdrwDr/av0ZDMhzA80w8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pK4sMAAADcAAAADwAAAAAAAAAAAAAAAACYAgAAZHJzL2Rv&#10;d25yZXYueG1sUEsFBgAAAAAEAAQA9QAAAIgDAAAAAA==&#10;" stroked="f"/>
                <v:rect id="Rectangle 426" o:spid="_x0000_s1282" style="position:absolute;left:11126;top:12663;width:1027;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WQEMQA&#10;AADcAAAADwAAAGRycy9kb3ducmV2LnhtbESPT2sCMRTE7wW/Q3iCt5q1yFJXo2hFaenJf/fH5rlZ&#10;3LysSdRtP31TKPQ4zMxvmNmis424kw+1YwWjYQaCuHS65krB8bB5fgURIrLGxjEp+KIAi3nvaYaF&#10;dg/e0X0fK5EgHApUYGJsCylDachiGLqWOHln5y3GJH0ltcdHgttGvmRZLi3WnBYMtvRmqLzsb1YB&#10;m7A9Xj/N9lx95Mt2Er5X/rRWatDvllMQkbr4H/5rv2sF+XgMv2fSEZ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FkBDEAAAA3AAAAA8AAAAAAAAAAAAAAAAAmAIAAGRycy9k&#10;b3ducmV2LnhtbFBLBQYAAAAABAAEAPUAAACJAwAAAAA=&#10;" filled="f" strokeweight=".15pt"/>
                <v:rect id="Rectangle 427" o:spid="_x0000_s1283" style="position:absolute;left:11126;top:13400;width:1027;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93DcMA&#10;AADcAAAADwAAAGRycy9kb3ducmV2LnhtbESPQYvCMBSE78L+h/AW9qaJrhatRhFBWFAPqwteH82z&#10;LTYvtYna/fdGEDwOM/MNM1u0thI3anzpWEO/p0AQZ86UnGv4O6y7YxA+IBusHJOGf/KwmH90Zpga&#10;d+dfuu1DLiKEfYoaihDqVEqfFWTR91xNHL2TayyGKJtcmgbvEW4rOVAqkRZLjgsF1rQqKDvvr1YD&#10;JkNz2Z2+t4fNNcFJ3qr16Ki0/vpsl1MQgdrwDr/aP0ZDMhzB80w8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93DcMAAADcAAAADwAAAAAAAAAAAAAAAACYAgAAZHJzL2Rv&#10;d25yZXYueG1sUEsFBgAAAAAEAAQA9QAAAIgDAAAAAA==&#10;" stroked="f"/>
                <v:rect id="Rectangle 428" o:spid="_x0000_s1284" style="position:absolute;left:11126;top:13400;width:1027;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ur/MQA&#10;AADcAAAADwAAAGRycy9kb3ducmV2LnhtbESPW2sCMRSE3wv+h3AKfdNspSzt1iheUJQ+1cv7YXPc&#10;LN2crEnUtb++EYQ+DjPzDTOadLYRF/KhdqzgdZCBIC6drrlSsN8t++8gQkTW2DgmBTcKMBn3nkZY&#10;aHflb7psYyUShEOBCkyMbSFlKA1ZDAPXEifv6LzFmKSvpPZ4TXDbyGGW5dJizWnBYEtzQ+XP9mwV&#10;sAmr/enLrI7VJp+2H+F35g8LpV6eu+kniEhd/A8/2mutIH/L4X4mHQE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bq/zEAAAA3AAAAA8AAAAAAAAAAAAAAAAAmAIAAGRycy9k&#10;b3ducmV2LnhtbFBLBQYAAAAABAAEAPUAAACJAwAAAAA=&#10;" filled="f" strokeweight=".15pt"/>
                <v:rect id="Rectangle 429" o:spid="_x0000_s1285" style="position:absolute;left:12384;top:12994;width:736;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JTP8IA&#10;AADcAAAADwAAAGRycy9kb3ducmV2LnhtbESPzYoCMRCE74LvEFrYm2YUcWXWKCIIKl4c9wGaSc8P&#10;Jp0hyTqzb78RhD0WVfUVtdkN1ogn+dA6VjCfZSCIS6dbrhV834/TNYgQkTUax6TglwLstuPRBnPt&#10;er7Rs4i1SBAOOSpoYuxyKUPZkMUwcx1x8irnLcYkfS21xz7BrZGLLFtJiy2nhQY7OjRUPoofq0De&#10;i2O/LozP3GVRXc35dKvIKfUxGfZfICIN8T/8bp+0gtXyE1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MlM/wgAAANwAAAAPAAAAAAAAAAAAAAAAAJgCAABkcnMvZG93&#10;bnJldi54bWxQSwUGAAAAAAQABAD1AAAAhwMAAAAA&#10;" filled="f" stroked="f">
                  <v:textbox style="mso-fit-shape-to-text:t" inset="0,0,0,0">
                    <w:txbxContent>
                      <w:p w14:paraId="3A8CCB60" w14:textId="77777777" w:rsidR="00AC42CE" w:rsidRDefault="00AC42CE" w:rsidP="00A77D7B">
                        <w:r>
                          <w:rPr>
                            <w:rFonts w:cs="Arial"/>
                            <w:color w:val="000000"/>
                            <w:sz w:val="8"/>
                            <w:szCs w:val="8"/>
                          </w:rPr>
                          <w:t>GS</w:t>
                        </w:r>
                      </w:p>
                    </w:txbxContent>
                  </v:textbox>
                </v:rect>
                <v:rect id="Rectangle 430" o:spid="_x0000_s1286" style="position:absolute;left:12840;top:12994;width:286;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3HTcAA&#10;AADcAAAADwAAAGRycy9kb3ducmV2LnhtbERPS2rDMBDdF3IHMYHuGjmmBONGCSUQSEo2sXuAwRp/&#10;qDQykmK7t68WhSwf778/LtaIiXwYHCvYbjIQxI3TA3cKvuvzWwEiRGSNxjEp+KUAx8PqZY+ldjPf&#10;aapiJ1IIhxIV9DGOpZSh6cli2LiROHGt8xZjgr6T2uOcwq2ReZbtpMWBU0OPI516an6qh1Ug6+o8&#10;F5XxmfvK25u5Xu4tOaVe18vnB4hIS3yK/90XrWD3ntam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K3HTcAAAADcAAAADwAAAAAAAAAAAAAAAACYAgAAZHJzL2Rvd25y&#10;ZXYueG1sUEsFBgAAAAAEAAQA9QAAAIUDAAAAAA==&#10;" filled="f" stroked="f">
                  <v:textbox style="mso-fit-shape-to-text:t" inset="0,0,0,0">
                    <w:txbxContent>
                      <w:p w14:paraId="5C5164D1" w14:textId="77777777" w:rsidR="00AC42CE" w:rsidRDefault="00AC42CE" w:rsidP="00A77D7B">
                        <w:r>
                          <w:rPr>
                            <w:rFonts w:cs="Arial"/>
                            <w:color w:val="000000"/>
                            <w:sz w:val="8"/>
                            <w:szCs w:val="8"/>
                          </w:rPr>
                          <w:t>_</w:t>
                        </w:r>
                      </w:p>
                    </w:txbxContent>
                  </v:textbox>
                </v:rect>
                <v:rect id="Rectangle 431" o:spid="_x0000_s1287" style="position:absolute;left:13025;top:12994;width:2375;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i1sIA&#10;AADcAAAADwAAAGRycy9kb3ducmV2LnhtbESPzYoCMRCE74LvEFrwphlFxB2NIoKgy14c9wGaSc8P&#10;Jp0hic749puFhT0WVfUVtTsM1ogX+dA6VrCYZyCIS6dbrhV838+zDYgQkTUax6TgTQEO+/Foh7l2&#10;Pd/oVcRaJAiHHBU0MXa5lKFsyGKYu444eZXzFmOSvpbaY5/g1shllq2lxZbTQoMdnRoqH8XTKpD3&#10;4txvCuMz97msvsz1cqvIKTWdDMctiEhD/A//tS9awXr1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4WLWwgAAANwAAAAPAAAAAAAAAAAAAAAAAJgCAABkcnMvZG93&#10;bnJldi54bWxQSwUGAAAAAAQABAD1AAAAhwMAAAAA&#10;" filled="f" stroked="f">
                  <v:textbox style="mso-fit-shape-to-text:t" inset="0,0,0,0">
                    <w:txbxContent>
                      <w:p w14:paraId="3B0AC912" w14:textId="77777777" w:rsidR="00AC42CE" w:rsidRDefault="00AC42CE" w:rsidP="00A77D7B">
                        <w:r>
                          <w:rPr>
                            <w:rFonts w:cs="Arial"/>
                            <w:color w:val="000000"/>
                            <w:sz w:val="8"/>
                            <w:szCs w:val="8"/>
                          </w:rPr>
                          <w:t>Wholesale</w:t>
                        </w:r>
                      </w:p>
                    </w:txbxContent>
                  </v:textbox>
                </v:rect>
                <v:shape id="Freeform 432" o:spid="_x0000_s1288" style="position:absolute;left:21013;top:2443;width:2246;height:2254;visibility:visible;mso-wrap-style:square;v-text-anchor:top" coordsize="536,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yP8EA&#10;AADcAAAADwAAAGRycy9kb3ducmV2LnhtbERPTUvDQBC9C/6HZQRvZmOlUWK3RQoF6aHQreh1yI5J&#10;cHc2za5t/PfOodDj430vVlPw6kRj6iMbeCxKUMRNdD23Bj4Om4cXUCkjO/SRycAfJVgtb28WWLt4&#10;5j2dbG6VhHCq0UCX81BrnZqOAqYiDsTCfccxYBY4ttqNeJbw4PWsLCsdsGdp6HCgdUfNj/0NBvx2&#10;d9w+H331tP+0YrXW+q+1Mfd309srqExTvoov7ndnoJrLfDkjR0A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FMj/BAAAA3AAAAA8AAAAAAAAAAAAAAAAAmAIAAGRycy9kb3du&#10;cmV2LnhtbFBLBQYAAAAABAAEAPUAAACGAwAAAAA=&#10;" path="m,67l,472r,2l1,479r2,2l4,484r4,5l11,491r5,3l20,497r5,3l31,503r7,3l45,508r7,3l61,514r8,3l78,518r10,3l96,523r11,2l117,527r12,1l140,531r23,3l188,535r25,2l240,538r27,l294,538r27,-1l346,535r26,-1l394,531r12,-3l417,527r10,-2l438,523r10,-2l457,518r8,-1l474,514r8,-3l489,508r7,-2l503,503r6,-3l515,497r4,-3l523,491r4,-2l530,484r3,-3l534,479r2,-5l536,472r,-405l536,64r-2,-4l533,57r-3,-3l527,50r-4,-3l519,44r-4,-3l509,39r-6,-3l496,33r-7,-3l482,27r-8,-3l465,22r-8,-2l448,17,438,16,427,13,417,12,406,10,394,7,372,5,346,3,321,2,294,,267,,240,,213,2,188,3,163,5,140,7r-11,3l117,12r-10,1l96,16r-8,1l78,20r-9,2l61,24r-9,3l45,30r-7,3l31,36r-6,3l20,41r-4,3l11,47,8,50,4,54,3,57,1,60,,64r,3xe" stroked="f">
                  <v:path arrowok="t" o:connecttype="custom" o:connectlocs="0,197787;419,200721;1676,202816;4610,205749;8382,208263;12992,210778;18859,212873;25564,215387;32689,217063;40232,219158;49033,220835;58672,222511;78788,224187;100581,225444;123212,225444;145004,224187;165121,222511;174760,220835;183560,219158;191523,217063;198648,215387;204934,212873;210801,210778;215830,208263;219183,205749;222116,202816;223793,200721;224631,197787;224631,28076;223793,25142;222116,22628;219183,19695;215830,17181;210801,15085;204934,12571;198648,10057;191523,8381;183560,6705;174760,5028;165121,2933;145004,1257;123212,0;100581,0;78788,1257;58672,2933;49033,5028;40232,6705;32689,8381;25564,10057;18859,12571;12992,15085;8382,17181;4610,19695;1676,22628;419,25142;0,28076" o:connectangles="0,0,0,0,0,0,0,0,0,0,0,0,0,0,0,0,0,0,0,0,0,0,0,0,0,0,0,0,0,0,0,0,0,0,0,0,0,0,0,0,0,0,0,0,0,0,0,0,0,0,0,0,0,0,0,0"/>
                </v:shape>
                <v:shape id="Freeform 433" o:spid="_x0000_s1289" style="position:absolute;left:21013;top:2443;width:2246;height:2254;visibility:visible;mso-wrap-style:square;v-text-anchor:top" coordsize="536,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8q98QA&#10;AADcAAAADwAAAGRycy9kb3ducmV2LnhtbESPT4vCMBTE74LfITxhL7KmKlu0NpVFEPYk+Af2+mye&#10;bWnzUppsrd/eCMIeh5n5DZNuB9OInjpXWVYwn0UgiHOrKy4UXM77zxUI55E1NpZJwYMcbLPxKMVE&#10;2zsfqT/5QgQIuwQVlN63iZQuL8mgm9mWOHg32xn0QXaF1B3eA9w0chFFsTRYcVgosaVdSXl9+jMK&#10;Dre61utDf1zG13o13f/ax1pbpT4mw/cGhKfB/4ff7R+tIP6aw+tMO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fKvfEAAAA3AAAAA8AAAAAAAAAAAAAAAAAmAIAAGRycy9k&#10;b3ducmV2LnhtbFBLBQYAAAAABAAEAPUAAACJAwAAAAA=&#10;" path="m,67l,472r,2l1,479r2,2l4,484r4,5l11,491r5,3l20,497r5,3l31,503r7,3l45,508r7,3l61,514r8,3l78,518r10,3l96,523r11,2l117,527r12,1l140,531r23,3l188,535r25,2l240,538r27,l294,538r27,-1l346,535r26,-1l394,531r12,-3l417,527r10,-2l438,523r10,-2l457,518r8,-1l474,514r8,-3l489,508r7,-2l503,503r6,-3l515,497r4,-3l523,491r4,-2l530,484r3,-3l534,479r2,-5l536,472r,-405l536,64r-2,-4l533,57r-3,-3l527,50r-4,-3l519,44r-4,-3l509,39r-6,-3l496,33r-7,-3l482,27r-8,-3l465,22r-8,-2l448,17,438,16,427,13,417,12,406,10,394,7,372,5,346,3,321,2,294,,267,,240,,213,2,188,3,163,5,140,7r-11,3l117,12r-10,1l96,16r-8,1l78,20r-9,2l61,24r-9,3l45,30r-7,3l31,36r-6,3l20,41r-4,3l11,47,8,50,4,54,3,57,1,60,,64r,3e" filled="f" strokeweight=".35pt">
                  <v:path arrowok="t" o:connecttype="custom" o:connectlocs="0,197787;419,200721;1676,202816;4610,205749;8382,208263;12992,210778;18859,212873;25564,215387;32689,217063;40232,219158;49033,220835;58672,222511;78788,224187;100581,225444;123212,225444;145004,224187;165121,222511;174760,220835;183560,219158;191523,217063;198648,215387;204934,212873;210801,210778;215830,208263;219183,205749;222116,202816;223793,200721;224631,197787;224631,28076;223793,25142;222116,22628;219183,19695;215830,17181;210801,15085;204934,12571;198648,10057;191523,8381;183560,6705;174760,5028;165121,2933;145004,1257;123212,0;100581,0;78788,1257;58672,2933;49033,5028;40232,6705;32689,8381;25564,10057;18859,12571;12992,15085;8382,17181;4610,19695;1676,22628;419,25142;0,28076" o:connectangles="0,0,0,0,0,0,0,0,0,0,0,0,0,0,0,0,0,0,0,0,0,0,0,0,0,0,0,0,0,0,0,0,0,0,0,0,0,0,0,0,0,0,0,0,0,0,0,0,0,0,0,0,0,0,0,0"/>
                </v:shape>
                <v:shape id="Freeform 434" o:spid="_x0000_s1290" style="position:absolute;left:21013;top:2723;width:2246;height:285;visibility:visible;mso-wrap-style:square;v-text-anchor:top" coordsize="53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hGI8QA&#10;AADcAAAADwAAAGRycy9kb3ducmV2LnhtbESP3YrCMBSE74V9h3CEvdO0BUWqUURYXBYv6s8DHJrT&#10;H21OShPb+vabhQUvh5n5htnsRtOInjpXW1YQzyMQxLnVNZcKbtev2QqE88gaG8uk4EUOdtuPyQZT&#10;bQc+U3/xpQgQdikqqLxvUyldXpFBN7ctcfAK2xn0QXal1B0OAW4amUTRUhqsOSxU2NKhovxxeRoF&#10;RZxki1P++jkf2/2hGO6nOsucUp/Tcb8G4Wn07/B/+1srWC4S+DsTj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4RiPEAAAA3AAAAA8AAAAAAAAAAAAAAAAAmAIAAGRycy9k&#10;b3ducmV2LnhtbFBLBQYAAAAABAAEAPUAAACJAwAAAAA=&#10;" path="m,l,4,1,7r2,3l4,14r4,3l11,20r5,4l20,27r5,3l31,33r7,3l45,38r7,3l61,43r8,2l78,48r10,2l96,53r11,1l117,55r12,3l140,60r23,2l188,64r25,3l240,67r27,1l294,67r27,l346,64r26,-2l394,60r12,-2l417,55r10,-1l438,53r10,-3l457,48r8,-3l474,43r8,-2l489,38r7,-2l503,33r6,-3l515,27r4,-3l523,20r4,-3l530,14r3,-4l534,7r2,-3l536,e" filled="f" strokeweight=".35pt">
                  <v:path arrowok="t" o:connecttype="custom" o:connectlocs="0,0;0,1676;419,2933;1257,4190;1676,5867;3353,7124;4610,8381;6705,10057;8382,11314;10477,12571;12992,13828;15925,15086;18859,15924;21793,17181;25564,18019;28917,18857;32689,20114;36880,20952;40232,22209;44842,22628;49033,23047;54062,24305;58672,25143;68311,25981;78788,26819;89266,28076;100581,28076;111896,28495;123212,28076;134527,28076;145004,26819;155901,25981;165121,25143;170150,24305;174760,23047;178950,22628;183560,22209;187751,20952;191523,20114;194876,18857;198648,18019;202000,17181;204934,15924;207867,15086;210801,13828;213316,12571;215830,11314;217507,10057;219183,8381;220859,7124;222116,5867;223374,4190;223793,2933;224631,1676;224631,0;224631,0" o:connectangles="0,0,0,0,0,0,0,0,0,0,0,0,0,0,0,0,0,0,0,0,0,0,0,0,0,0,0,0,0,0,0,0,0,0,0,0,0,0,0,0,0,0,0,0,0,0,0,0,0,0,0,0,0,0,0,0"/>
                </v:shape>
                <v:rect id="Rectangle 435" o:spid="_x0000_s1291" style="position:absolute;left:21461;top:3297;width:2064;height: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DD4cIA&#10;AADcAAAADwAAAGRycy9kb3ducmV2LnhtbESPzYoCMRCE74LvEFrwphmVFZk1igiCLl4c9wGaSc8P&#10;Jp0hyTqzb28WhD0WVfUVtd0P1ogn+dA6VrCYZyCIS6dbrhV830+zDYgQkTUax6TglwLsd+PRFnPt&#10;er7Rs4i1SBAOOSpoYuxyKUPZkMUwdx1x8irnLcYkfS21xz7BrZHLLFtLiy2nhQY7OjZUPoofq0De&#10;i1O/KYzP3NeyuprL+VaRU2o6GQ6fICIN8T/8bp+1gvXH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0MPhwgAAANwAAAAPAAAAAAAAAAAAAAAAAJgCAABkcnMvZG93&#10;bnJldi54bWxQSwUGAAAAAAQABAD1AAAAhwMAAAAA&#10;" filled="f" stroked="f">
                  <v:textbox style="mso-fit-shape-to-text:t" inset="0,0,0,0">
                    <w:txbxContent>
                      <w:p w14:paraId="04218D8C" w14:textId="77777777" w:rsidR="00AC42CE" w:rsidRDefault="00AC42CE" w:rsidP="00A77D7B">
                        <w:r>
                          <w:rPr>
                            <w:rFonts w:cs="Arial"/>
                            <w:color w:val="000000"/>
                            <w:sz w:val="8"/>
                            <w:szCs w:val="8"/>
                          </w:rPr>
                          <w:t>GSW DB</w:t>
                        </w:r>
                      </w:p>
                    </w:txbxContent>
                  </v:textbox>
                </v:rect>
                <v:rect id="Rectangle 436" o:spid="_x0000_s1292" style="position:absolute;left:21189;top:3700;width:171;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lblcIA&#10;AADcAAAADwAAAGRycy9kb3ducmV2LnhtbESPzYoCMRCE74LvEFrwphnFFZk1igiCLl4c9wGaSc8P&#10;Jp0hyTqzb28WhD0WVfUVtd0P1ogn+dA6VrCYZyCIS6dbrhV830+zDYgQkTUax6TglwLsd+PRFnPt&#10;er7Rs4i1SBAOOSpoYuxyKUPZkMUwdx1x8irnLcYkfS21xz7BrZHLLFtLiy2nhQY7OjZUPoofq0De&#10;i1O/KYzP3NeyuprL+VaRU2o6GQ6fICIN8T/8bp+1gvXH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OVuVwgAAANwAAAAPAAAAAAAAAAAAAAAAAJgCAABkcnMvZG93&#10;bnJldi54bWxQSwUGAAAAAAQABAD1AAAAhwMAAAAA&#10;" filled="f" stroked="f">
                  <v:textbox style="mso-fit-shape-to-text:t" inset="0,0,0,0">
                    <w:txbxContent>
                      <w:p w14:paraId="2E07AF7E" w14:textId="77777777" w:rsidR="00AC42CE" w:rsidRDefault="00AC42CE" w:rsidP="00A77D7B">
                        <w:r>
                          <w:rPr>
                            <w:rFonts w:cs="Arial"/>
                            <w:color w:val="000000"/>
                            <w:sz w:val="8"/>
                            <w:szCs w:val="8"/>
                          </w:rPr>
                          <w:t>(</w:t>
                        </w:r>
                      </w:p>
                    </w:txbxContent>
                  </v:textbox>
                </v:rect>
                <v:rect id="Rectangle 437" o:spid="_x0000_s1293" style="position:absolute;left:21310;top:3700;width:286;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X+DsEA&#10;AADcAAAADwAAAGRycy9kb3ducmV2LnhtbESPzYoCMRCE7wu+Q2jB25pRUGTWKCIIKl4c9wGaSc8P&#10;Jp0hic749kZY2GNRVV9R6+1gjXiSD61jBbNpBoK4dLrlWsHv7fC9AhEiskbjmBS8KMB2M/paY65d&#10;z1d6FrEWCcIhRwVNjF0uZSgbshimriNOXuW8xZikr6X22Ce4NXKeZUtpseW00GBH+4bKe/GwCuSt&#10;OPSrwvjMnefVxZyO14qcUpPxsPsBEWmI/+G/9lErWC4W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1/g7BAAAA3AAAAA8AAAAAAAAAAAAAAAAAmAIAAGRycy9kb3du&#10;cmV2LnhtbFBLBQYAAAAABAAEAPUAAACGAwAAAAA=&#10;" filled="f" stroked="f">
                  <v:textbox style="mso-fit-shape-to-text:t" inset="0,0,0,0">
                    <w:txbxContent>
                      <w:p w14:paraId="08E5BA09" w14:textId="77777777" w:rsidR="00AC42CE" w:rsidRDefault="00AC42CE" w:rsidP="00A77D7B">
                        <w:r>
                          <w:rPr>
                            <w:rFonts w:cs="Arial"/>
                            <w:color w:val="000000"/>
                            <w:sz w:val="8"/>
                            <w:szCs w:val="8"/>
                          </w:rPr>
                          <w:t>7</w:t>
                        </w:r>
                      </w:p>
                    </w:txbxContent>
                  </v:textbox>
                </v:rect>
                <v:rect id="Rectangle 438" o:spid="_x0000_s1294" style="position:absolute;left:21587;top:3700;width:2178;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dgecEA&#10;AADcAAAADwAAAGRycy9kb3ducmV2LnhtbESP3YrCMBSE7xd8h3AE79ZUwSLVKMuCoMveWH2AQ3P6&#10;g8lJSaKtb79ZELwcZuYbZrsfrREP8qFzrGAxz0AQV0533Ci4Xg6faxAhIms0jknBkwLsd5OPLRba&#10;DXymRxkbkSAcClTQxtgXUoaqJYth7nri5NXOW4xJ+kZqj0OCWyOXWZZLix2nhRZ7+m6pupV3q0Be&#10;ysOwLo3P3M+y/jWn47kmp9RsOn5tQEQa4zv8ah+1gnyV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nYHnBAAAA3AAAAA8AAAAAAAAAAAAAAAAAmAIAAGRycy9kb3du&#10;cmV2LnhtbFBLBQYAAAAABAAEAPUAAACGAwAAAAA=&#10;" filled="f" stroked="f">
                  <v:textbox style="mso-fit-shape-to-text:t" inset="0,0,0,0">
                    <w:txbxContent>
                      <w:p w14:paraId="619A589C" w14:textId="77777777" w:rsidR="00AC42CE" w:rsidRDefault="00AC42CE" w:rsidP="00A77D7B">
                        <w:r>
                          <w:rPr>
                            <w:rFonts w:cs="Arial"/>
                            <w:color w:val="000000"/>
                            <w:sz w:val="8"/>
                            <w:szCs w:val="8"/>
                          </w:rPr>
                          <w:t>Instances</w:t>
                        </w:r>
                      </w:p>
                    </w:txbxContent>
                  </v:textbox>
                </v:rect>
                <v:rect id="Rectangle 439" o:spid="_x0000_s1295" style="position:absolute;left:22957;top:3700;width:172;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vF4sIA&#10;AADcAAAADwAAAGRycy9kb3ducmV2LnhtbESPzYoCMRCE74LvEFrYm2YUdGXWKCIIKl4c9wGaSc8P&#10;Jp0hyTqzb78RhD0WVfUVtdkN1ogn+dA6VjCfZSCIS6dbrhV834/TNYgQkTUax6TglwLstuPRBnPt&#10;er7Rs4i1SBAOOSpoYuxyKUPZkMUwcx1x8irnLcYkfS21xz7BrZGLLFtJiy2nhQY7OjRUPoofq0De&#10;i2O/LozP3GVRXc35dKvIKfUxGfZfICIN8T/8bp+0gtXyE1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68XiwgAAANwAAAAPAAAAAAAAAAAAAAAAAJgCAABkcnMvZG93&#10;bnJldi54bWxQSwUGAAAAAAQABAD1AAAAhwMAAAAA&#10;" filled="f" stroked="f">
                  <v:textbox style="mso-fit-shape-to-text:t" inset="0,0,0,0">
                    <w:txbxContent>
                      <w:p w14:paraId="16AA8AA4" w14:textId="77777777" w:rsidR="00AC42CE" w:rsidRDefault="00AC42CE" w:rsidP="00A77D7B">
                        <w:r>
                          <w:rPr>
                            <w:rFonts w:cs="Arial"/>
                            <w:color w:val="000000"/>
                            <w:sz w:val="8"/>
                            <w:szCs w:val="8"/>
                          </w:rPr>
                          <w:t>)</w:t>
                        </w:r>
                      </w:p>
                    </w:txbxContent>
                  </v:textbox>
                </v:rect>
                <v:shape id="Freeform 440" o:spid="_x0000_s1296" style="position:absolute;left:15598;top:3222;width:2246;height:2263;visibility:visible;mso-wrap-style:square;v-text-anchor:top" coordsize="536,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IuY8IA&#10;AADcAAAADwAAAGRycy9kb3ducmV2LnhtbERPTWvCQBC9F/wPywi9NRsL2hKzigQEkSo0Fc9jdkyC&#10;2dmQ3Wrir3cPgsfH+06XvWnElTpXW1YwiWIQxIXVNZcKDn/rj28QziNrbCyTgoEcLBejtxQTbW/8&#10;S9fclyKEsEtQQeV9m0jpiooMusi2xIE7286gD7Arpe7wFsJNIz/jeCYN1hwaKmwpq6i45P9Gwc89&#10;d/d+ddx/bfzxlG33w3kX50q9j/vVHISn3r/ET/dGK5hNw9p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wi5jwgAAANwAAAAPAAAAAAAAAAAAAAAAAJgCAABkcnMvZG93&#10;bnJldi54bWxQSwUGAAAAAAQABAD1AAAAhwMAAAAA&#10;" path="m,68l,471r,5l1,479r1,2l5,486r3,2l12,491r5,5l21,498r5,3l32,504r7,3l46,510r7,3l62,514r8,3l79,520r8,1l97,524r10,1l118,528r12,2l141,531r23,3l189,537r26,1l241,538r27,2l295,538r27,l347,537r26,-3l396,531r11,-1l418,528r10,-3l438,524r10,-3l458,520r8,-3l475,514r8,-1l490,510r7,-3l503,504r7,-3l514,498r6,-2l524,491r3,-3l530,486r3,-5l534,479r2,-3l536,471r,-403l536,64r-2,-3l533,58r-3,-4l527,51r-3,-3l520,44r-6,-3l510,39r-7,-3l497,33r-7,-3l483,27r-8,-3l466,23r-8,-3l448,19,438,16,428,14,418,12,407,10,396,9,373,6,347,3,322,2,295,,268,,241,,215,2,189,3,164,6,141,9r-11,1l118,12r-11,2l97,16,87,19r-8,1l70,23r-8,1l53,27r-7,3l39,33r-7,3l26,39r-5,2l17,44r-5,4l8,51,5,54,2,57,1,61,,64r,4xe" stroked="f">
                  <v:path arrowok="t" o:connecttype="custom" o:connectlocs="0,197368;419,200721;2095,203654;5029,205749;8801,208682;13411,211197;19278,213711;25983,215387;33108,217901;40652,219577;49452,221254;59091,222511;79208,225025;101000,225444;123631,225444;145423,225025;165959,222511;175179,221254;183560,219577;191942,217901;199067,215387;205353,213711;210801,211197;215411,208682;219602,205749;222116,203654;223793,200721;224631,197368;224631,28495;223793,25561;222116,22628;219602,20114;215411,17181;210801,15085;205353,12571;199067,10057;191942,8381;183560,6705;175179,5028;165959,3771;145423,1257;123631,0;101000,0;79208,1257;59091,3771;49452,5028;40652,6705;33108,8381;25983,10057;19278,12571;13411,15085;8801,17181;5029,20114;2095,22628;419,25561;0,28495" o:connectangles="0,0,0,0,0,0,0,0,0,0,0,0,0,0,0,0,0,0,0,0,0,0,0,0,0,0,0,0,0,0,0,0,0,0,0,0,0,0,0,0,0,0,0,0,0,0,0,0,0,0,0,0,0,0,0,0"/>
                </v:shape>
                <v:shape id="Freeform 441" o:spid="_x0000_s1297" style="position:absolute;left:15598;top:3222;width:2246;height:2263;visibility:visible;mso-wrap-style:square;v-text-anchor:top" coordsize="536,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E9RsYA&#10;AADcAAAADwAAAGRycy9kb3ducmV2LnhtbESPT2vCQBTE74V+h+UVvBTdVEzU1FWKIHjIofXP/ZF9&#10;JqHZt2F3jdFP3y0Uehxm5jfMajOYVvTkfGNZwdskAUFcWt1wpeB03I0XIHxA1thaJgV38rBZPz+t&#10;MNf2xl/UH0IlIoR9jgrqELpcSl/WZNBPbEccvYt1BkOUrpLa4S3CTSunSZJJgw3HhRo72tZUfh+u&#10;RsEjS81idpy7sv3M0qq4F6/nvlBq9DJ8vIMINIT/8F97rxVk6RJ+z8Qj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E9RsYAAADcAAAADwAAAAAAAAAAAAAAAACYAgAAZHJz&#10;L2Rvd25yZXYueG1sUEsFBgAAAAAEAAQA9QAAAIsDAAAAAA==&#10;" path="m,68l,471r,5l1,479r1,2l5,486r3,2l12,491r5,5l21,498r5,3l32,504r7,3l46,510r7,3l62,514r8,3l79,520r8,1l97,524r10,1l118,528r12,2l141,531r23,3l189,537r26,1l241,538r27,2l295,538r27,l347,537r26,-3l396,531r11,-1l418,528r10,-3l438,524r10,-3l458,520r8,-3l475,514r8,-1l490,510r7,-3l503,504r7,-3l514,498r6,-2l524,491r3,-3l530,486r3,-5l534,479r2,-3l536,471r,-403l536,64r-2,-3l533,58r-3,-4l527,51r-3,-3l520,44r-6,-3l510,39r-7,-3l497,33r-7,-3l483,27r-8,-3l466,23r-8,-3l448,19,438,16,428,14,418,12,407,10,396,9,373,6,347,3,322,2,295,,268,,241,,215,2,189,3,164,6,141,9r-11,1l118,12r-11,2l97,16,87,19r-8,1l70,23r-8,1l53,27r-7,3l39,33r-7,3l26,39r-5,2l17,44r-5,4l8,51,5,54,2,57,1,61,,64r,4e" filled="f" strokeweight=".35pt">
                  <v:path arrowok="t" o:connecttype="custom" o:connectlocs="0,197368;419,200721;2095,203654;5029,205749;8801,208682;13411,211197;19278,213711;25983,215387;33108,217901;40652,219577;49452,221254;59091,222511;79208,225025;101000,225444;123631,225444;145423,225025;165959,222511;175179,221254;183560,219577;191942,217901;199067,215387;205353,213711;210801,211197;215411,208682;219602,205749;222116,203654;223793,200721;224631,197368;224631,28495;223793,25561;222116,22628;219602,20114;215411,17181;210801,15085;205353,12571;199067,10057;191942,8381;183560,6705;175179,5028;165959,3771;145423,1257;123631,0;101000,0;79208,1257;59091,3771;49452,5028;40652,6705;33108,8381;25983,10057;19278,12571;13411,15085;8801,17181;5029,20114;2095,22628;419,25561;0,28495" o:connectangles="0,0,0,0,0,0,0,0,0,0,0,0,0,0,0,0,0,0,0,0,0,0,0,0,0,0,0,0,0,0,0,0,0,0,0,0,0,0,0,0,0,0,0,0,0,0,0,0,0,0,0,0,0,0,0,0"/>
                </v:shape>
                <v:shape id="Freeform 442" o:spid="_x0000_s1298" style="position:absolute;left:15598;top:3507;width:2246;height:281;visibility:visible;mso-wrap-style:square;v-text-anchor:top" coordsize="53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8uzMMA&#10;AADcAAAADwAAAGRycy9kb3ducmV2LnhtbERPz2vCMBS+C/sfwht4EU2nUEdnlLkxqHhS58HbI3lr&#10;S5uX0sTa/ffmIHj8+H6vNoNtRE+drxwreJslIIi1MxUXCn5PP9N3ED4gG2wck4J/8rBZv4xWmBl3&#10;4wP1x1CIGMI+QwVlCG0mpdclWfQz1xJH7s91FkOEXSFNh7cYbhs5T5JUWqw4NpTY0ldJuj5erYLd&#10;pb9s93r73Uyui3NeLes86Fqp8evw+QEi0BCe4oc7NwrSNM6PZ+IR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8uzMMAAADcAAAADwAAAAAAAAAAAAAAAACYAgAAZHJzL2Rv&#10;d25yZXYueG1sUEsFBgAAAAAEAAQA9QAAAIgDAAAAAA==&#10;" path="m,l,3,1,7r1,3l5,13r3,4l12,20r5,3l21,26r5,3l32,32r7,2l46,37r7,3l62,43r8,3l79,47r8,3l97,51r10,3l118,56r12,1l141,59r23,2l189,64r26,2l241,67r27,l295,67r27,-1l347,64r26,-3l396,59r11,-2l418,56r10,-2l438,51r10,-1l458,47r8,-1l475,43r8,-3l490,37r7,-3l503,32r7,-3l514,26r6,-3l524,20r3,-3l530,13r3,-3l534,7r2,-4l536,e" filled="f" strokeweight=".35pt">
                  <v:path arrowok="t" o:connecttype="custom" o:connectlocs="0,0;0,1257;419,2933;838,4190;2095,5448;3353,7124;5029,8381;7124,9638;8801,10895;10896,12152;13411,13409;16344,14248;19278,15505;22212,16762;25983,18019;29336,19276;33108,19695;36461,20952;40652,21371;44842,22628;49452,23467;54481,23886;59091,24724;68730,25562;79208,26819;90104,27657;101000,28076;112316,28076;123631,28076;134946,27657;145423,26819;156320,25562;165959,24724;170569,23886;175179,23467;179370,22628;183560,21371;187751,20952;191942,19695;195295,19276;199067,18019;202419,16762;205353,15505;208287,14248;210801,13409;213735,12152;215411,10895;217926,9638;219602,8381;220859,7124;222116,5448;223374,4190;223793,2933;224631,1257;224631,0;224631,0" o:connectangles="0,0,0,0,0,0,0,0,0,0,0,0,0,0,0,0,0,0,0,0,0,0,0,0,0,0,0,0,0,0,0,0,0,0,0,0,0,0,0,0,0,0,0,0,0,0,0,0,0,0,0,0,0,0,0,0"/>
                </v:shape>
                <v:rect id="Rectangle 443" o:spid="_x0000_s1299" style="position:absolute;left:15916;top:4089;width:2490;height: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IysMEA&#10;AADcAAAADwAAAGRycy9kb3ducmV2LnhtbESPzYoCMRCE74LvEFrYm2b0MMhoFBEElb047gM0k54f&#10;TDpDEp3x7c3Cwh6LqvqK2u5Ha8SLfOgcK1guMhDEldMdNwp+7qf5GkSIyBqNY1LwpgD73XSyxUK7&#10;gW/0KmMjEoRDgQraGPtCylC1ZDEsXE+cvNp5izFJ30jtcUhwa+Qqy3JpseO00GJPx5aqR/m0CuS9&#10;PA3r0vjMXVf1t7mcbzU5pb5m42EDItIY/8N/7bNWkOdL+D2TjoDc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iMrDBAAAA3AAAAA8AAAAAAAAAAAAAAAAAmAIAAGRycy9kb3du&#10;cmV2LnhtbFBLBQYAAAAABAAEAPUAAACGAwAAAAA=&#10;" filled="f" stroked="f">
                  <v:textbox style="mso-fit-shape-to-text:t" inset="0,0,0,0">
                    <w:txbxContent>
                      <w:p w14:paraId="2CEE6D1A" w14:textId="77777777" w:rsidR="00AC42CE" w:rsidRDefault="00AC42CE" w:rsidP="00A77D7B">
                        <w:r>
                          <w:rPr>
                            <w:rFonts w:cs="Arial"/>
                            <w:color w:val="000000"/>
                            <w:sz w:val="8"/>
                            <w:szCs w:val="8"/>
                          </w:rPr>
                          <w:t>Metrics DB</w:t>
                        </w:r>
                      </w:p>
                    </w:txbxContent>
                  </v:textbox>
                </v:rect>
                <v:shape id="Freeform 447" o:spid="_x0000_s1300" style="position:absolute;left:7442;top:19225;width:197;height:235;visibility:visible;mso-wrap-style:square;v-text-anchor:top" coordsize="4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3aMQA&#10;AADcAAAADwAAAGRycy9kb3ducmV2LnhtbESPQYvCMBCF7wv+hzCCl0VTPZSlGkUUQRQPuvsDhmZs&#10;is2kNtHGf28WFvb4ePO+N2+xirYRT+p87VjBdJKBIC6drrlS8PO9G3+B8AFZY+OYFLzIw2o5+Fhg&#10;oV3PZ3peQiUShH2BCkwIbSGlLw1Z9BPXEifv6jqLIcmukrrDPsFtI2dZlkuLNacGgy1tDJW3y8Om&#10;N872cDN6f4yHuLtX2fZ07T9PSo2GcT0HESiG/+O/9F4ryPMZ/I5JBJ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ud2jEAAAA3AAAAA8AAAAAAAAAAAAAAAAAmAIAAGRycy9k&#10;b3ducmV2LnhtbFBLBQYAAAAABAAEAPUAAACJAwAAAAA=&#10;" path="m,56l47,9,47,,,47r,9xe" fillcolor="#9a9a9a" stroked="f">
                  <v:path arrowok="t" o:connecttype="custom" o:connectlocs="0,23466;19697,3771;19697,0;0,19695;0,23466" o:connectangles="0,0,0,0,0"/>
                </v:shape>
                <v:shape id="Freeform 448" o:spid="_x0000_s1301" style="position:absolute;left:6914;top:17805;width:734;height:184;visibility:visible;mso-wrap-style:square;v-text-anchor:top" coordsize="17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IA7sYA&#10;AADcAAAADwAAAGRycy9kb3ducmV2LnhtbESPQWsCMRSE74L/IbxCL1KzbWEpW6MUrVBFD2oPPT42&#10;r5vFzcuSpO7WX28EweMwM98wk1lvG3EiH2rHCp7HGQji0umaKwXfh+XTG4gQkTU2jknBPwWYTYeD&#10;CRbadbyj0z5WIkE4FKjAxNgWUobSkMUwdi1x8n6dtxiT9JXUHrsEt418ybJcWqw5LRhsaW6oPO7/&#10;rIKffNX5hdlu9PE88qvD53q9XKBSjw/9xzuISH28h2/tL60gz1/heiYdAT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IA7sYAAADcAAAADwAAAAAAAAAAAAAAAACYAgAAZHJz&#10;L2Rvd25yZXYueG1sUEsFBgAAAAAEAAQA9QAAAIsDAAAAAA==&#10;" path="m,44l44,,175,,132,44,,44xe" fillcolor="#e6e6e6" stroked="f">
                  <v:path arrowok="t" o:connecttype="custom" o:connectlocs="0,18438;18440,0;73340,0;55319,18438;0,18438" o:connectangles="0,0,0,0,0"/>
                </v:shape>
                <v:shape id="Freeform 449" o:spid="_x0000_s1302" style="position:absolute;left:7468;top:17805;width:180;height:1617;visibility:visible;mso-wrap-style:square;v-text-anchor:top" coordsize="43,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Nu1cUA&#10;AADcAAAADwAAAGRycy9kb3ducmV2LnhtbESPwWrDMBBE74X+g9hCb43cEoTjRgmtQ6DQQ2iSS2+L&#10;tbGdWCtjKbb691Uh0OMwM2+Y5TraTow0+NaxhudZBoK4cqblWsPxsH3KQfiAbLBzTBp+yMN6dX+3&#10;xMK4ib9o3IdaJAj7AjU0IfSFlL5qyKKfuZ44eSc3WAxJDrU0A04Jbjv5kmVKWmw5LTTYU9lQddlf&#10;rYZJbcbduczrRfapynMeo/oO71o/PsS3VxCBYvgP39ofRoNSc/g7k4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A27VxQAAANwAAAAPAAAAAAAAAAAAAAAAAJgCAABkcnMv&#10;ZG93bnJldi54bWxQSwUGAAAAAAQABAD1AAAAigMAAAAA&#10;" path="m,44l43,r,342l,386,,44xe" fillcolor="#9a9a9a" stroked="f">
                  <v:path arrowok="t" o:connecttype="custom" o:connectlocs="0,18438;18021,0;18021,143312;0,161750;0,18438" o:connectangles="0,0,0,0,0"/>
                </v:shape>
                <v:rect id="Rectangle 450" o:spid="_x0000_s1303" style="position:absolute;left:6914;top:17989;width:554;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lVsQA&#10;AADcAAAADwAAAGRycy9kb3ducmV2LnhtbESPS2vDMBCE74X8B7GB3ho5j5riRAmh0Mct5EHPi7Wx&#10;nVgrI20S999XgUCPw8x8wyxWvWvVlUJsPBsYjzJQxKW3DVcGDvuPlzdQUZAttp7JwC9FWC0HTwss&#10;rL/xlq47qVSCcCzQQC3SFVrHsiaHceQ74uQdfXAoSYZK24C3BHetnmRZrh02nBZq7Oi9pvK8uzgD&#10;ep8HOU9n09NW4mTtLp9fm/LHmOdhv56DEurlP/xof1sDef4K9zPpCO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DJVbEAAAA3AAAAA8AAAAAAAAAAAAAAAAAmAIAAGRycy9k&#10;b3ducmV2LnhtbFBLBQYAAAAABAAEAPUAAACJAwAAAAA=&#10;" fillcolor="silver" stroked="f"/>
                <v:rect id="Rectangle 451" o:spid="_x0000_s1304" style="position:absolute;left:6914;top:17989;width:554;height:1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3nMQA&#10;AADcAAAADwAAAGRycy9kb3ducmV2LnhtbESPT2sCMRTE7wW/Q3hCbzVbD8FujWIVpdJT/XN/bJ6b&#10;pZuXNYm67advCgWPw8z8hpnOe9eKK4XYeNbwPCpAEFfeNFxrOOzXTxMQMSEbbD2Thm+KMJ8NHqZY&#10;Gn/jT7ruUi0yhGOJGmxKXSllrCw5jCPfEWfv5IPDlGWopQl4y3DXynFRKOmw4bxgsaOlpeprd3Ea&#10;2MbN4fxhN6d6qxbdS/x5C8eV1o/DfvEKIlGf7uH/9rvRoJSCvzP5CMj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u95zEAAAA3AAAAA8AAAAAAAAAAAAAAAAAmAIAAGRycy9k&#10;b3ducmV2LnhtbFBLBQYAAAAABAAEAPUAAACJAwAAAAA=&#10;" filled="f" strokeweight=".15pt"/>
                <v:shape id="Picture 452" o:spid="_x0000_s1305" type="#_x0000_t75" style="position:absolute;left:6931;top:18014;width:486;height: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p1qXCAAAA3AAAAA8AAABkcnMvZG93bnJldi54bWxEj0+LwjAUxO8LfofwBG9rqofsWo0igtDL&#10;Clv/nB/NMy02L6XJav32ZmFhj8PM/IZZbQbXijv1ofGsYTbNQBBX3jRsNZyO+/dPECEiG2w9k4Yn&#10;BdisR28rzI1/8Dfdy2hFgnDIUUMdY5dLGaqaHIap74iTd/W9w5hkb6Xp8ZHgrpXzLFPSYcNpocaO&#10;djVVt/LHadiVR2UVFQWhOtzOc/s1XGih9WQ8bJcgIg3xP/zXLowGpT7g90w6AnL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KdalwgAAANwAAAAPAAAAAAAAAAAAAAAAAJ8C&#10;AABkcnMvZG93bnJldi54bWxQSwUGAAAAAAQABAD3AAAAjgMAAAAA&#10;">
                  <v:imagedata r:id="rId102" o:title=""/>
                </v:shape>
                <v:shape id="Picture 453" o:spid="_x0000_s1306" type="#_x0000_t75" style="position:absolute;left:6931;top:18014;width:486;height: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wp7bAAAAA3AAAAA8AAABkcnMvZG93bnJldi54bWxET01rwkAQvRf8D8sI3urGgqHGbMQIBfFm&#10;2t6H7JhEs7MxuzHx37uHQo+P953uJtOKB/WusaxgtYxAEJdWN1wp+Pn+ev8E4TyyxtYyKXiSg102&#10;e0sx0XbkMz0KX4kQwi5BBbX3XSKlK2sy6Ja2Iw7cxfYGfYB9JXWPYwg3rfyIolgabDg01NjRoaby&#10;VgxGgV0/f3O9Ga7nKl9Pbmzi4nS7K7WYT/stCE+T/xf/uY9aQRyHteFMOAIye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CntsAAAADcAAAADwAAAAAAAAAAAAAAAACfAgAA&#10;ZHJzL2Rvd25yZXYueG1sUEsFBgAAAAAEAAQA9wAAAIwDAAAAAA==&#10;">
                  <v:imagedata r:id="rId103" o:title=""/>
                </v:shape>
                <v:rect id="Rectangle 454" o:spid="_x0000_s1307" style="position:absolute;left:6986;top:18060;width:410;height: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j7sMA&#10;AADcAAAADwAAAGRycy9kb3ducmV2LnhtbESPT2sCMRTE7wW/Q3iCt5q1h6WuRvEPFUtPWr0/Ns/N&#10;4uZlTaKu/fRNQehxmJnfMNN5ZxtxIx9qxwpGwwwEcel0zZWCw/fH6zuIEJE1No5JwYMCzGe9lykW&#10;2t15R7d9rESCcChQgYmxLaQMpSGLYeha4uSdnLcYk/SV1B7vCW4b+ZZlubRYc1ow2NLKUHneX60C&#10;NmFzuHyZzan6zBftOPws/XGt1KDfLSYgInXxP/xsb7WCPB/D35l0BO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Fj7sMAAADcAAAADwAAAAAAAAAAAAAAAACYAgAAZHJzL2Rv&#10;d25yZXYueG1sUEsFBgAAAAAEAAQA9QAAAIgDAAAAAA==&#10;" filled="f" strokeweight=".15pt"/>
                <v:shape id="Freeform 455" o:spid="_x0000_s1308" style="position:absolute;left:7032;top:18102;width:314;height:750;visibility:visible;mso-wrap-style:square;v-text-anchor:top" coordsize="75,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ml08IA&#10;AADcAAAADwAAAGRycy9kb3ducmV2LnhtbERPvW7CMBDeK/UdrEPqVhwYQpViUEBB6lCGBh7gGh+x&#10;RXyObBfSPn09VOr46ftfbyc3iBuFaD0rWMwLEMSd15Z7BefT4fkFREzIGgfPpOCbImw3jw9rrLS/&#10;8wfd2tSLHMKxQgUmpbGSMnaGHMa5H4kzd/HBYcow9FIHvOdwN8hlUZTSoeXcYHCkvaHu2n45BWH4&#10;rPc/h7psdsHY5v1od82yVeppNtWvIBJN6V/8537TCspVnp/P5CM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aXTwgAAANwAAAAPAAAAAAAAAAAAAAAAAJgCAABkcnMvZG93&#10;bnJldi54bWxQSwUGAAAAAAQABAD1AAAAhwMAAAAA&#10;" path="m,162r75,l75,179,,179,,162xm,134r75,l75,152,,152,,134xm,107r75,l75,125,,125,,107xm,80r75,l75,98,,98,,80xm,40r75,l75,71,,71,,40xm,l75,r,31l,31,,xe" fillcolor="silver" stroked="f">
                  <v:path arrowok="t" o:connecttype="custom" o:connectlocs="0,67884;31432,67884;31432,75008;0,75008;0,67884;0,56151;31432,56151;31432,63694;0,63694;0,56151;0,44837;31432,44837;31432,52380;0,52380;0,44837;0,33523;31432,33523;31432,41066;0,41066;0,33523;0,16762;31432,16762;31432,29752;0,29752;0,16762;0,0;31432,0;31432,12990;0,12990;0,0" o:connectangles="0,0,0,0,0,0,0,0,0,0,0,0,0,0,0,0,0,0,0,0,0,0,0,0,0,0,0,0,0,0"/>
                  <o:lock v:ext="edit" verticies="t"/>
                </v:shape>
                <v:rect id="Rectangle 456" o:spid="_x0000_s1309" style="position:absolute;left:7032;top:18781;width:314;height: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mBfsUA&#10;AADcAAAADwAAAGRycy9kb3ducmV2LnhtbESPT2sCMRTE7wW/Q3hCL0WzSrGyblZsi1BPpf7D42Pz&#10;3A1uXpYk1e23N4VCj8PM/IYplr1txZV8MI4VTMYZCOLKacO1gv1uPZqDCBFZY+uYFPxQgGU5eCgw&#10;1+7GX3TdxlokCIccFTQxdrmUoWrIYhi7jjh5Z+ctxiR9LbXHW4LbVk6zbCYtGk4LDXb01lB12X5b&#10;Bebw9Oo2x4xW/f60Ns9+x5/Td6Ueh/1qASJSH//Df+0PrWD2MoHfM+kIy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YF+xQAAANwAAAAPAAAAAAAAAAAAAAAAAJgCAABkcnMv&#10;ZG93bnJldi54bWxQSwUGAAAAAAQABAD1AAAAigMAAAAA&#10;" filled="f" strokeweight=".05pt"/>
                <v:rect id="Rectangle 457" o:spid="_x0000_s1310" style="position:absolute;left:7032;top:18664;width:314;height: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sfCcQA&#10;AADcAAAADwAAAGRycy9kb3ducmV2LnhtbESPT2sCMRTE70K/Q3iCl6LZLkVlaxRbEdqT+BePj83r&#10;bnDzsiSpbr99IxQ8DjPzG2a26GwjruSDcazgZZSBIC6dNlwpOOzXwymIEJE1No5JwS8FWMyfejMs&#10;tLvxlq67WIkE4VCggjrGtpAylDVZDCPXEifv23mLMUlfSe3xluC2kXmWjaVFw2mhxpY+aiovux+r&#10;wByf393XKaNldzivzavf8yZfKTXod8s3EJG6+Aj/tz+1gvEkh/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bHwnEAAAA3AAAAA8AAAAAAAAAAAAAAAAAmAIAAGRycy9k&#10;b3ducmV2LnhtbFBLBQYAAAAABAAEAPUAAACJAwAAAAA=&#10;" filled="f" strokeweight=".05pt"/>
                <v:rect id="Rectangle 458" o:spid="_x0000_s1311" style="position:absolute;left:7032;top:18550;width:314;height: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e6ksYA&#10;AADcAAAADwAAAGRycy9kb3ducmV2LnhtbESPT2sCMRTE74LfIbyCF6lZtdiyGsU/CO2pdLXF42Pz&#10;uhvcvCxJ1PXbN4VCj8PM/IZZrDrbiCv5YBwrGI8yEMSl04YrBcfD/vEFRIjIGhvHpOBOAVbLfm+B&#10;uXY3/qBrESuRIBxyVFDH2OZShrImi2HkWuLkfTtvMSbpK6k93hLcNnKSZTNp0XBaqLGlbU3lubhY&#10;BeZzuHFvXxmtu+Npb578gd8nO6UGD916DiJSF//Df+1XrWD2PIXfM+kI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e6ksYAAADcAAAADwAAAAAAAAAAAAAAAACYAgAAZHJz&#10;L2Rvd25yZXYueG1sUEsFBgAAAAAEAAQA9QAAAIsDAAAAAA==&#10;" filled="f" strokeweight=".05pt"/>
                <v:rect id="Rectangle 459" o:spid="_x0000_s1312" style="position:absolute;left:7032;top:18437;width:314;height: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4i5sUA&#10;AADcAAAADwAAAGRycy9kb3ducmV2LnhtbESPT2sCMRTE74V+h/AKvUg3WxEt60axilBPxb94fGxe&#10;d0M3L0uS6vbbm4LQ4zAzv2HKeW9bcSEfjGMFr1kOgrhy2nCt4LBfv7yBCBFZY+uYFPxSgPns8aHE&#10;Qrsrb+myi7VIEA4FKmhi7AopQ9WQxZC5jjh5X85bjEn6WmqP1wS3rRzm+VhaNJwWGuxo2VD1vfux&#10;Csxx8O42p5wW/eG8NiO/58/hSqnnp34xBRGpj//he/tDKxhPRvB3Jh0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fiLmxQAAANwAAAAPAAAAAAAAAAAAAAAAAJgCAABkcnMv&#10;ZG93bnJldi54bWxQSwUGAAAAAAQABAD1AAAAigMAAAAA&#10;" filled="f" strokeweight=".05pt"/>
                <v:rect id="Rectangle 460" o:spid="_x0000_s1313" style="position:absolute;left:7032;top:18270;width:314;height: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KHfcYA&#10;AADcAAAADwAAAGRycy9kb3ducmV2LnhtbESPT2sCMRTE74LfIbyCF6lZxdqyGsU/CO2pdLXF42Pz&#10;uhvcvCxJ1PXbN4VCj8PM/IZZrDrbiCv5YBwrGI8yEMSl04YrBcfD/vEFRIjIGhvHpOBOAVbLfm+B&#10;uXY3/qBrESuRIBxyVFDH2OZShrImi2HkWuLkfTtvMSbpK6k93hLcNnKSZTNp0XBaqLGlbU3lubhY&#10;BeZzuHFvXxmtu+Npb6b+wO+TnVKDh249BxGpi//hv/arVjB7foLfM+kI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KHfcYAAADcAAAADwAAAAAAAAAAAAAAAACYAgAAZHJz&#10;L2Rvd25yZXYueG1sUEsFBgAAAAAEAAQA9QAAAIsDAAAAAA==&#10;" filled="f" strokeweight=".05pt"/>
                <v:rect id="Rectangle 461" o:spid="_x0000_s1314" style="position:absolute;left:7032;top:18102;width:314;height: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AZCsQA&#10;AADcAAAADwAAAGRycy9kb3ducmV2LnhtbESPT2sCMRTE70K/Q3iCl6JZpayyNYpVhPZU/IvHx+Z1&#10;N7h5WZJUt9++KRQ8DjPzG2a+7GwjbuSDcaxgPMpAEJdOG64UHA/b4QxEiMgaG8ek4IcCLBdPvTkW&#10;2t15R7d9rESCcChQQR1jW0gZyposhpFriZP35bzFmKSvpPZ4T3DbyEmW5dKi4bRQY0vrmsrr/tsq&#10;MKfnN/dxzmjVHS9b8+IP/DnZKDXod6tXEJG6+Aj/t9+1gnyaw9+Zd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gGQrEAAAA3AAAAA8AAAAAAAAAAAAAAAAAmAIAAGRycy9k&#10;b3ducmV2LnhtbFBLBQYAAAAABAAEAPUAAACJAwAAAAA=&#10;" filled="f" strokeweight=".05pt"/>
                <v:rect id="Rectangle 462" o:spid="_x0000_s1315" style="position:absolute;left:6940;top:19422;width:502;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1XesYA&#10;AADcAAAADwAAAGRycy9kb3ducmV2LnhtbESPQWvCQBSE70L/w/IKXqRuKhLb1FWKUqh4amwPvT2y&#10;L9ml2bchuzXpv+8KgsdhZr5h1tvRteJMfbCeFTzOMxDEldeWGwWfp7eHJxAhImtsPZOCPwqw3dxN&#10;1lhoP/AHncvYiAThUKACE2NXSBkqQw7D3HfEyat97zAm2TdS9zgkuGvlIsty6dByWjDY0c5Q9VP+&#10;OgXPp69yV3ffs31+OA4Ls7T1crBKTe/H1xcQkcZ4C1/b71pBvlrB5Uw6AnLz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1XesYAAADcAAAADwAAAAAAAAAAAAAAAACYAgAAZHJz&#10;L2Rvd25yZXYueG1sUEsFBgAAAAAEAAQA9QAAAIsDAAAAAA==&#10;" fillcolor="#9a9a9a" stroked="f"/>
                <v:shape id="Picture 463" o:spid="_x0000_s1316" type="#_x0000_t75" style="position:absolute;left:7116;top:18961;width:150;height: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BLLTAAAAA3AAAAA8AAABkcnMvZG93bnJldi54bWxET8mKAjEQvQ/4D6EEb2NaBUdao4ggKArD&#10;uNyLTvWinUqTRG39+slB8Ph4+2zRmlrcyfnKsoJBPwFBnFldcaHgdFx/T0D4gKyxtkwKnuRhMe98&#10;zTDV9sF/dD+EQsQQ9ikqKENoUil9VpJB37cNceRy6wyGCF0htcNHDDe1HCbJWBqsODaU2NCqpOx6&#10;uBkF+bl1w8uE873brnaj/GVHv9eNUr1uu5yCCNSGj/jt3mgF45+4Np6JR0DO/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sEstMAAAADcAAAADwAAAAAAAAAAAAAAAACfAgAA&#10;ZHJzL2Rvd25yZXYueG1sUEsFBgAAAAAEAAQA9wAAAIwDAAAAAA==&#10;">
                  <v:imagedata r:id="rId104" o:title=""/>
                </v:shape>
                <v:shape id="Picture 464" o:spid="_x0000_s1317" type="#_x0000_t75" style="position:absolute;left:7116;top:18961;width:150;height: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aukHEAAAA3AAAAA8AAABkcnMvZG93bnJldi54bWxEj8FqwzAQRO+F/oPYQm+JnECdxI0cSiAk&#10;PfTQNB+wWFvJ2FoZSXHcv68ChR6HmXnDbHeT68VIIbaeFSzmBQjixuuWjYLL12G2BhETssbeMyn4&#10;oQi7+vFhi5X2N/6k8ZyMyBCOFSqwKQ2VlLGx5DDO/UCcvW8fHKYsg5E64C3DXS+XRVFKhy3nBYsD&#10;7S013fnqFGwWY7hQdyiPzl5f4ocz7+ujUer5aXp7BZFoSv/hv/ZJKyhXG7ifyUdA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aukHEAAAA3AAAAA8AAAAAAAAAAAAAAAAA&#10;nwIAAGRycy9kb3ducmV2LnhtbFBLBQYAAAAABAAEAPcAAACQAwAAAAA=&#10;">
                  <v:imagedata r:id="rId105" o:title=""/>
                </v:shape>
                <v:shape id="Picture 465" o:spid="_x0000_s1318" type="#_x0000_t75" style="position:absolute;left:7116;top:18990;width:117;height: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M2P/CAAAA3AAAAA8AAABkcnMvZG93bnJldi54bWxET01rwkAQvRf8D8sI3uqmPWhI3QQrFNqL&#10;oLZCb0N2TGKys2l2q/Hfdw4Fj4/3vSpG16kLDaHxbOBpnoAiLr1tuDLweXh7TEGFiGyx80wGbhSg&#10;yCcPK8ysv/KOLvtYKQnhkKGBOsY+0zqUNTkMc98TC3fyg8MocKi0HfAq4a7Tz0my0A4bloYae9rU&#10;VLb7X2cgHDupaz+OX36Zbs7b793pp301ZjYd1y+gIo3xLv53v1sDi1Tmyxk5Ajr/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zNj/wgAAANwAAAAPAAAAAAAAAAAAAAAAAJ8C&#10;AABkcnMvZG93bnJldi54bWxQSwUGAAAAAAQABAD3AAAAjgMAAAAA&#10;">
                  <v:imagedata r:id="rId106" o:title=""/>
                </v:shape>
                <v:shape id="Picture 466" o:spid="_x0000_s1319" type="#_x0000_t75" style="position:absolute;left:7116;top:18990;width:117;height: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yoRnFAAAA3AAAAA8AAABkcnMvZG93bnJldi54bWxEj0FrwkAUhO8F/8PyBG91kwoSUlcpilW8&#10;tImC10f2NQndfRuzq6b/vlsoeBxm5htmsRqsETfqfetYQTpNQBBXTrdcKzgdt88ZCB+QNRrHpOCH&#10;PKyWo6cF5trduaBbGWoRIexzVNCE0OVS+qohi37qOuLofbneYoiyr6Xu8R7h1siXJJlLiy3HhQY7&#10;WjdUfZdXq2BzmH1k5jA7D+X7qSjSy86Zz7NSk/Hw9goi0BAe4f/2XiuYZyn8nY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MqEZxQAAANwAAAAPAAAAAAAAAAAAAAAA&#10;AJ8CAABkcnMvZG93bnJldi54bWxQSwUGAAAAAAQABAD3AAAAkQMAAAAA&#10;">
                  <v:imagedata r:id="rId107" o:title=""/>
                </v:shape>
                <v:shape id="Picture 467" o:spid="_x0000_s1320" type="#_x0000_t75" style="position:absolute;left:7116;top:19083;width:117;height: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52d7EAAAA3AAAAA8AAABkcnMvZG93bnJldi54bWxEj8FqwzAQRO+F/oPYQm+N7FBMcKOY4lKS&#10;U6BJDjku1lY2tVa2JCfu31eFQI7DzLxh1tVse3EhHzrHCvJFBoK4cbpjo+B0/HxZgQgRWWPvmBT8&#10;UoBq8/iwxlK7K3/R5RCNSBAOJSpoYxxKKUPTksWwcANx8r6dtxiT9EZqj9cEt71cZlkhLXacFloc&#10;qG6p+TlMVsH0sd2f89Ebk5v+tD/WYzG9jko9P83vbyAizfEevrV3WkGxWsL/mXQE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Y52d7EAAAA3AAAAA8AAAAAAAAAAAAAAAAA&#10;nwIAAGRycy9kb3ducmV2LnhtbFBLBQYAAAAABAAEAPcAAACQAwAAAAA=&#10;">
                  <v:imagedata r:id="rId108" o:title=""/>
                </v:shape>
                <v:shape id="Picture 468" o:spid="_x0000_s1321" type="#_x0000_t75" style="position:absolute;left:7116;top:19083;width:117;height: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NBo3DAAAA3AAAAA8AAABkcnMvZG93bnJldi54bWxEj0+LwjAUxO/CfofwFrzZVIUiXWORgije&#10;/HPY46N525ZtXtom2uqnNwsLHoeZ+Q2zzkbTiDv1rrasYB7FIIgLq2suFVwvu9kKhPPIGhvLpOBB&#10;DrLNx2SNqbYDn+h+9qUIEHYpKqi8b1MpXVGRQRfZljh4P7Y36IPsS6l7HALcNHIRx4k0WHNYqLCl&#10;vKLi93wzCr4Xyd6d9NDhbuiej7zA9nrslJp+jtsvEJ5G/w7/tw9aQbJawt+ZcATk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0GjcMAAADcAAAADwAAAAAAAAAAAAAAAACf&#10;AgAAZHJzL2Rvd25yZXYueG1sUEsFBgAAAAAEAAQA9wAAAI8DAAAAAA==&#10;">
                  <v:imagedata r:id="rId109" o:title=""/>
                </v:shape>
                <v:rect id="Rectangle 469" o:spid="_x0000_s1322" style="position:absolute;left:7111;top:18169;width:47;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q5KsYA&#10;AADcAAAADwAAAGRycy9kb3ducmV2LnhtbESPwWrDMBBE74H+g9hCL6GRE4xJ3SihJBQacqrTHnpb&#10;rLUlaq2Mpcbu31eBQI/DzLxhNrvJdeJCQ7CeFSwXGQji2mvLrYKP8+vjGkSIyBo7z6TglwLstnez&#10;DZbaj/xOlyq2IkE4lKjAxNiXUobakMOw8D1x8ho/OIxJDq3UA44J7jq5yrJCOrScFgz2tDdUf1c/&#10;TsHT+bPaN/3X/FAcT+PK5LbJR6vUw/308gwi0hT/w7f2m1ZQrHO4nklH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q5KsYAAADcAAAADwAAAAAAAAAAAAAAAACYAgAAZHJz&#10;L2Rvd25yZXYueG1sUEsFBgAAAAAEAAQA9QAAAIsDAAAAAA==&#10;" fillcolor="#9a9a9a" stroked="f"/>
                <v:shape id="Picture 470" o:spid="_x0000_s1323" type="#_x0000_t75" style="position:absolute;left:7023;top:18073;width:336;height: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A9OLCAAAA3AAAAA8AAABkcnMvZG93bnJldi54bWxEj0FrwkAQhe9C/8Myhd50o2gqqauUglSP&#10;2nofsmMSsjMbsqum/74rCB4fb9735q02Azt1pT40XgxMJxkoktLbRioDvz/b8RJUiCgWnRcy8EcB&#10;NuuX0QoL629yoOsxVipBJBRooI6xK7QOZU2MYeI7kuSdfc8Yk+wrbXu8JTg7PcuyXDM2khpq7Oir&#10;prI9Xji90dL5wPzN8/fpae7y7Wnftc6Yt9fh8wNUpCE+jx/pnTWQLxdwH5MIo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gPTiwgAAANwAAAAPAAAAAAAAAAAAAAAAAJ8C&#10;AABkcnMvZG93bnJldi54bWxQSwUGAAAAAAQABAD3AAAAjgMAAAAA&#10;">
                  <v:imagedata r:id="rId110" o:title=""/>
                </v:shape>
                <v:shape id="Picture 471" o:spid="_x0000_s1324" type="#_x0000_t75" style="position:absolute;left:7023;top:18073;width:336;height: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VDGAAAA3AAAAA8AAABkcnMvZG93bnJldi54bWxEj09rwkAUxO8Fv8PyBG91Yw5hG13FPxQs&#10;pYVGEbw9ss8kmH2bZreafvtuodDjMDO/YRarwbbiRr1vHGuYTRMQxKUzDVcajofnRwXCB2SDrWPS&#10;8E0eVsvRwwJz4+78QbciVCJC2OeooQ6hy6X0ZU0W/dR1xNG7uN5iiLKvpOnxHuG2lWmSZNJiw3Gh&#10;xo62NZXX4stqUGt1OKHalMUufL68NuenNH1/03oyHtZzEIGG8B/+a++Nhkxl8HsmHg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9UMYAAADcAAAADwAAAAAAAAAAAAAA&#10;AACfAgAAZHJzL2Rvd25yZXYueG1sUEsFBgAAAAAEAAQA9wAAAJIDAAAAAA==&#10;">
                  <v:imagedata r:id="rId111" o:title=""/>
                </v:shape>
                <v:rect id="Rectangle 472" o:spid="_x0000_s1325" style="position:absolute;left:7057;top:18127;width:268;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MtsUA&#10;AADcAAAADwAAAGRycy9kb3ducmV2LnhtbESPT2sCMRTE7wW/Q3iFXkSzilhZjaIWwZ6k/ik9PjbP&#10;3dDNy5JEXb99Iwg9DjPzG2a2aG0truSDcaxg0M9AEBdOGy4VHA+b3gREiMgaa8ek4E4BFvPOywxz&#10;7W78Rdd9LEWCcMhRQRVjk0sZiooshr5riJN3dt5iTNKXUnu8Jbit5TDLxtKi4bRQYUPriorf/cUq&#10;MKfuyn1+Z7Rsjz8bM/IH3g0/lHp7bZdTEJHa+B9+trdawXjyDo8z6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ecy2xQAAANwAAAAPAAAAAAAAAAAAAAAAAJgCAABkcnMv&#10;ZG93bnJldi54bWxQSwUGAAAAAAQABAD1AAAAigMAAAAA&#10;" filled="f" strokeweight=".05pt"/>
                <v:shape id="Picture 473" o:spid="_x0000_s1326" type="#_x0000_t75" style="position:absolute;left:7023;top:18257;width:336;height: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i2iG/AAAA3AAAAA8AAABkcnMvZG93bnJldi54bWxET8tqAjEU3Rf8h3AFdzWxoMhoFBErulNb&#10;cHud3Hno5CZMok7/vlkILg/nPV92thEPakPtWMNoqEAQ587UXGr4/fn+nIIIEdlg45g0/FGA5aL3&#10;McfMuCcf6XGKpUghHDLUUMXoMylDXpHFMHSeOHGFay3GBNtSmhafKdw28kupibRYc2qo0NO6ovx2&#10;ulsNl+v5EIqt3frCo1K3Yo+b+1jrQb9bzUBE6uJb/HLvjIbJNK1NZ9IRkIt/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w4tohvwAAANwAAAAPAAAAAAAAAAAAAAAAAJ8CAABk&#10;cnMvZG93bnJldi54bWxQSwUGAAAAAAQABAD3AAAAiwMAAAAA&#10;">
                  <v:imagedata r:id="rId112" o:title=""/>
                </v:shape>
                <v:shape id="Picture 474" o:spid="_x0000_s1327" type="#_x0000_t75" style="position:absolute;left:7023;top:18257;width:336;height: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AIaTIAAAA3AAAAA8AAABkcnMvZG93bnJldi54bWxEj1trwkAUhN8L/oflCH0purGKaOoqVpBW&#10;CgUvfejbafaYBLNnQ3Zzqb/eFQp9HGbmG2ax6kwhGqpcblnBaBiBIE6szjlVcDpuBzMQziNrLCyT&#10;gl9ysFr2HhYYa9vynpqDT0WAsItRQeZ9GUvpkowMuqEtiYN3tpVBH2SVSl1hG+CmkM9RNJUGcw4L&#10;GZa0ySi5HGqj4Gfb2rqpv6+fO/P0MUneXsebr71Sj/1u/QLCU+f/w3/td61gOpvD/Uw4AnJ5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agCGkyAAAANwAAAAPAAAAAAAAAAAA&#10;AAAAAJ8CAABkcnMvZG93bnJldi54bWxQSwUGAAAAAAQABAD3AAAAlAMAAAAA&#10;">
                  <v:imagedata r:id="rId113" o:title=""/>
                </v:shape>
                <v:shape id="Freeform 475" o:spid="_x0000_s1328" style="position:absolute;left:7053;top:18303;width:264;height:50;visibility:visible;mso-wrap-style:square;v-text-anchor:top" coordsize="6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tjMIA&#10;AADcAAAADwAAAGRycy9kb3ducmV2LnhtbERPz2vCMBS+D/wfwhvspul06KymIoKweZBNx85vzbMp&#10;bV5Ck9n63y8HYceP7/d6M9hWXKkLtWMFz5MMBHHpdM2Vgq/zfvwKIkRkja1jUnCjAJti9LDGXLue&#10;P+l6ipVIIRxyVGBi9LmUoTRkMUycJ07cxXUWY4JdJXWHfQq3rZxm2VxarDk1GPS0M1Q2p1+rwLfv&#10;wb/MmuVOzn6+D/H2cTSLXqmnx2G7AhFpiP/iu/tNK5gv0/x0Jh0BW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Z62MwgAAANwAAAAPAAAAAAAAAAAAAAAAAJgCAABkcnMvZG93&#10;bnJldi54bWxQSwUGAAAAAAQABAD1AAAAhwMAAAAA&#10;" path="m,2r18,l27,r8,l43,r9,2l63,2r,10l,12,,2e" filled="f" strokeweight=".05pt">
                  <v:path arrowok="t" o:connecttype="custom" o:connectlocs="0,838;7543,838;11315,0;14668,0;18020,0;21792,838;21792,838;26402,838;26402,5028;0,5028;0,838;0,838" o:connectangles="0,0,0,0,0,0,0,0,0,0,0,0"/>
                </v:shape>
                <v:rect id="Rectangle 476" o:spid="_x0000_s1329" style="position:absolute;left:7061;top:18328;width:243;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iiwsYA&#10;AADcAAAADwAAAGRycy9kb3ducmV2LnhtbESPzWsCMRTE7wX/h/AEL0WzevBjNYpVWtqbH6Xg7bl5&#10;7i5uXtJNqut/bwqCx2FmfsPMFo2pxIVqX1pW0O8lIIgzq0vOFXzv37tjED4ga6wsk4IbeVjMWy8z&#10;TLW98pYuu5CLCGGfooIiBJdK6bOCDPqedcTRO9naYIiyzqWu8RrhppKDJBlKgyXHhQIdrQrKzrs/&#10;o+D1a5xod9g069Xo13F+/BiEtx+lOu1mOQURqAnP8KP9qRUMJ334P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2iiwsYAAADcAAAADwAAAAAAAAAAAAAAAACYAgAAZHJz&#10;L2Rvd25yZXYueG1sUEsFBgAAAAAEAAQA9QAAAIsDAAAAAA==&#10;" fillcolor="#dbdac6" stroked="f"/>
                <v:rect id="Rectangle 477" o:spid="_x0000_s1330" style="position:absolute;left:7061;top:18328;width:243;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f588QA&#10;AADcAAAADwAAAGRycy9kb3ducmV2LnhtbESPT2sCMRTE70K/Q3iCl6LZLkV0axRbEdqT+BePj83r&#10;bnDzsiSpbr99IxQ8DjPzG2a26GwjruSDcazgZZSBIC6dNlwpOOzXwwmIEJE1No5JwS8FWMyfejMs&#10;tLvxlq67WIkE4VCggjrGtpAylDVZDCPXEifv23mLMUlfSe3xluC2kXmWjaVFw2mhxpY+aiovux+r&#10;wByf393XKaNldzivzavf8yZfKTXod8s3EJG6+Aj/tz+1gvE0h/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fPEAAAA3AAAAA8AAAAAAAAAAAAAAAAAmAIAAGRycy9k&#10;b3ducmV2LnhtbFBLBQYAAAAABAAEAPUAAACJAwAAAAA=&#10;" filled="f" strokeweight=".05pt"/>
                <v:shape id="Picture 478" o:spid="_x0000_s1331" type="#_x0000_t75" style="position:absolute;left:7023;top:18408;width:336;height: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uIpXFAAAA3AAAAA8AAABkcnMvZG93bnJldi54bWxEj0FrwkAUhO+F/oflCd7qrhZEU1exSmkP&#10;PWiUnl+zzyQ1+zZm15j213cFweMwM98ws0VnK9FS40vHGoYDBYI4c6bkXMN+9/Y0AeEDssHKMWn4&#10;JQ+L+ePDDBPjLrylNg25iBD2CWooQqgTKX1WkEU/cDVx9A6usRiibHJpGrxEuK3kSKmxtFhyXCiw&#10;plVB2TE9Ww2v3+tt9bX5wcPpr0bl1Wf7nk607ve65QuIQF24h2/tD6NhPH2G65l4BOT8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riKVxQAAANwAAAAPAAAAAAAAAAAAAAAA&#10;AJ8CAABkcnMvZG93bnJldi54bWxQSwUGAAAAAAQABAD3AAAAkQMAAAAA&#10;">
                  <v:imagedata r:id="rId114" o:title=""/>
                </v:shape>
                <v:shape id="Picture 479" o:spid="_x0000_s1332" type="#_x0000_t75" style="position:absolute;left:7023;top:18408;width:336;height: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Ggu7FAAAA3AAAAA8AAABkcnMvZG93bnJldi54bWxEj9FqwkAURN8L/sNyhb41G0VCja4SlEpL&#10;+6DGD7hkr0k0e3eb3Wr6991CoY/DzJxhluvBdOJGvW8tK5gkKQjiyuqWawWn8uXpGYQPyBo7y6Tg&#10;mzysV6OHJeba3vlAt2OoRYSwz1FBE4LLpfRVQwZ9Yh1x9M62Nxii7Gupe7xHuOnkNE0zabDluNCg&#10;o01D1fX4ZRRUl/Ltoy3dZ8Zyuh1OxX7n3gulHsdDsQARaAj/4b/2q1aQzWfweyYeAbn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hoLuxQAAANwAAAAPAAAAAAAAAAAAAAAA&#10;AJ8CAABkcnMvZG93bnJldi54bWxQSwUGAAAAAAQABAD3AAAAkQMAAAAA&#10;">
                  <v:imagedata r:id="rId115" o:title=""/>
                </v:shape>
                <v:shape id="Freeform 480" o:spid="_x0000_s1333" style="position:absolute;left:7053;top:18450;width:276;height:33;visibility:visible;mso-wrap-style:square;v-text-anchor:top" coordsize="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4W8YA&#10;AADcAAAADwAAAGRycy9kb3ducmV2LnhtbESPT2vCQBTE7wW/w/IEL6VuKigmuooW/FPFg7bQ6yP7&#10;TILZtzG7xvjtu0Khx2FmfsNM560pRUO1KywreO9HIIhTqwvOFHx/rd7GIJxH1lhaJgUPcjCfdV6m&#10;mGh75yM1J5+JAGGXoILc+yqR0qU5GXR9WxEH72xrgz7IOpO6xnuAm1IOomgkDRYcFnKs6COn9HK6&#10;GQWHI++3eh0/Nudl5JrX3fUz/dkp1eu2iwkIT63/D/+1t1rBKB7C80w4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X4W8YAAADcAAAADwAAAAAAAAAAAAAAAACYAgAAZHJz&#10;L2Rvd25yZXYueG1sUEsFBgAAAAAEAAQA9QAAAIsDAAAAAA==&#10;" path="m,7l,2r21,l27,1,34,r5,1l45,2r21,l66,7,45,7,39,8r-5,l28,8,21,7,,7e" filled="f" strokeweight=".05pt">
                  <v:path arrowok="t" o:connecttype="custom" o:connectlocs="0,2933;0,838;8801,838;11315,419;14249,0;16345,419;18859,838;27660,838;27660,2933;18859,2933;16345,3352;14249,3352;11735,3352;8801,2933;8801,2933;0,2933;0,2933" o:connectangles="0,0,0,0,0,0,0,0,0,0,0,0,0,0,0,0,0"/>
                </v:shape>
                <v:shape id="Picture 481" o:spid="_x0000_s1334" type="#_x0000_t75" style="position:absolute;left:7145;top:18131;width:214;height: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cz1bFAAAA3AAAAA8AAABkcnMvZG93bnJldi54bWxEj0FrwkAUhO+F/oflFbxI3egh2OgqbUUs&#10;eiiNIh4f2Wc2NPs2ZFeT/ntXEHocZuYbZr7sbS2u1PrKsYLxKAFBXDhdcangsF+/TkH4gKyxdkwK&#10;/sjDcvH8NMdMu45/6JqHUkQI+wwVmBCaTEpfGLLoR64hjt7ZtRZDlG0pdYtdhNtaTpIklRYrjgsG&#10;G/o0VPzmF6sgL/i0peNm1W13uD+thib47w+lBi/9+wxEoD78hx/tL60gfUvhfiYe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3M9WxQAAANwAAAAPAAAAAAAAAAAAAAAA&#10;AJ8CAABkcnMvZG93bnJldi54bWxQSwUGAAAAAAQABAD3AAAAkQMAAAAA&#10;">
                  <v:imagedata r:id="rId116" o:title=""/>
                </v:shape>
                <v:rect id="Rectangle 482" o:spid="_x0000_s1335" style="position:absolute;left:7287;top:18161;width:38;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aa8YA&#10;AADcAAAADwAAAGRycy9kb3ducmV2LnhtbESPT2sCMRTE74LfIbyCl1Kzith2NYp/ENpT6WqLx8fm&#10;dTe4eVmSqOu3bwoFj8PM/IaZLzvbiAv5YBwrGA0zEMSl04YrBYf97ukFRIjIGhvHpOBGAZaLfm+O&#10;uXZX/qRLESuRIBxyVFDH2OZShrImi2HoWuLk/ThvMSbpK6k9XhPcNnKcZVNp0XBaqLGlTU3lqThb&#10;Bebrce3evzNadYfjzkz8nj/GW6UGD91qBiJSF+/h//abVjB9fYa/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Baa8YAAADcAAAADwAAAAAAAAAAAAAAAACYAgAAZHJz&#10;L2Rvd25yZXYueG1sUEsFBgAAAAAEAAQA9QAAAIsDAAAAAA==&#10;" filled="f" strokeweight=".05pt"/>
                <v:shape id="Freeform 483" o:spid="_x0000_s1336" style="position:absolute;left:7229;top:18169;width:25;height:25;visibility:visible;mso-wrap-style:square;v-text-anchor:top" coordsize="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6wusIA&#10;AADcAAAADwAAAGRycy9kb3ducmV2LnhtbERP3WrCMBS+H+wdwhl4M9a0DsRVo4hSEAZjtj7AoTm2&#10;xeakNtG2b28uBrv8+P7X29G04kG9aywrSKIYBHFpdcOVgnORfSxBOI+ssbVMCiZysN28vqwx1Xbg&#10;Ez1yX4kQwi5FBbX3XSqlK2sy6CLbEQfuYnuDPsC+krrHIYSbVs7jeCENNhwaauxoX1N5ze9GwWHM&#10;5p/3n/csKbCdbsl1x8X3r1Kzt3G3AuFp9P/iP/dRK1h8hbXhTDg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rrC6wgAAANwAAAAPAAAAAAAAAAAAAAAAAJgCAABkcnMvZG93&#10;bnJldi54bWxQSwUGAAAAAAQABAD1AAAAhwMAAAAA&#10;" path="m6,3l,6,,,6,3e" filled="f" strokeweight=".05pt">
                  <v:path arrowok="t" o:connecttype="custom" o:connectlocs="2515,1257;0,2514;0,0;2515,1257" o:connectangles="0,0,0,0"/>
                </v:shape>
                <v:shape id="Freeform 484" o:spid="_x0000_s1337" style="position:absolute;left:7187;top:18169;width:29;height:25;visibility:visible;mso-wrap-style:square;v-text-anchor:top" coordsize="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BaRsUA&#10;AADcAAAADwAAAGRycy9kb3ducmV2LnhtbESPT2vCQBTE74LfYXkFb7pRqZjUVURayK34B/H4yL5u&#10;QrNvY3ZN0m/fFQo9DjPzG2azG2wtOmp95VjBfJaAIC6crtgouJw/pmsQPiBrrB2Tgh/ysNuORxvM&#10;tOv5SN0pGBEh7DNUUIbQZFL6oiSLfuYa4uh9udZiiLI1UrfYR7it5SJJVtJixXGhxIYOJRXfp4dV&#10;0PSfyy4x6f1wn1/3ryG/Pcx7rtTkZdi/gQg0hP/wXzvXClZpCs8z8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sFpGxQAAANwAAAAPAAAAAAAAAAAAAAAAAJgCAABkcnMv&#10;ZG93bnJldi54bWxQSwUGAAAAAAQABAD1AAAAigMAAAAA&#10;" path="m,3l7,r,6l,3e" filled="f" strokeweight=".05pt">
                  <v:path arrowok="t" o:connecttype="custom" o:connectlocs="0,1257;2934,0;2934,2514;0,1257" o:connectangles="0,0,0,0"/>
                </v:shape>
                <v:rect id="Rectangle 485" o:spid="_x0000_s1338" style="position:absolute;left:7271;top:18366;width:46;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JYBcEA&#10;AADcAAAADwAAAGRycy9kb3ducmV2LnhtbERPy2oCMRTdC/5DuAU3UpNKsWU0ilYEuyo+Ki4vk+tM&#10;6ORmSKJO/75ZFFweznu26FwjbhSi9azhZaRAEJfeWK40HA+b53cQMSEbbDyThl+KsJj3ezMsjL/z&#10;jm77VIkcwrFADXVKbSFlLGtyGEe+Jc7cxQeHKcNQSRPwnsNdI8dKTaRDy7mhxpY+aip/9lenwX4P&#10;V/7zpGjZHc8b+xoO/DVeaz146pZTEIm69BD/u7dGw5vK8/OZfATk/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iWAXBAAAA3AAAAA8AAAAAAAAAAAAAAAAAmAIAAGRycy9kb3du&#10;cmV2LnhtbFBLBQYAAAAABAAEAPUAAACGAwAAAAA=&#10;" filled="f" strokeweight=".05pt"/>
                <v:rect id="Rectangle 486" o:spid="_x0000_s1339" style="position:absolute;left:7283;top:18488;width:46;height: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9nsQA&#10;AADcAAAADwAAAGRycy9kb3ducmV2LnhtbESPT2sCMRTE74LfIbxCL6KJUmzZGkVbhPYk/sXjY/O6&#10;G7p5WZJUt9++KQgeh5n5DTNbdK4RFwrRetYwHikQxKU3lisNh/16+AIiJmSDjWfS8EsRFvN+b4aF&#10;8Vfe0mWXKpEhHAvUUKfUFlLGsiaHceRb4ux9+eAwZRkqaQJeM9w1cqLUVDq0nBdqbOmtpvJ79+M0&#10;2ONg5T9Pipbd4by2T2HPm8m71o8P3fIVRKIu3cO39ofR8KzG8H8mHw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u/Z7EAAAA3AAAAA8AAAAAAAAAAAAAAAAAmAIAAGRycy9k&#10;b3ducmV2LnhtbFBLBQYAAAAABAAEAPUAAACJAwAAAAA=&#10;" filled="f" strokeweight=".05pt"/>
                <v:line id="Line 487" o:spid="_x0000_s1340" style="position:absolute;visibility:visible;mso-wrap-style:square" from="7057,18169" to="7082,18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gx78MAAADcAAAADwAAAGRycy9kb3ducmV2LnhtbESP3YrCMBSE7wXfIRzBG7GpwlqpRhGX&#10;xb1ZxJ8HODSnP9iclCRqfXuzsLCXw8x8w6y3vWnFg5xvLCuYJSkI4sLqhisF18vXdAnCB2SNrWVS&#10;8CIP281wsMZc2yef6HEOlYgQ9jkqqEPocil9UZNBn9iOOHqldQZDlK6S2uEzwk0r52m6kAYbjgs1&#10;drSvqbid70ZBmCzNz26mD7L5+LxkJ1lm7nZUajzqdysQgfrwH/5rf2sFWTqH3zPxCMjN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r4Me/DAAAA3AAAAA8AAAAAAAAAAAAA&#10;AAAAoQIAAGRycy9kb3ducmV2LnhtbFBLBQYAAAAABAAEAPkAAACRAwAAAAA=&#10;" strokecolor="lime" strokeweight=".15pt"/>
                <v:line id="Line 488" o:spid="_x0000_s1341" style="position:absolute;visibility:visible;mso-wrap-style:square" from="7053,18370" to="7074,18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SUdMMAAADcAAAADwAAAGRycy9kb3ducmV2LnhtbESP3YrCMBSE7xd8h3AEbxZNVdZKNYoo&#10;4t4s4s8DHJpjW2xOShK1vr1ZELwcZuYbZr5sTS3u5HxlWcFwkIAgzq2uuFBwPm37UxA+IGusLZOC&#10;J3lYLjpfc8y0ffCB7sdQiAhhn6GCMoQmk9LnJRn0A9sQR+9incEQpSukdviIcFPLUZJMpMGK40KJ&#10;Da1Lyq/Hm1EQvqfmbzXUO1n9bE7pQV5Sd90r1eu2qxmIQG34hN/tX60gTcbwfyYeA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0lHTDAAAA3AAAAA8AAAAAAAAAAAAA&#10;AAAAoQIAAGRycy9kb3ducmV2LnhtbFBLBQYAAAAABAAEAPkAAACRAwAAAAA=&#10;" strokecolor="lime" strokeweight=".15pt"/>
                <v:shape id="Freeform 489" o:spid="_x0000_s1342" style="position:absolute;left:6990;top:19359;width:126;height:30;visibility:visible;mso-wrap-style:square;v-text-anchor:top" coordsize="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94cMA&#10;AADcAAAADwAAAGRycy9kb3ducmV2LnhtbESPT4vCMBTE78J+h/AWvGm6rqhUoyzCgh79U8Xbs3nb&#10;lm1eapNq/fZGEDwOM/MbZrZoTSmuVLvCsoKvfgSCOLW64EzBfvfbm4BwHlljaZkU3MnBYv7RmWGs&#10;7Y03dN36TAQIuxgV5N5XsZQuzcmg69uKOHh/tjbog6wzqWu8Bbgp5SCKRtJgwWEhx4qWOaX/28Yo&#10;GMgdX5qTS84r/52sNTfmeGiU6n62P1MQnlr/Dr/aK61gHA3heSYc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V94cMAAADcAAAADwAAAAAAAAAAAAAAAACYAgAAZHJzL2Rv&#10;d25yZXYueG1sUEsFBgAAAAAEAAQA9QAAAIgDAAAAAA==&#10;" path="m,7r30,l30,,,,,7xe" fillcolor="black" strokeweight="0">
                  <v:path arrowok="t" o:connecttype="custom" o:connectlocs="0,2933;12573,2933;12573,0;0,0;0,2933;0,2933" o:connectangles="0,0,0,0,0,0"/>
                </v:shape>
                <v:shape id="Freeform 490" o:spid="_x0000_s1343" style="position:absolute;left:6990;top:19049;width:126;height:34;visibility:visible;mso-wrap-style:square;v-text-anchor:top" coordsize="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XsAMUA&#10;AADcAAAADwAAAGRycy9kb3ducmV2LnhtbESPQWsCMRSE74L/ITyhNzexYC1bo0jBtgehqIXF2yN5&#10;3V3dvCybuG7/fVMoeBxm5htmuR5cI3rqQu1ZwyxTIIiNtzWXGr6O2+kziBCRLTaeScMPBVivxqMl&#10;5tbfeE/9IZYiQTjkqKGKsc2lDKYihyHzLXHyvn3nMCbZldJ2eEtw18hHpZ6kw5rTQoUtvVZkLoer&#10;06DMWZr5Z2/L7e6tcMWpOF1371o/TIbNC4hIQ7yH/9sfVsNCzeHvTDo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NewAxQAAANwAAAAPAAAAAAAAAAAAAAAAAJgCAABkcnMv&#10;ZG93bnJldi54bWxQSwUGAAAAAAQABAD1AAAAigMAAAAA&#10;" path="m,8r30,l30,,,,,8xe" fillcolor="black" strokeweight="0">
                  <v:path arrowok="t" o:connecttype="custom" o:connectlocs="0,3352;12573,3352;12573,0;0,0;0,3352;0,3352" o:connectangles="0,0,0,0,0,0"/>
                </v:shape>
                <v:shape id="Freeform 491" o:spid="_x0000_s1344" style="position:absolute;left:6990;top:19112;width:126;height:33;visibility:visible;mso-wrap-style:square;v-text-anchor:top" coordsize="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d8UA&#10;AADcAAAADwAAAGRycy9kb3ducmV2LnhtbESPQWsCMRSE7wX/Q3iCt5ooaGU1igi2PQilVli8PZLn&#10;7urmZdnEdfvvm0Khx2FmvmFWm97VoqM2VJ41TMYKBLHxtuJCw+lr/7wAESKyxdozafimAJv14GmF&#10;mfUP/qTuGAuRIBwy1FDG2GRSBlOSwzD2DXHyLr51GJNsC2lbfCS4q+VUqbl0WHFaKLGhXUnmdrw7&#10;DcpcpZl9dLbYH15zl5/z8/3wpvVo2G+XICL18T/81363Gl7UHH7PpCM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53J3xQAAANwAAAAPAAAAAAAAAAAAAAAAAJgCAABkcnMv&#10;ZG93bnJldi54bWxQSwUGAAAAAAQABAD1AAAAigMAAAAA&#10;" path="m,8r30,l30,,,,,8xe" fillcolor="black" strokeweight="0">
                  <v:path arrowok="t" o:connecttype="custom" o:connectlocs="0,3352;12573,3352;12573,0;0,0;0,3352;0,3352" o:connectangles="0,0,0,0,0,0"/>
                </v:shape>
                <v:shape id="Freeform 492" o:spid="_x0000_s1345" style="position:absolute;left:6990;top:19175;width:126;height:29;visibility:visible;mso-wrap-style:square;v-text-anchor:top" coordsize="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jlsQA&#10;AADcAAAADwAAAGRycy9kb3ducmV2LnhtbESPT2vCQBTE74V+h+UVvNVNUzAlukopCPbon1i8PbPP&#10;JDT7NmY3MX57VxA8DjPzG2a2GEwtempdZVnBxzgCQZxbXXGhYLddvn+BcB5ZY22ZFFzJwWL++jLD&#10;VNsLr6nf+EIECLsUFZTeN6mULi/JoBvbhjh4J9sa9EG2hdQtXgLc1DKOook0WHFYKLGhn5Ly/01n&#10;FMRyy+fu4LLjyn9mv5o787fvlBq9Dd9TEJ4G/ww/2iutIIkSuJ8JR0D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345bEAAAA3AAAAA8AAAAAAAAAAAAAAAAAmAIAAGRycy9k&#10;b3ducmV2LnhtbFBLBQYAAAAABAAEAPUAAACJAwAAAAA=&#10;" path="m,7r30,l30,,,,,7xe" fillcolor="black" strokeweight="0">
                  <v:path arrowok="t" o:connecttype="custom" o:connectlocs="0,2933;12573,2933;12573,0;0,0;0,2933;0,2933" o:connectangles="0,0,0,0,0,0"/>
                </v:shape>
                <v:shape id="Freeform 493" o:spid="_x0000_s1346" style="position:absolute;left:6990;top:19233;width:126;height:30;visibility:visible;mso-wrap-style:square;v-text-anchor:top" coordsize="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h35L8A&#10;AADcAAAADwAAAGRycy9kb3ducmV2LnhtbERPTYvCMBC9L/gfwgje1tQKu1KNIoJQj+qqeBubsS02&#10;k9qkWv/95iB4fLzv2aIzlXhQ40rLCkbDCARxZnXJuYK//fp7AsJ5ZI2VZVLwIgeLee9rhom2T97S&#10;Y+dzEULYJaig8L5OpHRZQQbd0NbEgbvaxqAPsMmlbvAZwk0l4yj6kQZLDg0F1rQqKLvtWqMglnu+&#10;t2d3uKR+fNhobs3p2Co16HfLKQhPnf+I3+5UK/iNwtpwJhwBOf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qHfkvwAAANwAAAAPAAAAAAAAAAAAAAAAAJgCAABkcnMvZG93bnJl&#10;di54bWxQSwUGAAAAAAQABAD1AAAAhAMAAAAA&#10;" path="m,7r30,l30,,,,,7xe" fillcolor="black" strokeweight="0">
                  <v:path arrowok="t" o:connecttype="custom" o:connectlocs="0,2933;12573,2933;12573,0;0,0;0,2933;0,2933" o:connectangles="0,0,0,0,0,0"/>
                </v:shape>
                <v:shape id="Freeform 494" o:spid="_x0000_s1347" style="position:absolute;left:6990;top:19296;width:126;height:34;visibility:visible;mso-wrap-style:square;v-text-anchor:top" coordsize="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jmBcUA&#10;AADcAAAADwAAAGRycy9kb3ducmV2LnhtbESPQWsCMRSE7wX/Q3iCt5pYsK2rUUSw7UEoVWHx9kie&#10;u6ubl2UT1+2/bwqFHoeZ+YZZrHpXi47aUHnWMBkrEMTG24oLDcfD9vEVRIjIFmvPpOGbAqyWg4cF&#10;Ztbf+Yu6fSxEgnDIUEMZY5NJGUxJDsPYN8TJO/vWYUyyLaRt8Z7grpZPSj1LhxWnhRIb2pRkrvub&#10;06DMRZrpZ2eL7e4td/kpP91271qPhv16DiJSH//Df+0Pq+FFzeD3TDo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eOYFxQAAANwAAAAPAAAAAAAAAAAAAAAAAJgCAABkcnMv&#10;ZG93bnJldi54bWxQSwUGAAAAAAQABAD1AAAAigMAAAAA&#10;" path="m,8r30,l30,,,,,8xe" fillcolor="black" strokeweight="0">
                  <v:path arrowok="t" o:connecttype="custom" o:connectlocs="0,3352;12573,3352;12573,0;0,0;0,3352;0,3352" o:connectangles="0,0,0,0,0,0"/>
                </v:shape>
                <v:shape id="Freeform 495" o:spid="_x0000_s1348" style="position:absolute;left:6990;top:18990;width:126;height:30;visibility:visible;mso-wrap-style:square;v-text-anchor:top" coordsize="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ftP8EA&#10;AADcAAAADwAAAGRycy9kb3ducmV2LnhtbERPTWvCQBC9F/wPywi9NRstWEmzigiCHk0apbdpdpoE&#10;s7Mxu9H4791DocfH+07Xo2nFjXrXWFYwi2IQxKXVDVcKvvLd2xKE88gaW8uk4EEO1qvJS4qJtnc+&#10;0i3zlQgh7BJUUHvfJVK6siaDLrIdceB+bW/QB9hXUvd4D+GmlfM4XkiDDYeGGjva1lRessEomMuc&#10;r8O3K372/r04aB7M+TQo9TodN58gPI3+X/zn3msFH7MwP5wJR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H7T/BAAAA3AAAAA8AAAAAAAAAAAAAAAAAmAIAAGRycy9kb3du&#10;cmV2LnhtbFBLBQYAAAAABAAEAPUAAACGAwAAAAA=&#10;" path="m,7r30,l30,,,,,7xe" fillcolor="black" strokeweight="0">
                  <v:path arrowok="t" o:connecttype="custom" o:connectlocs="0,2933;12573,2933;12573,0;0,0;0,2933;0,2933" o:connectangles="0,0,0,0,0,0"/>
                </v:shape>
                <v:rect id="Rectangle 496" o:spid="_x0000_s1349" style="position:absolute;left:6931;top:18928;width:30;height: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Hj7cQA&#10;AADcAAAADwAAAGRycy9kb3ducmV2LnhtbESP3WrCQBSE7wu+w3KE3tVNeqEldZVSLIiIoPYBDrsn&#10;PyZ7NmbXJH17VxB6OczMN8xyPdpG9NT5yrGCdJaAINbOVFwo+D3/vH2A8AHZYOOYFPyRh/Vq8rLE&#10;zLiBj9SfQiEihH2GCsoQ2kxKr0uy6GeuJY5e7jqLIcqukKbDIcJtI9+TZC4tVhwXSmzpuyRdn25W&#10;wdA34+6yz7eHeqfzjb7Ien/NlXqdjl+fIAKN4T/8bG+NgkWawuNMP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R4+3EAAAA3AAAAA8AAAAAAAAAAAAAAAAAmAIAAGRycy9k&#10;b3ducmV2LnhtbFBLBQYAAAAABAAEAPUAAACJAwAAAAA=&#10;" fillcolor="#b6b6b6" stroked="f"/>
                <v:rect id="Rectangle 497" o:spid="_x0000_s1350" style="position:absolute;left:6961;top:18928;width:29;height: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D1sYA&#10;AADcAAAADwAAAGRycy9kb3ducmV2LnhtbESPQWvCQBSE74X+h+UVeqsbc1CJrqEEWrQXqSno8Zl9&#10;JrHZtyG7xuiv7wpCj8PMfMMs0sE0oqfO1ZYVjEcRCOLC6ppLBT/5x9sMhPPIGhvLpOBKDtLl89MC&#10;E20v/E391pciQNglqKDyvk2kdEVFBt3ItsTBO9rOoA+yK6Xu8BLgppFxFE2kwZrDQoUtZRUVv9uz&#10;UfA5fOUuO61Xh3Iz07v+tj/HuVXq9WV4n4PwNPj/8KO90gqm4xjuZ8IR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D1sYAAADcAAAADwAAAAAAAAAAAAAAAACYAgAAZHJz&#10;L2Rvd25yZXYueG1sUEsFBgAAAAAEAAQA9QAAAIsDAAAAAA==&#10;" fillcolor="#6a6a6a" stroked="f"/>
                <v:rect id="Rectangle 498" o:spid="_x0000_s1351" style="position:absolute;left:6990;top:18928;width:33;height: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YY1ccA&#10;AADcAAAADwAAAGRycy9kb3ducmV2LnhtbESPQWsCMRSE74X+h/AEbzVrC1pXoxRp0YIXdUW9PTbP&#10;zbabl2UTddtfbwoFj8PMfMNMZq2txIUaXzpW0O8lIIhzp0suFGTbj6dXED4ga6wck4If8jCbPj5M&#10;MNXuymu6bEIhIoR9igpMCHUqpc8NWfQ9VxNH7+QaiyHKppC6wWuE20o+J8lAWiw5LhisaW4o/96c&#10;rYLDbmU/f0df9WKe2cH7ed8ejjujVLfTvo1BBGrDPfzfXmoFw/4L/J2JR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WGNXHAAAA3AAAAA8AAAAAAAAAAAAAAAAAmAIAAGRy&#10;cy9kb3ducmV2LnhtbFBLBQYAAAAABAAEAPUAAACMAwAAAAA=&#10;" fillcolor="#787878" stroked="f"/>
                <v:rect id="Rectangle 499" o:spid="_x0000_s1352" style="position:absolute;left:7023;top:18928;width:30;height: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aEn8UA&#10;AADcAAAADwAAAGRycy9kb3ducmV2LnhtbESPQWvCQBSE70L/w/KE3ppNRNqSuookFCy0oGno+Zl9&#10;JsHs25BdTfrvuwXB4zAz3zCrzWQ6caXBtZYVJFEMgriyuuVaQfn9/vQKwnlkjZ1lUvBLDjbrh9kK&#10;U21HPtC18LUIEHYpKmi871MpXdWQQRfZnjh4JzsY9EEOtdQDjgFuOrmI42dpsOWw0GBPWUPVubgY&#10;BZ/Hj3Ev894e87JaZqfpJz9/LZR6nE/bNxCeJn8P39o7reAlWcL/mX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oSfxQAAANwAAAAPAAAAAAAAAAAAAAAAAJgCAABkcnMv&#10;ZG93bnJldi54bWxQSwUGAAAAAAQABAD1AAAAigMAAAAA&#10;" fillcolor="#878787" stroked="f"/>
                <v:rect id="Rectangle 500" o:spid="_x0000_s1353" style="position:absolute;left:7053;top:18928;width:29;height: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0cQA&#10;AADcAAAADwAAAGRycy9kb3ducmV2LnhtbESPUWvCQBCE3wv+h2MFX4peYkmV6CkiFfpU2ugPWHNr&#10;LpjbC7lrEv99r1Do4zA73+xs96NtRE+drx0rSBcJCOLS6ZorBZfzab4G4QOyxsYxKXiQh/1u8rTF&#10;XLuBv6gvQiUihH2OCkwIbS6lLw1Z9AvXEkfv5jqLIcqukrrDIcJtI5dJ8iot1hwbDLZ0NFTei28b&#10;3wi31Yd/+zw8u7owbTYyXc2LUrPpeNiACDSG/+O/9LtWsEoz+B0TCS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aNHEAAAA3AAAAA8AAAAAAAAAAAAAAAAAmAIAAGRycy9k&#10;b3ducmV2LnhtbFBLBQYAAAAABAAEAPUAAACJAwAAAAA=&#10;" fillcolor="#959595" stroked="f"/>
                <v:rect id="Rectangle 501" o:spid="_x0000_s1354" style="position:absolute;left:7082;top:18928;width:34;height: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I6V8UA&#10;AADcAAAADwAAAGRycy9kb3ducmV2LnhtbESPwWrDMBBE74H+g9hCb4nsUtzEiWJKQ6GHQOokH7Cx&#10;NraptRKWYrt/XwUKPQ6z82ZnU0ymEwP1vrWsIF0kIIgrq1uuFZxPH/MlCB+QNXaWScEPeSi2D7MN&#10;5tqOXNJwDLWIEPY5KmhCcLmUvmrIoF9YRxy9q+0Nhij7Wuoexwg3nXxOkkwabDk2NOjovaHq+3gz&#10;8Y3dyurxcL7Jy1fpqhdz2u/dTqmnx+ltDSLQFP6P/9KfWsFrmsF9TCS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pXxQAAANwAAAAPAAAAAAAAAAAAAAAAAJgCAABkcnMv&#10;ZG93bnJldi54bWxQSwUGAAAAAAQABAD1AAAAigMAAAAA&#10;" fillcolor="#a3a3a3" stroked="f"/>
                <v:rect id="Rectangle 502" o:spid="_x0000_s1355" style="position:absolute;left:7116;top:18928;width:29;height: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JDicUA&#10;AADcAAAADwAAAGRycy9kb3ducmV2LnhtbESP0WrCQBRE3wX/YblCX0Q3lhI1ukopClIQUfMBl+w1&#10;G8zejdlV07/vFgo+DjNzhlmuO1uLB7W+cqxgMk5AEBdOV1wqyM/b0QyED8gaa8ek4Ic8rFf93hIz&#10;7Z58pMcplCJC2GeowITQZFL6wpBFP3YNcfQurrUYomxLqVt8Rrit5XuSpNJixXHBYENfhorr6W4V&#10;zPN9nu5cJ4uP7+H2uDG3w2GfKvU26D4XIAJ14RX+b++0gulkCn9n4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ckOJxQAAANwAAAAPAAAAAAAAAAAAAAAAAJgCAABkcnMv&#10;ZG93bnJldi54bWxQSwUGAAAAAAQABAD1AAAAigMAAAAA&#10;" fillcolor="#b2b2b2" stroked="f"/>
                <v:shape id="Freeform 503" o:spid="_x0000_s1356" style="position:absolute;left:7266;top:19359;width:151;height:30;visibility:visible;mso-wrap-style:square;v-text-anchor:top" coordsize="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i7gMEA&#10;AADcAAAADwAAAGRycy9kb3ducmV2LnhtbERPzYrCMBC+L/gOYQQvi6Z6WLUaRRYWyp607QMMzdgU&#10;m0lpoq0+/eaw4PHj+98fR9uKB/W+caxguUhAEFdON1wrKIuf+QaED8gaW8ek4EkejofJxx5T7Qa+&#10;0CMPtYgh7FNUYELoUil9ZciiX7iOOHJX11sMEfa11D0OMdy2cpUkX9Jiw7HBYEffhqpbfrcKTmWW&#10;vX7Pn0YWQ1Pk63Duyu2g1Gw6nnYgAo3hLf53Z1rBehnXxjPxCMjD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4u4DBAAAA3AAAAA8AAAAAAAAAAAAAAAAAmAIAAGRycy9kb3du&#10;cmV2LnhtbFBLBQYAAAAABAAEAPUAAACGAwAAAAA=&#10;" path="m,7r36,l36,,,,,7xe" fillcolor="black" strokeweight="0">
                  <v:path arrowok="t" o:connecttype="custom" o:connectlocs="0,2933;15087,2933;15087,0;0,0;0,2933;0,2933" o:connectangles="0,0,0,0,0,0"/>
                </v:shape>
                <v:shape id="Freeform 504" o:spid="_x0000_s1357" style="position:absolute;left:7266;top:19083;width:151;height:4;visibility:visible;mso-wrap-style:square;v-text-anchor:top" coordsize="36,4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bUrsgA&#10;AADcAAAADwAAAGRycy9kb3ducmV2LnhtbESPT2vCQBTE7wW/w/KEXkQ31lo1dZVSKBSqh/oPj6/Z&#10;l01o9m3Irib99t2C0OMwM79hluvOVuJKjS8dKxiPEhDEmdMlGwWH/dtwDsIHZI2VY1LwQx7Wq97d&#10;ElPtWv6k6y4YESHsU1RQhFCnUvqsIIt+5Gri6OWusRiibIzUDbYRbiv5kCRP0mLJcaHAml4Lyr53&#10;F6sgP23y7fliHj9m5WB+XEwnX62ZKHXf716eQQTqwn/41n7XCmbjBfydiUd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NtSuyAAAANwAAAAPAAAAAAAAAAAAAAAAAJgCAABk&#10;cnMvZG93bnJldi54bWxQSwUGAAAAAAQABAD1AAAAjQMAAAAA&#10;" path="m,l36,,,xe" fillcolor="black" strokeweight="0">
                  <v:path arrowok="t" o:connecttype="custom" o:connectlocs="0,0;15087,0;15087,0;0,0;0,0;0,0" o:connectangles="0,0,0,0,0,0"/>
                </v:shape>
                <v:shape id="Freeform 505" o:spid="_x0000_s1358" style="position:absolute;left:7266;top:19112;width:151;height:33;visibility:visible;mso-wrap-style:square;v-text-anchor:top" coordsize="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yTXsMA&#10;AADcAAAADwAAAGRycy9kb3ducmV2LnhtbERPTU8CMRC9m/gfmjHhJl0JglkoRI0kSAgBJJzH7bi7&#10;YTtd2wLrv3cOJh5f3vd03rlGXSjE2rOBh34GirjwtubSwOFjcf8EKiZki41nMvBDEeaz25sp5tZf&#10;eUeXfSqVhHDM0UCVUptrHYuKHMa+b4mF+/LBYRIYSm0DXiXcNXqQZSPtsGZpqLCl14qK0/7sDIyL&#10;79Xw8fi2adfv293n9iUsDqdgTO+ue56AStSlf/Gfe2nFN5D5ckaOgJ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yTXsMAAADcAAAADwAAAAAAAAAAAAAAAACYAgAAZHJzL2Rv&#10;d25yZXYueG1sUEsFBgAAAAAEAAQA9QAAAIgDAAAAAA==&#10;" path="m,8r36,l36,,,,,8xe" fillcolor="black" strokeweight="0">
                  <v:path arrowok="t" o:connecttype="custom" o:connectlocs="0,3352;15087,3352;15087,0;0,0;0,3352;0,3352" o:connectangles="0,0,0,0,0,0"/>
                </v:shape>
                <v:shape id="Freeform 506" o:spid="_x0000_s1359" style="position:absolute;left:7266;top:19175;width:151;height:29;visibility:visible;mso-wrap-style:square;v-text-anchor:top" coordsize="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7YoMUA&#10;AADcAAAADwAAAGRycy9kb3ducmV2LnhtbESPwWrDMBBE74X8g9hCLyWWk0OTuFGMKRRMTqntD1is&#10;rWVqrYylxG6/vgoUehxm5g1zzBc7iBtNvnesYJOkIIhbp3vuFDT1+3oPwgdkjYNjUvBNHvLT6uGI&#10;mXYzf9CtCp2IEPYZKjAhjJmUvjVk0SduJI7ep5sshiinTuoJ5wi3g9ym6Yu02HNcMDjSm6H2q7pa&#10;BUVTlj/ny7OR9dzX1S5cxuYwK/X0uBSvIAIt4T/81y61gt12A/cz8QjI0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7tigxQAAANwAAAAPAAAAAAAAAAAAAAAAAJgCAABkcnMv&#10;ZG93bnJldi54bWxQSwUGAAAAAAQABAD1AAAAigMAAAAA&#10;" path="m,7r36,l36,,,,,7xe" fillcolor="black" strokeweight="0">
                  <v:path arrowok="t" o:connecttype="custom" o:connectlocs="0,2933;15087,2933;15087,0;0,0;0,2933;0,2933" o:connectangles="0,0,0,0,0,0"/>
                </v:shape>
                <v:shape id="Freeform 507" o:spid="_x0000_s1360" style="position:absolute;left:7266;top:19233;width:151;height:30;visibility:visible;mso-wrap-style:square;v-text-anchor:top" coordsize="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xG18QA&#10;AADcAAAADwAAAGRycy9kb3ducmV2LnhtbESPQWvCQBSE74L/YXmCF9FNc9A2dRURCqEnm+QHPLLP&#10;bGj2bciuJvbXdwtCj8PMfMPsj5PtxJ0G3zpW8LJJQBDXTrfcKKjKj/UrCB+QNXaOScGDPBwP89ke&#10;M+1G/qJ7ERoRIewzVGBC6DMpfW3Iot+4njh6VzdYDFEOjdQDjhFuO5kmyVZabDkuGOzpbKj+Lm5W&#10;wanK85/Py8rIcmzLYhcuffU2KrVcTKd3EIGm8B9+tnOtYJem8HcmHgF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8RtfEAAAA3AAAAA8AAAAAAAAAAAAAAAAAmAIAAGRycy9k&#10;b3ducmV2LnhtbFBLBQYAAAAABAAEAPUAAACJAwAAAAA=&#10;" path="m,7r36,l36,,,,,7xe" fillcolor="black" strokeweight="0">
                  <v:path arrowok="t" o:connecttype="custom" o:connectlocs="0,2933;15087,2933;15087,0;0,0;0,2933;0,2933" o:connectangles="0,0,0,0,0,0"/>
                </v:shape>
                <v:shape id="Freeform 508" o:spid="_x0000_s1361" style="position:absolute;left:7266;top:19296;width:151;height:34;visibility:visible;mso-wrap-style:square;v-text-anchor:top" coordsize="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4NKcYA&#10;AADcAAAADwAAAGRycy9kb3ducmV2LnhtbESPQWsCMRSE70L/Q3gFb5qtrbasRtGi0IqIWun5uXnd&#10;Xdy8rEmq679vCoLHYeabYUaTxlTiTM6XlhU8dRMQxJnVJecK9l+LzhsIH5A1VpZJwZU8TMYPrRGm&#10;2l54S+ddyEUsYZ+igiKEOpXSZwUZ9F1bE0fvxzqDIUqXS+3wEstNJXtJMpAGS44LBdb0XlB23P0a&#10;Ba/ZafnS/56v69XnZnvYzNxif3RKtR+b6RBEoCbcwzf6Q0eu9wz/Z+IRkO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4NKcYAAADcAAAADwAAAAAAAAAAAAAAAACYAgAAZHJz&#10;L2Rvd25yZXYueG1sUEsFBgAAAAAEAAQA9QAAAIsDAAAAAA==&#10;" path="m,8r36,l36,,,,,8xe" fillcolor="black" strokeweight="0">
                  <v:path arrowok="t" o:connecttype="custom" o:connectlocs="0,3352;15087,3352;15087,0;0,0;0,3352;0,3352" o:connectangles="0,0,0,0,0,0"/>
                </v:shape>
                <v:shape id="Freeform 509" o:spid="_x0000_s1362" style="position:absolute;left:7266;top:19020;width:151;height:4;visibility:visible;mso-wrap-style:square;v-text-anchor:top" coordsize="36,4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uxjcgA&#10;AADcAAAADwAAAGRycy9kb3ducmV2LnhtbESPT2vCQBTE7wW/w/IKvZS6qVr/pK5SCkJBe9C24vGZ&#10;fdkEs29DdjXpt3eFQo/DzPyGmS87W4kLNb50rOC5n4Agzpwu2Sj4/lo9TUH4gKyxckwKfsnDctG7&#10;m2OqXctbuuyCERHCPkUFRQh1KqXPCrLo+64mjl7uGoshysZI3WAb4baSgyQZS4slx4UCa3ovKDvt&#10;zlZBvt/kn4ezGa0n5eP0Z/YyPLZmqNTDfff2CiJQF/7Df+0PrWAyGMHtTD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W7GNyAAAANwAAAAPAAAAAAAAAAAAAAAAAJgCAABk&#10;cnMvZG93bnJldi54bWxQSwUGAAAAAAQABAD1AAAAjQMAAAAA&#10;" path="m,l36,,,xe" fillcolor="black" strokeweight="0">
                  <v:path arrowok="t" o:connecttype="custom" o:connectlocs="0,0;15087,0;15087,0;0,0;0,0;0,0" o:connectangles="0,0,0,0,0,0"/>
                </v:shape>
                <v:rect id="Rectangle 510" o:spid="_x0000_s1363" style="position:absolute;left:7233;top:18961;width:33;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iTC8QA&#10;AADcAAAADwAAAGRycy9kb3ducmV2LnhtbESPQWvCQBSE70L/w/IKvemm0apEV5FCa29FLZ4f2WcS&#10;zb4Nu09N/323UOhxmJlvmOW6d626UYiNZwPPowwUceltw5WBr8PbcA4qCrLF1jMZ+KYI69XDYImF&#10;9Xfe0W0vlUoQjgUaqEW6QutY1uQwjnxHnLyTDw4lyVBpG/Ce4K7VeZZNtcOG00KNHb3WVF72V2dA&#10;H6ZBLuPJ+LyTmG/c9X37WR6NeXrsNwtQQr38h//aH9bALH+B3zPpCO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kwvEAAAA3AAAAA8AAAAAAAAAAAAAAAAAmAIAAGRycy9k&#10;b3ducmV2LnhtbFBLBQYAAAAABAAEAPUAAACJAwAAAAA=&#10;" fillcolor="silver" stroked="f"/>
                <v:rect id="Rectangle 511" o:spid="_x0000_s1364" style="position:absolute;left:7266;top:18961;width:30;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Isr8UA&#10;AADcAAAADwAAAGRycy9kb3ducmV2LnhtbESP0WrCQBRE34X+w3ILfRHdKCXW6CpSKoggEpsPuGSv&#10;2dDs3TS71fTvXUHwcZiZM8xy3dtGXKjztWMFk3ECgrh0uuZKQfG9HX2A8AFZY+OYFPyTh/XqZbDE&#10;TLsr53Q5hUpECPsMFZgQ2kxKXxqy6MeuJY7e2XUWQ5RdJXWH1wi3jZwmSSot1hwXDLb0aaj8Of1Z&#10;BfPiUKQ718vyfT/c5l/m93g8pEq9vfabBYhAfXiGH+2dVjCbpn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iyvxQAAANwAAAAPAAAAAAAAAAAAAAAAAJgCAABkcnMv&#10;ZG93bnJldi54bWxQSwUGAAAAAAQABAD1AAAAigMAAAAA&#10;" fillcolor="#b2b2b2" stroked="f"/>
                <v:rect id="Rectangle 512" o:spid="_x0000_s1365" style="position:absolute;left:7296;top:18961;width:33;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JVccMA&#10;AADcAAAADwAAAGRycy9kb3ducmV2LnhtbESPUYvCMBCE3wX/Q1jh3jRVRL1qlONEuAdBq/6AvWZt&#10;i80mNNH2/v1FEHwcZuebndWmM7V4UOMrywrGowQEcW51xYWCy3k3XIDwAVljbZkU/JGHzbrfW2Gq&#10;bcsZPU6hEBHCPkUFZQguldLnJRn0I+uIo3e1jcEQZVNI3WAb4aaWkySZSYMVx4YSHX2XlN9OdxPf&#10;2H5a3R4ud/l7zFw+Nef93m2V+hh0X0sQgbrwPn6lf7SC+WQOzzGRAH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JVccMAAADcAAAADwAAAAAAAAAAAAAAAACYAgAAZHJzL2Rv&#10;d25yZXYueG1sUEsFBgAAAAAEAAQA9QAAAIgDAAAAAA==&#10;" fillcolor="#a3a3a3" stroked="f"/>
                <v:rect id="Rectangle 513" o:spid="_x0000_s1366" style="position:absolute;left:7329;top:18961;width:30;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8N8sQA&#10;AADcAAAADwAAAGRycy9kb3ducmV2LnhtbESPwWrCQBCG70LfYZlCL6KbKq0Ss4qUFjxJm/YBxuwk&#10;G5qdDdmtpm/vHASPwz//N98Uu9F36kxDbAMbeJ5noIirYFtuDPx8f8zWoGJCttgFJgP/FGG3fZgU&#10;mNtw4S86l6lRAuGYowGXUp9rHStHHuM89MSS1WHwmGQcGm0HvAjcd3qRZa/aY8tywWFPb46q3/LP&#10;i0aqV8f4/rmfhrZ0/cvIdHJLY54ex/0GVKIx3Zdv7YM1sFqIrTwjBND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DfLEAAAA3AAAAA8AAAAAAAAAAAAAAAAAmAIAAGRycy9k&#10;b3ducmV2LnhtbFBLBQYAAAAABAAEAPUAAACJAwAAAAA=&#10;" fillcolor="#959595" stroked="f"/>
                <v:rect id="Rectangle 514" o:spid="_x0000_s1367" style="position:absolute;left:7359;top:18961;width:29;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G50cMA&#10;AADcAAAADwAAAGRycy9kb3ducmV2LnhtbESP3UoDMRSE74W+QziCN9JmW9C2a9OyCIIXgvTnAQ7J&#10;cTd2c7Ikx3Z9eyMIXg4z8w2z2Y2hVxdK2Uc2MJ9VoIhtdJ5bA6fjy3QFKguywz4yGfimDLvt5GaD&#10;tYtX3tPlIK0qEM41GuhEhlrrbDsKmGdxIC7eR0wBpcjUapfwWuCh14uqetQBPZeFDgd67sieD1/B&#10;gNizbxrd5mOy9+9vn154/yDG3N2OzRMooVH+w3/tV2dguVjD75lyBP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G50cMAAADcAAAADwAAAAAAAAAAAAAAAACYAgAAZHJzL2Rv&#10;d25yZXYueG1sUEsFBgAAAAAEAAQA9QAAAIgDAAAAAA==&#10;" fillcolor="#868686" stroked="f"/>
                <v:rect id="Rectangle 515" o:spid="_x0000_s1368" style="position:absolute;left:7388;top:18961;width:29;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HawsMA&#10;AADcAAAADwAAAGRycy9kb3ducmV2LnhtbERPy2oCMRTdF/oP4QruasYWfIxGKdKightfqLvL5DqZ&#10;dnIzTKJO/fpmIbg8nPd42thSXKn2hWMF3U4CgjhzuuBcwW77/TYA4QOyxtIxKfgjD9PJ68sYU+1u&#10;vKbrJuQihrBPUYEJoUql9Jkhi77jKuLInV1tMURY51LXeIvhtpTvSdKTFguODQYrmhnKfjcXq+C4&#10;X9nlffhTzWc72/u6HJrjaW+UareazxGIQE14ih/uhVbQ/4jz45l4BOTk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HawsMAAADcAAAADwAAAAAAAAAAAAAAAACYAgAAZHJzL2Rv&#10;d25yZXYueG1sUEsFBgAAAAAEAAQA9QAAAIgDAAAAAA==&#10;" fillcolor="#787878" stroked="f"/>
                <v:rect id="Rectangle 516" o:spid="_x0000_s1369" style="position:absolute;left:7417;top:18961;width:30;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hBwcYA&#10;AADcAAAADwAAAGRycy9kb3ducmV2LnhtbESPQWvCQBSE7wX/w/KE3upGCzZEN0EExfZSaoT2+My+&#10;JqnZtyG7xthf3y0IHoeZ+YZZZoNpRE+dqy0rmE4iEMSF1TWXCg755ikG4TyyxsYyKbiSgywdPSwx&#10;0fbCH9TvfSkChF2CCirv20RKV1Rk0E1sSxy8b9sZ9EF2pdQdXgLcNHIWRXNpsOawUGFL64qK0/5s&#10;FGyHt9ytf153x/I91p/979d5llulHsfDagHC0+Dv4Vt7pxW8PE/h/0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hBwcYAAADcAAAADwAAAAAAAAAAAAAAAACYAgAAZHJz&#10;L2Rvd25yZXYueG1sUEsFBgAAAAAEAAQA9QAAAIsDAAAAAA==&#10;" fillcolor="#6a6a6a" stroked="f"/>
                <v:shape id="Freeform 517" o:spid="_x0000_s1370" style="position:absolute;left:6914;top:17805;width:734;height:1655;visibility:visible;mso-wrap-style:square;v-text-anchor:top" coordsize="175,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W58MYA&#10;AADcAAAADwAAAGRycy9kb3ducmV2LnhtbESP3WoCMRSE74W+QziF3ohmVayyNYoWFktFqD/F28Pm&#10;dLN0c7Jsom7fvhEEL4eZ+YaZLVpbiQs1vnSsYNBPQBDnTpdcKDgest4UhA/IGivHpOCPPCzmT50Z&#10;ptpdeUeXfShEhLBPUYEJoU6l9Lkhi77vauLo/bjGYoiyKaRu8BrhtpLDJHmVFkuOCwZrejeU/+7P&#10;VsHUZF3/eVot1+vj5rT9Gn+HymRKvTy3yzcQgdrwCN/bH1rBZDSE25l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W58MYAAADcAAAADwAAAAAAAAAAAAAAAACYAgAAZHJz&#10;L2Rvd25yZXYueG1sUEsFBgAAAAAEAAQA9QAAAIsDAAAAAA==&#10;" path="m6,395r,-9l,386,,44,44,,175,r,342l173,345r,3l126,395,6,395xe" filled="f" strokeweight=".35pt">
                  <v:path arrowok="t" o:connecttype="custom" o:connectlocs="2515,165521;2515,161750;0,161750;0,18438;18440,0;73340,0;73340,143312;72502,144569;72502,145826;52805,165521;2515,165521" o:connectangles="0,0,0,0,0,0,0,0,0,0,0"/>
                </v:shape>
                <v:rect id="Rectangle 518" o:spid="_x0000_s1371" style="position:absolute;left:6022;top:19535;width:3670;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4p3MIA&#10;AADcAAAADwAAAGRycy9kb3ducmV2LnhtbESPzYoCMRCE74LvEFrwphkVVGaNIoKgixfHfYBm0vOD&#10;SWdIss7s228WFjwWVfUVtTsM1ogX+dA6VrCYZyCIS6dbrhV8Pc6zLYgQkTUax6TghwIc9uPRDnPt&#10;er7Tq4i1SBAOOSpoYuxyKUPZkMUwdx1x8irnLcYkfS21xz7BrZHLLFtLiy2nhQY7OjVUPotvq0A+&#10;inO/LYzP3Oeyupnr5V6RU2o6GY4fICIN8R3+b1+0gs1q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7incwgAAANwAAAAPAAAAAAAAAAAAAAAAAJgCAABkcnMvZG93&#10;bnJldi54bWxQSwUGAAAAAAQABAD1AAAAhwMAAAAA&#10;" filled="f" stroked="f">
                  <v:textbox style="mso-fit-shape-to-text:t" inset="0,0,0,0">
                    <w:txbxContent>
                      <w:p w14:paraId="08992F38" w14:textId="77777777" w:rsidR="00AC42CE" w:rsidRDefault="00AC42CE" w:rsidP="00A77D7B">
                        <w:r>
                          <w:rPr>
                            <w:rFonts w:cs="Arial"/>
                            <w:color w:val="000000"/>
                            <w:sz w:val="8"/>
                            <w:szCs w:val="8"/>
                          </w:rPr>
                          <w:t>RSH Webserver</w:t>
                        </w:r>
                      </w:p>
                    </w:txbxContent>
                  </v:textbox>
                </v:rect>
                <v:line id="Line 519" o:spid="_x0000_s1372" style="position:absolute;flip:x;visibility:visible;mso-wrap-style:square" from="10066,4383" to="12949,8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PyMAAAADcAAAADwAAAGRycy9kb3ducmV2LnhtbESPT2vCQBDF70K/wzJCb7rRipXoKtYi&#10;elWb+5Adk2B2NmRWTb+9KwgeH+/Pj7dYda5WN2ql8mxgNExAEefeVlwY+DttBzNQEpAt1p7JwD8J&#10;rJYfvQWm1t/5QLdjKFQcYUnRQBlCk2oteUkOZegb4uidfeswRNkW2rZ4j+Ou1uMkmWqHFUdCiQ1t&#10;Ssovx6uLkJ/MHn55d9lkYu15LbXfSmbMZ79bz0EF6sI7/GrvrYHvrwk8z8QjoJ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sj8jAAAAA3AAAAA8AAAAAAAAAAAAAAAAA&#10;oQIAAGRycy9kb3ducmV2LnhtbFBLBQYAAAAABAAEAPkAAACOAwAAAAA=&#10;" strokeweight=".15pt"/>
                <v:line id="Line 520" o:spid="_x0000_s1373" style="position:absolute;flip:x;visibility:visible;mso-wrap-style:square" from="2833,8380" to="6470,10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AqU8AAAADcAAAADwAAAGRycy9kb3ducmV2LnhtbESPT2vCQBDF70K/wzJCb7rRopXoKtYi&#10;elWb+5Adk2B2NmRWTb+9KwgeH+/Pj7dYda5WN2ql8mxgNExAEefeVlwY+DttBzNQEpAt1p7JwD8J&#10;rJYfvQWm1t/5QLdjKFQcYUnRQBlCk2oteUkOZegb4uidfeswRNkW2rZ4j+Ou1uMkmWqHFUdCiQ1t&#10;Ssovx6uLkJ/MHn55d9lkYu15LbXfSmbMZ79bz0EF6sI7/GrvrYHvrwk8z8QjoJ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CgKlPAAAAA3AAAAA8AAAAAAAAAAAAAAAAA&#10;oQIAAGRycy9kb3ducmV2LnhtbFBLBQYAAAAABAAEAPkAAACOAwAAAAA=&#10;" strokeweight=".15pt"/>
                <v:line id="Line 521" o:spid="_x0000_s1374" style="position:absolute;flip:x y;visibility:visible;mso-wrap-style:square" from="2833,10983" to="11126,13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V6pMUAAADcAAAADwAAAGRycy9kb3ducmV2LnhtbESPQWsCMRSE74L/ITyht5rVUpWtUaRi&#10;8eoqlN6em9fNtpuXdJO6W399Uyh4HGbmG2a57m0jLtSG2rGCyTgDQVw6XXOl4HTc3S9AhIissXFM&#10;Cn4owHo1HCwx167jA12KWIkE4ZCjAhOjz6UMpSGLYew8cfLeXWsxJtlWUrfYJbht5DTLZtJizWnB&#10;oKdnQ+Vn8W0VvJqv6eNLpju/v36ct2+uDqUvlLob9ZsnEJH6eAv/t/dawfxhBn9n0hG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V6pMUAAADcAAAADwAAAAAAAAAA&#10;AAAAAAChAgAAZHJzL2Rvd25yZXYueG1sUEsFBgAAAAAEAAQA+QAAAJMDAAAAAA==&#10;" strokeweight=".15pt"/>
                <v:rect id="Rectangle 522" o:spid="_x0000_s1375" style="position:absolute;left:6114;top:12085;width:1701;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YwAcUA&#10;AADcAAAADwAAAGRycy9kb3ducmV2LnhtbESPQWvCQBSE7wX/w/KE3upu1UaNbqQUhELtobHg9ZF9&#10;JqHZtzG70fjvu0Khx2FmvmE228E24kKdrx1reJ4oEMSFMzWXGr4Pu6clCB+QDTaOScONPGyz0cMG&#10;U+Ou/EWXPJQiQtinqKEKoU2l9EVFFv3EtcTRO7nOYoiyK6Xp8BrhtpFTpRJpsea4UGFLbxUVP3lv&#10;NWAyN+fP02x/+OgTXJWD2r0cldaP4+F1DSLQEP7Df+13o2ExW8D9TDwC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xjABxQAAANwAAAAPAAAAAAAAAAAAAAAAAJgCAABkcnMv&#10;ZG93bnJldi54bWxQSwUGAAAAAAQABAD1AAAAigMAAAAA&#10;" stroked="f"/>
                <v:rect id="Rectangle 523" o:spid="_x0000_s1376" style="position:absolute;left:6139;top:12076;width:2654;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q7rb8A&#10;AADcAAAADwAAAGRycy9kb3ducmV2LnhtbERPy4rCMBTdC/MP4Q7MTtNRUKlGkQFBBze2fsCluX1g&#10;clOSaOvfTxYDLg/nvd2P1ogn+dA5VvA9y0AQV0533Ci4lcfpGkSIyBqNY1LwogD73cdki7l2A1/p&#10;WcRGpBAOOSpoY+xzKUPVksUwcz1x4mrnLcYEfSO1xyGFWyPnWbaUFjtODS329NNSdS8eVoEsi+Ow&#10;LozP3O+8vpjz6VqTU+rrczxsQEQa41v87z5pBatF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SrutvwAAANwAAAAPAAAAAAAAAAAAAAAAAJgCAABkcnMvZG93bnJl&#10;di54bWxQSwUGAAAAAAQABAD1AAAAhAMAAAAA&#10;" filled="f" stroked="f">
                  <v:textbox style="mso-fit-shape-to-text:t" inset="0,0,0,0">
                    <w:txbxContent>
                      <w:p w14:paraId="7C6689E3" w14:textId="77777777" w:rsidR="00AC42CE" w:rsidRDefault="00AC42CE" w:rsidP="00A77D7B">
                        <w:r>
                          <w:rPr>
                            <w:rFonts w:cs="Arial"/>
                            <w:color w:val="000000"/>
                            <w:sz w:val="8"/>
                            <w:szCs w:val="8"/>
                          </w:rPr>
                          <w:t>Thick Client</w:t>
                        </w:r>
                      </w:p>
                    </w:txbxContent>
                  </v:textbox>
                </v:rect>
                <v:line id="Line 524" o:spid="_x0000_s1377" style="position:absolute;flip:x y;visibility:visible;mso-wrap-style:square" from="2833,10983" to="8746,11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ru1sUAAADcAAAADwAAAGRycy9kb3ducmV2LnhtbESPQU8CMRSE7yb+h+aReJMuEBQXCjES&#10;DVdXE8PtuX1sF7avdVvZhV9PSUw8Tmbmm8xi1dtGHKkNtWMFo2EGgrh0uuZKwefH6/0MRIjIGhvH&#10;pOBEAVbL25sF5tp1/E7HIlYiQTjkqMDE6HMpQ2nIYhg6T5y8nWstxiTbSuoWuwS3jRxn2YO0WHNa&#10;MOjpxVB5KH6tgi/zM56+Zbrzm/P+e711dSh9odTdoH+eg4jUx//wX3ujFTxOnuB6Jh0Bub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qru1sUAAADcAAAADwAAAAAAAAAA&#10;AAAAAAChAgAAZHJzL2Rvd25yZXYueG1sUEsFBgAAAAAEAAQA+QAAAJMDAAAAAA==&#10;" strokeweight=".15pt"/>
                <v:rect id="Rectangle 525" o:spid="_x0000_s1378" style="position:absolute;left:4924;top:11008;width:1693;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nbCMEA&#10;AADcAAAADwAAAGRycy9kb3ducmV2LnhtbERPy4rCMBTdD/gP4QruNPHVGatRRBAEx4U6MNtLc22L&#10;zU1tota/N4uBWR7Oe7FqbSUe1PjSsYbhQIEgzpwpOdfwc972v0D4gGywckwaXuRhtex8LDA17slH&#10;epxCLmII+xQ1FCHUqZQ+K8iiH7iaOHIX11gMETa5NA0+Y7it5EipRFosOTYUWNOmoOx6ulsNmEzM&#10;7XAZf5/39wRneau201+lda/brucgArXhX/zn3hkNn5M4P56JR0A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p2wjBAAAA3AAAAA8AAAAAAAAAAAAAAAAAmAIAAGRycy9kb3du&#10;cmV2LnhtbFBLBQYAAAAABAAEAPUAAACGAwAAAAA=&#10;" stroked="f"/>
                <v:rect id="Rectangle 526" o:spid="_x0000_s1379" style="position:absolute;left:4953;top:11008;width:2654;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ZhTcIA&#10;AADcAAAADwAAAGRycy9kb3ducmV2LnhtbESPzYoCMRCE74LvEFrwphlFXBmNIoLgLl4cfYBm0vOD&#10;SWdIojP79puFhT0WVfUVtTsM1og3+dA6VrCYZyCIS6dbrhU87ufZBkSIyBqNY1LwTQEO+/Foh7l2&#10;Pd/oXcRaJAiHHBU0MXa5lKFsyGKYu444eZXzFmOSvpbaY5/g1shllq2lxZbTQoMdnRoqn8XLKpD3&#10;4txvCuMz97WsrubzcqvIKTWdDMctiEhD/A//tS9awcdq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dmFNwgAAANwAAAAPAAAAAAAAAAAAAAAAAJgCAABkcnMvZG93&#10;bnJldi54bWxQSwUGAAAAAAQABAD1AAAAhwMAAAAA&#10;" filled="f" stroked="f">
                  <v:textbox style="mso-fit-shape-to-text:t" inset="0,0,0,0">
                    <w:txbxContent>
                      <w:p w14:paraId="0E0BE4C4" w14:textId="77777777" w:rsidR="00AC42CE" w:rsidRDefault="00AC42CE" w:rsidP="00A77D7B">
                        <w:r>
                          <w:rPr>
                            <w:rFonts w:cs="Arial"/>
                            <w:color w:val="000000"/>
                            <w:sz w:val="8"/>
                            <w:szCs w:val="8"/>
                          </w:rPr>
                          <w:t>Thick Client</w:t>
                        </w:r>
                      </w:p>
                    </w:txbxContent>
                  </v:textbox>
                </v:rect>
                <v:line id="Line 527" o:spid="_x0000_s1380" style="position:absolute;flip:x;visibility:visible;mso-wrap-style:square" from="2677,18634" to="6914,20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BWr8AAADcAAAADwAAAGRycy9kb3ducmV2LnhtbESPy4rCQBBF9wP+Q1PC7MaOIirRVnwg&#10;ztZH9kW6TILp6pBqNfP39oDg8nIfh7tYda5WD2ql8mxgOEhAEefeVlwYuJz3PzNQEpAt1p7JwB8J&#10;rJa9rwWm1j/5SI9TKFQcYUnRQBlCk2oteUkOZeAb4uhdfeswRNkW2rb4jOOu1qMkmWiHFUdCiQ1t&#10;S8pvp7uLkE1mjzs+3LaZWHtdS+33khnz3e/Wc1CBuvAJv9u/1sB0PIL/M/EI6O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0/BWr8AAADcAAAADwAAAAAAAAAAAAAAAACh&#10;AgAAZHJzL2Rvd25yZXYueG1sUEsFBgAAAAAEAAQA+QAAAI0DAAAAAA==&#10;" strokeweight=".15pt"/>
                <v:rect id="Rectangle 528" o:spid="_x0000_s1381" style="position:absolute;left:4232;top:19602;width:1102;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Ff8UA&#10;AADcAAAADwAAAGRycy9kb3ducmV2LnhtbESPT2sCMRTE74LfITyht5pU7VbXjVIKQsH20LXg9bF5&#10;+4duXtZN1O23b4SCx2FmfsNk28G24kK9bxxreJoqEMSFMw1XGr4Pu8clCB+QDbaOScMvedhuxqMM&#10;U+Ou/EWXPFQiQtinqKEOoUul9EVNFv3UdcTRK11vMUTZV9L0eI1w28qZUom02HBcqLGjt5qKn/xs&#10;NWCyMKfPcv5x2J8TXFWD2j0fldYPk+F1DSLQEO7h//a70fCymMPtTD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V/xQAAANwAAAAPAAAAAAAAAAAAAAAAAJgCAABkcnMv&#10;ZG93bnJldi54bWxQSwUGAAAAAAQABAD1AAAAigMAAAAA&#10;" stroked="f"/>
                <v:rect id="Rectangle 529" o:spid="_x0000_s1382" style="position:absolute;left:4249;top:19594;width:1727;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C1cIA&#10;AADcAAAADwAAAGRycy9kb3ducmV2LnhtbESPzYoCMRCE74LvEFrwphlFVGaNIoKgixfHfYBm0vOD&#10;SWdIss7s228WFjwWVfUVtTsM1ogX+dA6VrCYZyCIS6dbrhV8Pc6zLYgQkTUax6TghwIc9uPRDnPt&#10;er7Tq4i1SBAOOSpoYuxyKUPZkMUwdx1x8irnLcYkfS21xz7BrZHLLFtLiy2nhQY7OjVUPotvq0A+&#10;inO/LYzP3Oeyupnr5V6RU2o6GY4fICIN8R3+b1+0gs1q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AcLVwgAAANwAAAAPAAAAAAAAAAAAAAAAAJgCAABkcnMvZG93&#10;bnJldi54bWxQSwUGAAAAAAQABAD1AAAAhwMAAAAA&#10;" filled="f" stroked="f">
                  <v:textbox style="mso-fit-shape-to-text:t" inset="0,0,0,0">
                    <w:txbxContent>
                      <w:p w14:paraId="23860A38" w14:textId="77777777" w:rsidR="00AC42CE" w:rsidRDefault="00AC42CE" w:rsidP="00A77D7B">
                        <w:r>
                          <w:rPr>
                            <w:rFonts w:cs="Arial"/>
                            <w:color w:val="000000"/>
                            <w:sz w:val="8"/>
                            <w:szCs w:val="8"/>
                          </w:rPr>
                          <w:t>Internet</w:t>
                        </w:r>
                      </w:p>
                    </w:txbxContent>
                  </v:textbox>
                </v:rect>
                <v:line id="Line 530" o:spid="_x0000_s1383" style="position:absolute;flip:y;visibility:visible;mso-wrap-style:square" from="7556,15315" to="11223,18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ZZLsAAAADcAAAADwAAAGRycy9kb3ducmV2LnhtbESPT2vCQBDF70K/wzJCb7pRqpXoKtYi&#10;elWb+5Adk2B2NmRWTb+9KwgeH+/Pj7dYda5WN2ql8mxgNExAEefeVlwY+DttBzNQEpAt1p7JwD8J&#10;rJYfvQWm1t/5QLdjKFQcYUnRQBlCk2oteUkOZegb4uidfeswRNkW2rZ4j+Ou1uMkmWqHFUdCiQ1t&#10;Ssovx6uLkJ/MHn55d9lkYu15LbXfSmbMZ79bz0EF6sI7/GrvrYHvrwk8z8QjoJ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imWS7AAAAA3AAAAA8AAAAAAAAAAAAAAAAA&#10;oQIAAGRycy9kb3ducmV2LnhtbFBLBQYAAAAABAAEAPkAAACOAwAAAAA=&#10;" strokeweight=".15pt"/>
                <v:rect id="Rectangle 531" o:spid="_x0000_s1384" style="position:absolute;left:7991;top:16778;width:2762;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zm58QA&#10;AADcAAAADwAAAGRycy9kb3ducmV2LnhtbESPQWsCMRSE74X+h/AK3jRp1a2uRimCIKiHquD1sXnu&#10;Lm5etpuo6783gtDjMDPfMNN5aytxpcaXjjV89hQI4syZknMNh/2yOwLhA7LByjFpuJOH+ez9bYqp&#10;cTf+pesu5CJC2KeooQihTqX0WUEWfc/VxNE7ucZiiLLJpWnwFuG2kl9KJdJiyXGhwJoWBWXn3cVq&#10;wGRg/ran/ma/viQ4zlu1HB6V1p2P9mcCIlAb/sOv9spo+B4k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M5ufEAAAA3AAAAA8AAAAAAAAAAAAAAAAAmAIAAGRycy9k&#10;b3ducmV2LnhtbFBLBQYAAAAABAAEAPUAAACJAwAAAAA=&#10;" stroked="f"/>
                <v:rect id="Rectangle 532" o:spid="_x0000_s1385" style="position:absolute;left:8000;top:16753;width:146;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NcosIA&#10;AADcAAAADwAAAGRycy9kb3ducmV2LnhtbESPzYoCMRCE74LvEFrwphlFVpk1igiCLl4c9wGaSc8P&#10;Jp0hyTqzb28WhD0WVfUVtd0P1ogn+dA6VrCYZyCIS6dbrhV830+zDYgQkTUax6TglwLsd+PRFnPt&#10;er7Rs4i1SBAOOSpoYuxyKUPZkMUwdx1x8irnLcYkfS21xz7BrZHLLPuQFltOCw12dGyofBQ/VoG8&#10;F6d+Uxifua9ldTWX860ip9R0Mhw+QUQa4n/43T5rBevV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01yiwgAAANwAAAAPAAAAAAAAAAAAAAAAAJgCAABkcnMvZG93&#10;bnJldi54bWxQSwUGAAAAAAQABAD1AAAAhwMAAAAA&#10;" filled="f" stroked="f">
                  <v:textbox style="mso-fit-shape-to-text:t" inset="0,0,0,0">
                    <w:txbxContent>
                      <w:p w14:paraId="676E8A74" w14:textId="77777777" w:rsidR="00AC42CE" w:rsidRDefault="00AC42CE" w:rsidP="00A77D7B">
                        <w:r>
                          <w:rPr>
                            <w:rFonts w:cs="Arial"/>
                            <w:color w:val="000000"/>
                            <w:sz w:val="8"/>
                            <w:szCs w:val="8"/>
                          </w:rPr>
                          <w:t xml:space="preserve"> </w:t>
                        </w:r>
                      </w:p>
                    </w:txbxContent>
                  </v:textbox>
                </v:rect>
                <v:rect id="Rectangle 533" o:spid="_x0000_s1386" style="position:absolute;left:9278;top:16753;width:686;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zI0L8A&#10;AADcAAAADwAAAGRycy9kb3ducmV2LnhtbERPy4rCMBTdC/MP4Q7MTtMRUalGkQFBBze2fsCluX1g&#10;clOSaOvfTxYDLg/nvd2P1ogn+dA5VvA9y0AQV0533Ci4lcfpGkSIyBqNY1LwogD73cdki7l2A1/p&#10;WcRGpBAOOSpoY+xzKUPVksUwcz1x4mrnLcYEfSO1xyGFWyPnWbaUFjtODS329NNSdS8eVoEsi+Ow&#10;LozP3O+8vpjz6VqTU+rrczxsQEQa41v87z5pBatF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TMjQvwAAANwAAAAPAAAAAAAAAAAAAAAAAJgCAABkcnMvZG93bnJl&#10;di54bWxQSwUGAAAAAAQABAD1AAAAhAMAAAAA&#10;" filled="f" stroked="f">
                  <v:textbox style="mso-fit-shape-to-text:t" inset="0,0,0,0">
                    <w:txbxContent>
                      <w:p w14:paraId="3BC41F07" w14:textId="77777777" w:rsidR="00AC42CE" w:rsidRDefault="00AC42CE" w:rsidP="00A77D7B"/>
                    </w:txbxContent>
                  </v:textbox>
                </v:rect>
                <v:rect id="Rectangle 534" o:spid="_x0000_s1387" style="position:absolute;left:9458;top:16753;width:1924;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BtS8IA&#10;AADcAAAADwAAAGRycy9kb3ducmV2LnhtbESP3WoCMRSE7wu+QziCdzWrSNXVKFIQbPHG1Qc4bM7+&#10;YHKyJKm7ffumIHg5zMw3zHY/WCMe5EPrWMFsmoEgLp1uuVZwux7fVyBCRNZoHJOCXwqw343etphr&#10;1/OFHkWsRYJwyFFBE2OXSxnKhiyGqeuIk1c5bzEm6WupPfYJbo2cZ9mHtNhyWmiwo8+GynvxYxXI&#10;a3HsV4XxmfueV2fzdbpU5JSajIfDBkSkIb7Cz/ZJK1gu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AG1LwgAAANwAAAAPAAAAAAAAAAAAAAAAAJgCAABkcnMvZG93&#10;bnJldi54bWxQSwUGAAAAAAQABAD1AAAAhwMAAAAA&#10;" filled="f" stroked="f">
                  <v:textbox style="mso-fit-shape-to-text:t" inset="0,0,0,0">
                    <w:txbxContent>
                      <w:p w14:paraId="5482506F" w14:textId="77777777" w:rsidR="00AC42CE" w:rsidRDefault="00AC42CE" w:rsidP="00A77D7B">
                        <w:r>
                          <w:rPr>
                            <w:rFonts w:cs="Arial"/>
                            <w:color w:val="000000"/>
                            <w:sz w:val="8"/>
                            <w:szCs w:val="8"/>
                          </w:rPr>
                          <w:t>DWASO</w:t>
                        </w:r>
                      </w:p>
                    </w:txbxContent>
                  </v:textbox>
                </v:rect>
                <v:line id="Line 535" o:spid="_x0000_s1388" style="position:absolute;flip:x;visibility:visible;mso-wrap-style:square" from="14768,4697" to="22131,13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hsa70AAADcAAAADwAAAGRycy9kb3ducmV2LnhtbERPTWvCQBC9C/6HZYTedNNCtaSuYhWp&#10;V7W5D9kxCWZnQ2bV9N93DgWPj/e9XA+hNXfqpYns4HWWgSEuo2+4cvBz3k8/wEhC9thGJge/JLBe&#10;jUdLzH188JHup1QZDWHJ0UGdUpdbK2VNAWUWO2LlLrEPmBT2lfU9PjQ8tPYty+Y2YMPaUGNH25rK&#10;6+kWtOSr8Mcdf1+3hXh/2Ugb91I49zIZNp9gEg3pKf53H7yDxbvO1zN6BOzqD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0IbGu9AAAA3AAAAA8AAAAAAAAAAAAAAAAAoQIA&#10;AGRycy9kb3ducmV2LnhtbFBLBQYAAAAABAAEAPkAAACLAwAAAAA=&#10;" strokeweight=".15pt"/>
                <v:shape id="Freeform 536" o:spid="_x0000_s1389" style="position:absolute;left:12543;top:4697;width:9588;height:6357;visibility:visible;mso-wrap-style:square;v-text-anchor:top" coordsize="2288,1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JRIccA&#10;AADcAAAADwAAAGRycy9kb3ducmV2LnhtbESPT2vCQBTE74V+h+UJXkQ3sa1KdJVSWxB7EDUXb4/s&#10;yx+afRuyq8Z+elco9DjMzG+YxaoztbhQ6yrLCuJRBII4s7riQkF6/BrOQDiPrLG2TApu5GC1fH5a&#10;YKLtlfd0OfhCBAi7BBWU3jeJlC4ryaAb2YY4eLltDfog20LqFq8Bbmo5jqKJNFhxWCixoY+Ssp/D&#10;2Sj4TfOdPk7i1/wz/Y42L+vB7bQdKNXvde9zEJ46/x/+a2+0gulbDI8z4Qj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yUSHHAAAA3AAAAA8AAAAAAAAAAAAAAAAAmAIAAGRy&#10;cy9kb3ducmV2LnhtbFBLBQYAAAAABAAEAPUAAACMAwAAAAA=&#10;" path="m2288,l876,937r-3,-3l869,931r-3,-3l862,927r-5,l852,927r-5,1l843,931r-3,3l837,937r-2,4l833,945r,5l833,954r2,4l837,962,116,1441r-2,-3l109,1435r-4,-3l101,1431r-4,l92,1431r-4,1l84,1435r-3,3l78,1441r-3,4l74,1449r,5l74,1458r1,4l78,1466,,1517e" filled="f" strokeweight=".15pt">
                  <v:path arrowok="t" o:connecttype="custom" o:connectlocs="958871,0;367120,392641;365863,391384;364187,390127;362929,388870;361253,388451;359158,388451;357062,388451;354967,388870;353290,390127;352033,391384;350776,392641;349938,394317;349099,395994;349099,398089;349099,399765;349938,401441;350776,403117;350776,403117;48614,603838;47776,602581;45680,601324;44004,600067;42328,599647;40651,599647;38556,599647;36880,600067;35203,601324;33946,602581;32689,603838;31432,605514;31012,607190;31012,609285;31012,610962;31432,612638;32689,614314;0,635685" o:connectangles="0,0,0,0,0,0,0,0,0,0,0,0,0,0,0,0,0,0,0,0,0,0,0,0,0,0,0,0,0,0,0,0,0,0,0,0,0"/>
                </v:shape>
                <v:line id="Line 537" o:spid="_x0000_s1390" style="position:absolute;flip:y;visibility:visible;mso-wrap-style:square" from="15233,4697" to="22131,14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ZXh78AAADcAAAADwAAAGRycy9kb3ducmV2LnhtbESPSYvCQBCF7wP+h6aEuY0dBReirbgg&#10;ztUl9yJdJsF0dUi1mvn39oDg8fGWj7dYda5WD2ql8mxgOEhAEefeVlwYuJz3PzNQEpAt1p7JwB8J&#10;rJa9rwWm1j/5SI9TKFQcYUnRQBlCk2oteUkOZeAb4uhdfeswRNkW2rb4jOOu1qMkmWiHFUdCiQ1t&#10;S8pvp7uLkE1mjzs+3LaZWHtdS+33khnz3e/Wc1CBuvAJv9u/1sB0PIL/M/EI6O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pZXh78AAADcAAAADwAAAAAAAAAAAAAAAACh&#10;AgAAZHJzL2Rvd25yZXYueG1sUEsFBgAAAAAEAAQA+QAAAI0DAAAAAA==&#10;" strokeweight=".15pt"/>
                <v:rect id="Rectangle 538" o:spid="_x0000_s1391" style="position:absolute;left:11814;top:8167;width:2782;height:1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LTosYA&#10;AADcAAAADwAAAGRycy9kb3ducmV2LnhtbESPT2vCQBTE7wW/w/KE3upu/ZNqdCOlIBRqD40Fr4/s&#10;MwnNvo3ZjcZv3xUKPQ4z8xtmsx1sIy7U+dqxhueJAkFcOFNzqeH7sHtagvAB2WDjmDTcyMM2Gz1s&#10;MDXuyl90yUMpIoR9ihqqENpUSl9UZNFPXEscvZPrLIYou1KaDq8Rbhs5VSqRFmuOCxW29FZR8ZP3&#10;VgMmc3P+PM32h48+wVU5qN3iqLR+HA+vaxCBhvAf/mu/Gw0vixncz8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LTosYAAADcAAAADwAAAAAAAAAAAAAAAACYAgAAZHJz&#10;L2Rvd25yZXYueG1sUEsFBgAAAAAEAAQA9QAAAIsDAAAAAA==&#10;" stroked="f"/>
                <v:rect id="Rectangle 539" o:spid="_x0000_s1392" style="position:absolute;left:11814;top:8167;width:2782;height:1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0JUMUA&#10;AADcAAAADwAAAGRycy9kb3ducmV2LnhtbESPT2sCMRTE70K/Q3iF3jTb0lrdGkUriuKp/rk/Ns/N&#10;0s3LmqS67advBMHjMDO/YUaT1tbiTD5UjhU89zIQxIXTFZcK9rtFdwAiRGSNtWNS8EsBJuOHzghz&#10;7S78RedtLEWCcMhRgYmxyaUMhSGLoeca4uQdnbcYk/Sl1B4vCW5r+ZJlfWmx4rRgsKFPQ8X39scq&#10;YBOW+9PGLI/luj9thuFv5g9zpZ4e2+kHiEhtvIdv7ZVW8P72Ctcz6QjI8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QlQxQAAANwAAAAPAAAAAAAAAAAAAAAAAJgCAABkcnMv&#10;ZG93bnJldi54bWxQSwUGAAAAAAQABAD1AAAAigMAAAAA&#10;" filled="f" strokeweight=".15pt"/>
                <v:rect id="Rectangle 540" o:spid="_x0000_s1393" style="position:absolute;left:11298;top:8351;width:1027;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fuTcUA&#10;AADcAAAADwAAAGRycy9kb3ducmV2LnhtbESPT2vCQBTE7wW/w/IEb3VXbWIbXUUEQWg9+Ae8PrLP&#10;JJh9G7Orpt++Wyj0OMzMb5j5srO1eFDrK8caRkMFgjh3puJCw+m4eX0H4QOywdoxafgmD8tF72WO&#10;mXFP3tPjEAoRIewz1FCG0GRS+rwki37oGuLoXVxrMUTZFtK0+IxwW8uxUqm0WHFcKLGhdUn59XC3&#10;GjB9M7fdZfJ1/Lyn+FF0apOcldaDfreagQjUhf/wX3trNEyTBH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5NxQAAANwAAAAPAAAAAAAAAAAAAAAAAJgCAABkcnMv&#10;ZG93bnJldi54bWxQSwUGAAAAAAQABAD1AAAAigMAAAAA&#10;" stroked="f"/>
                <v:rect id="Rectangle 541" o:spid="_x0000_s1394" style="position:absolute;left:11298;top:8351;width:1027;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yvMQA&#10;AADcAAAADwAAAGRycy9kb3ducmV2LnhtbESPQWsCMRSE74L/ITzBW8220LVdjWJblIqnWr0/Ns/N&#10;0s3LNom69tcboeBxmJlvmOm8s404kQ+1YwWPowwEcel0zZWC3ffy4QVEiMgaG8ek4EIB5rN+b4qF&#10;dmf+otM2ViJBOBSowMTYFlKG0pDFMHItcfIOzluMSfpKao/nBLeNfMqyXFqsOS0YbOndUPmzPVoF&#10;bMJq97sxq0O1zhfta/h78/sPpYaDbjEBEamL9/B/+1MrGD/ncDuTjoC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MrzEAAAA3AAAAA8AAAAAAAAAAAAAAAAAmAIAAGRycy9k&#10;b3ducmV2LnhtbFBLBQYAAAAABAAEAPUAAACJAwAAAAA=&#10;" filled="f" strokeweight=".15pt"/>
                <v:rect id="Rectangle 542" o:spid="_x0000_s1395" style="position:absolute;left:11298;top:9080;width:1027;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VocUA&#10;AADcAAAADwAAAGRycy9kb3ducmV2LnhtbESPQWvCQBSE7wX/w/KE3upurUaNbkIpCELbQ2PB6yP7&#10;TEKzb2N21fjv3UKhx2FmvmE2+WBbcaHeN441PE8UCOLSmYYrDd/77dMShA/IBlvHpOFGHvJs9LDB&#10;1Lgrf9GlCJWIEPYpaqhD6FIpfVmTRT9xHXH0jq63GKLsK2l6vEa4beVUqURabDgu1NjRW03lT3G2&#10;GjCZmdPn8eVj/35OcFUNajs/KK0fx8PrGkSgIfyH/9o7o2ExX8DvmXgEZH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GdWhxQAAANwAAAAPAAAAAAAAAAAAAAAAAJgCAABkcnMv&#10;ZG93bnJldi54bWxQSwUGAAAAAAQABAD1AAAAigMAAAAA&#10;" stroked="f"/>
                <v:rect id="Rectangle 543" o:spid="_x0000_s1396" style="position:absolute;left:11298;top:9080;width:1027;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ADVcEA&#10;AADcAAAADwAAAGRycy9kb3ducmV2LnhtbERPTWsCMRC9C/0PYQRvNWtBratRbItS8aTV+7AZN4ub&#10;yTaJuvrrm0PB4+N9zxatrcWVfKgcKxj0MxDEhdMVlwoOP6vXdxAhImusHZOCOwVYzF86M8y1u/GO&#10;rvtYihTCIUcFJsYmlzIUhiyGvmuIE3dy3mJM0JdSe7ylcFvLtywbSYsVpwaDDX0aKs77i1XAJqwP&#10;v1uzPpWb0bKZhMeHP34p1eu2yymISG18iv/d31rBeJjWpjPpCMj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wA1XBAAAA3AAAAA8AAAAAAAAAAAAAAAAAmAIAAGRycy9kb3du&#10;cmV2LnhtbFBLBQYAAAAABAAEAPUAAACGAwAAAAA=&#10;" filled="f" strokeweight=".15pt"/>
                <v:rect id="Rectangle 544" o:spid="_x0000_s1397" style="position:absolute;left:12539;top:8682;width:736;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n7lsIA&#10;AADcAAAADwAAAGRycy9kb3ducmV2LnhtbESP3WoCMRSE7wu+QziCdzWrYNXVKFIQbPHG1Qc4bM7+&#10;YHKyJKm7ffumIHg5zMw3zHY/WCMe5EPrWMFsmoEgLp1uuVZwux7fVyBCRNZoHJOCXwqw343etphr&#10;1/OFHkWsRYJwyFFBE2OXSxnKhiyGqeuIk1c5bzEm6WupPfYJbo2cZ9mHtNhyWmiwo8+GynvxYxXI&#10;a3HsV4XxmfueV2fzdbpU5JSajIfDBkSkIb7Cz/ZJK1gu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2fuWwgAAANwAAAAPAAAAAAAAAAAAAAAAAJgCAABkcnMvZG93&#10;bnJldi54bWxQSwUGAAAAAAQABAD1AAAAhwMAAAAA&#10;" filled="f" stroked="f">
                  <v:textbox style="mso-fit-shape-to-text:t" inset="0,0,0,0">
                    <w:txbxContent>
                      <w:p w14:paraId="149D786A" w14:textId="77777777" w:rsidR="00AC42CE" w:rsidRDefault="00AC42CE" w:rsidP="00A77D7B">
                        <w:r>
                          <w:rPr>
                            <w:rFonts w:cs="Arial"/>
                            <w:color w:val="000000"/>
                            <w:sz w:val="8"/>
                            <w:szCs w:val="8"/>
                          </w:rPr>
                          <w:t>GS</w:t>
                        </w:r>
                      </w:p>
                    </w:txbxContent>
                  </v:textbox>
                </v:rect>
                <v:rect id="Rectangle 545" o:spid="_x0000_s1398" style="position:absolute;left:13025;top:8682;width:285;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YtsAA&#10;AADcAAAADwAAAGRycy9kb3ducmV2LnhtbERPS2rDMBDdF3IHMYHsGrlZpMa1HEohkIRsYvcAgzX+&#10;UGlkJCV2b18tAl0+3r88LNaIB/kwOlbwts1AELdOj9wr+G6OrzmIEJE1Gsek4JcCHKrVS4mFdjPf&#10;6FHHXqQQDgUqGGKcCilDO5DFsHUTceI65y3GBH0vtcc5hVsjd1m2lxZHTg0DTvQ1UPtT360C2dTH&#10;Oa+Nz9xl113N+XTryCm1WS+fHyAiLfFf/HSftIL3fZqf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4+YtsAAAADcAAAADwAAAAAAAAAAAAAAAACYAgAAZHJzL2Rvd25y&#10;ZXYueG1sUEsFBgAAAAAEAAQA9QAAAIUDAAAAAA==&#10;" filled="f" stroked="f">
                  <v:textbox style="mso-fit-shape-to-text:t" inset="0,0,0,0">
                    <w:txbxContent>
                      <w:p w14:paraId="2F24093C" w14:textId="77777777" w:rsidR="00AC42CE" w:rsidRDefault="00AC42CE" w:rsidP="00A77D7B">
                        <w:r>
                          <w:rPr>
                            <w:rFonts w:cs="Arial"/>
                            <w:color w:val="000000"/>
                            <w:sz w:val="8"/>
                            <w:szCs w:val="8"/>
                          </w:rPr>
                          <w:t>_</w:t>
                        </w:r>
                      </w:p>
                    </w:txbxContent>
                  </v:textbox>
                </v:rect>
                <v:rect id="Rectangle 546" o:spid="_x0000_s1399" style="position:absolute;left:13209;top:8682;width:1835;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9LcIA&#10;AADcAAAADwAAAGRycy9kb3ducmV2LnhtbESPzYoCMRCE78K+Q2jBm5PRgyuzRlkEQcWL4z5AM+n5&#10;YZPOkGSd8e2NIOyxqKqvqM1utEbcyYfOsYJFloMgrpzuuFHwczvM1yBCRNZoHJOCBwXYbT8mGyy0&#10;G/hK9zI2IkE4FKigjbEvpAxVSxZD5nri5NXOW4xJ+kZqj0OCWyOXeb6SFjtOCy32tG+p+i3/rAJ5&#10;Kw/DujQ+d+dlfTGn47Ump9RsOn5/gYg0xv/wu33UCj5XC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z0twgAAANwAAAAPAAAAAAAAAAAAAAAAAJgCAABkcnMvZG93&#10;bnJldi54bWxQSwUGAAAAAAQABAD1AAAAhwMAAAAA&#10;" filled="f" stroked="f">
                  <v:textbox style="mso-fit-shape-to-text:t" inset="0,0,0,0">
                    <w:txbxContent>
                      <w:p w14:paraId="00B59B84" w14:textId="77777777" w:rsidR="00AC42CE" w:rsidRDefault="00AC42CE" w:rsidP="00A77D7B">
                        <w:r>
                          <w:rPr>
                            <w:rFonts w:cs="Arial"/>
                            <w:color w:val="000000"/>
                            <w:sz w:val="8"/>
                            <w:szCs w:val="8"/>
                          </w:rPr>
                          <w:t>Security</w:t>
                        </w:r>
                      </w:p>
                    </w:txbxContent>
                  </v:textbox>
                </v:rect>
                <v:line id="Line 547" o:spid="_x0000_s1400" style="position:absolute;flip:x;visibility:visible;mso-wrap-style:square" from="13192,5506" to="14072,8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dOsEAAADcAAAADwAAAGRycy9kb3ducmV2LnhtbESPT2uDQBDF74F+h2UKvSVrc7DFZiNp&#10;irRX03gf3ImK7qw422i/fTcQ6PHx/vx4u3xxg7rSJJ1nA8+bBBRx7W3HjYHzd7F+BSUB2eLgmQz8&#10;kkC+f1jtMLN+5pKup9CoOMKSoYE2hDHTWuqWHMrGj8TRu/jJYYhyarSdcI7jbtDbJEm1w44jocWR&#10;ji3V/enHRch7ZcsP/uyPlVh7OcjgC6mMeXpcDm+gAi3hP3xvf1kDL+kWbmfiEdD7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p06wQAAANwAAAAPAAAAAAAAAAAAAAAA&#10;AKECAABkcnMvZG93bnJldi54bWxQSwUGAAAAAAQABAD5AAAAjwMAAAAA&#10;" strokeweight=".15pt"/>
                <v:line id="Line 548" o:spid="_x0000_s1401" style="position:absolute;flip:y;visibility:visible;mso-wrap-style:square" from="12949,9633" to="12953,12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Y4ocEAAADcAAAADwAAAGRycy9kb3ducmV2LnhtbESPT0vDQBDF74V+h2UK3pqNCq3EbkOs&#10;BL22NfchO01Cs7Mhszbx27uC0OPj/fnxdvnsenWjUTrPBh6TFBRx7W3HjYGvc7l+ASUB2WLvmQz8&#10;kEC+Xy52mFk/8ZFup9CoOMKSoYE2hCHTWuqWHEriB+LoXfzoMEQ5NtqOOMVx1+unNN1ohx1HQosD&#10;HVqqr6dvFyFvlT2+88f1UIm1l0J6X0plzMNqLl5BBZrDPfzf/rQGtptn+DsTj4De/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tjihwQAAANwAAAAPAAAAAAAAAAAAAAAA&#10;AKECAABkcnMvZG93bnJldi54bWxQSwUGAAAAAAQABAD5AAAAjwMAAAAA&#10;" strokeweight=".15pt"/>
                <v:line id="Line 549" o:spid="_x0000_s1402" style="position:absolute;flip:y;visibility:visible;mso-wrap-style:square" from="10644,9633" to="12949,10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g1cEAAADcAAAADwAAAGRycy9kb3ducmV2LnhtbESPT0vDQBDF74V+h2UK3pqNIq3EbkOs&#10;BL22NfchO01Cs7Mhszbx27uC0OPj/fnxdvnsenWjUTrPBh6TFBRx7W3HjYGvc7l+ASUB2WLvmQz8&#10;kEC+Xy52mFk/8ZFup9CoOMKSoYE2hCHTWuqWHEriB+LoXfzoMEQ5NtqOOMVx1+unNN1ohx1HQosD&#10;HVqqr6dvFyFvlT2+88f1UIm1l0J6X0plzMNqLl5BBZrDPfzf/rQGtptn+DsTj4De/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X6DVwQAAANwAAAAPAAAAAAAAAAAAAAAA&#10;AKECAABkcnMvZG93bnJldi54bWxQSwUGAAAAAAQABAD5AAAAjwMAAAAA&#10;" strokeweight=".15pt"/>
                <v:shape id="Freeform 550" o:spid="_x0000_s1403" style="position:absolute;left:12949;top:3251;width:2251;height:2255;visibility:visible;mso-wrap-style:square;v-text-anchor:top" coordsize="537,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tLeMQA&#10;AADcAAAADwAAAGRycy9kb3ducmV2LnhtbESPUWvCQBCE3wv+h2MF3+qlBa+SekoJVARpodpCH5fc&#10;NgnN7YXcqqm/vicIPg4z8w2zWA2+VUfqYxPYwsM0A0VcBtdwZeFz/3o/BxUF2WEbmCz8UYTVcnS3&#10;wNyFE3/QcSeVShCOOVqoRbpc61jW5DFOQ0ecvJ/Qe5Qk+0q7Hk8J7lv9mGVGe2w4LdTYUVFT+bs7&#10;eAtI5+y9+taG/NYUphD5Oq/frJ2Mh5dnUEKD3MLX9sZZeDIzuJxJR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7S3jEAAAA3AAAAA8AAAAAAAAAAAAAAAAAmAIAAGRycy9k&#10;b3ducmV2LnhtbFBLBQYAAAAABAAEAPUAAACJAwAAAAA=&#10;" path="m,67l,472r,2l1,479r1,2l5,484r3,5l12,491r5,3l21,497r5,3l32,503r7,3l46,508r7,3l60,514r9,3l79,518r8,3l97,523r10,2l118,527r10,1l140,531r24,3l188,535r26,2l240,538r28,l295,538r27,-1l347,535r26,-1l395,531r12,-3l418,527r10,-2l439,523r10,-2l458,518r8,-1l475,514r8,-3l490,508r7,-2l504,503r6,-3l516,497r4,-3l524,491r4,-2l531,484r3,-3l535,479r2,-5l537,472r,-405l537,64r-2,-4l534,57r-3,-3l528,50r-4,-3l520,44r-4,-3l510,39r-6,-3l497,33r-7,-3l483,27r-8,-3l466,22r-8,-2l449,17,439,16,428,13,418,12,407,10,395,7,373,5,347,3,322,2,295,,268,,240,,214,2,188,3,164,5,140,7r-12,3l118,12r-11,1l97,16,87,17r-8,3l69,22r-9,2l53,27r-7,3l39,33r-7,3l26,39r-5,2l17,44r-5,3l8,50,5,54,2,57,1,60,,64r,3xe" stroked="f">
                  <v:path arrowok="t" o:connecttype="custom" o:connectlocs="0,197787;419,200721;2095,202816;5029,205749;8801,208263;13411,210778;19278,212873;25145,215387;33108,217063;40651,219158;49452,220835;58672,222511;78788,224187;100581,225444;123631,225444;145423,224187;165540,222511;175179,220835;183979,219158;191942,217063;199067,215387;205353,212873;211220,210778;216249,208263;219602,205749;222535,202816;224212,200721;225050,197787;225050,28076;224212,25142;222535,22628;219602,19695;216249,17181;211220,15085;205353,12571;199067,10057;191942,8381;183979,6705;175179,5028;165540,2933;145423,1257;123631,0;100581,0;78788,1257;58672,2933;49452,5028;40651,6705;33108,8381;25145,10057;19278,12571;13411,15085;8801,17181;5029,19695;2095,22628;419,25142;0,28076" o:connectangles="0,0,0,0,0,0,0,0,0,0,0,0,0,0,0,0,0,0,0,0,0,0,0,0,0,0,0,0,0,0,0,0,0,0,0,0,0,0,0,0,0,0,0,0,0,0,0,0,0,0,0,0,0,0,0,0"/>
                </v:shape>
                <v:shape id="Freeform 551" o:spid="_x0000_s1404" style="position:absolute;left:12949;top:3251;width:2251;height:2255;visibility:visible;mso-wrap-style:square;v-text-anchor:top" coordsize="537,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HDbMQA&#10;AADcAAAADwAAAGRycy9kb3ducmV2LnhtbESPT4vCMBTE7wt+h/CEvSyaqlClGkUXZD0I4h/w+mie&#10;bbV5KU1Wq5/eCILHYWZ+w0xmjSnFlWpXWFbQ60YgiFOrC84UHPbLzgiE88gaS8uk4E4OZtPW1wQT&#10;bW+8pevOZyJA2CWoIPe+SqR0aU4GXddWxME72dqgD7LOpK7xFuCmlP0oiqXBgsNCjhX95pRedv9G&#10;waC0P6P9eY3HvwfaTW+9ODu5Veq73czHIDw1/hN+t1dawTCO4XUmHAE5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hw2zEAAAA3AAAAA8AAAAAAAAAAAAAAAAAmAIAAGRycy9k&#10;b3ducmV2LnhtbFBLBQYAAAAABAAEAPUAAACJAwAAAAA=&#10;" path="m,67l,472r,2l1,479r1,2l5,484r3,5l12,491r5,3l21,497r5,3l32,503r7,3l46,508r7,3l60,514r9,3l79,518r8,3l97,523r10,2l118,527r10,1l140,531r24,3l188,535r26,2l240,538r28,l295,538r27,-1l347,535r26,-1l395,531r12,-3l418,527r10,-2l439,523r10,-2l458,518r8,-1l475,514r8,-3l490,508r7,-2l504,503r6,-3l516,497r4,-3l524,491r4,-2l531,484r3,-3l535,479r2,-5l537,472r,-405l537,64r-2,-4l534,57r-3,-3l528,50r-4,-3l520,44r-4,-3l510,39r-6,-3l497,33r-7,-3l483,27r-8,-3l466,22r-8,-2l449,17,439,16,428,13,418,12,407,10,395,7,373,5,347,3,322,2,295,,268,,240,,214,2,188,3,164,5,140,7r-12,3l118,12r-11,1l97,16,87,17r-8,3l69,22r-9,2l53,27r-7,3l39,33r-7,3l26,39r-5,2l17,44r-5,3l8,50,5,54,2,57,1,60,,64r,3e" filled="f" strokeweight=".35pt">
                  <v:path arrowok="t" o:connecttype="custom" o:connectlocs="0,197787;419,200721;2095,202816;5029,205749;8801,208263;13411,210778;19278,212873;25145,215387;33108,217063;40651,219158;49452,220835;58672,222511;78788,224187;100581,225444;123631,225444;145423,224187;165540,222511;175179,220835;183979,219158;191942,217063;199067,215387;205353,212873;211220,210778;216249,208263;219602,205749;222535,202816;224212,200721;225050,197787;225050,28076;224212,25142;222535,22628;219602,19695;216249,17181;211220,15085;205353,12571;199067,10057;191942,8381;183979,6705;175179,5028;165540,2933;145423,1257;123631,0;100581,0;78788,1257;58672,2933;49452,5028;40651,6705;33108,8381;25145,10057;19278,12571;13411,15085;8801,17181;5029,19695;2095,22628;419,25142;0,28076" o:connectangles="0,0,0,0,0,0,0,0,0,0,0,0,0,0,0,0,0,0,0,0,0,0,0,0,0,0,0,0,0,0,0,0,0,0,0,0,0,0,0,0,0,0,0,0,0,0,0,0,0,0,0,0,0,0,0,0"/>
                </v:shape>
                <v:shape id="Freeform 552" o:spid="_x0000_s1405" style="position:absolute;left:12949;top:3532;width:2251;height:285;visibility:visible;mso-wrap-style:square;v-text-anchor:top" coordsize="53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a7hsYA&#10;AADcAAAADwAAAGRycy9kb3ducmV2LnhtbESPQWvCQBSE7wX/w/KE3upGS01JXUVaCoUcpFHq9Zl9&#10;TaLZtyG7TaK/visIHoeZ+YZZrAZTi45aV1lWMJ1EIIhzqysuFOy2n0+vIJxH1lhbJgVncrBajh4W&#10;mGjb8zd1mS9EgLBLUEHpfZNI6fKSDLqJbYiD92tbgz7ItpC6xT7ATS1nUTSXBisOCyU29F5Sfsr+&#10;jILnND9u5WGI/ezjJ32Jm83F7KVSj+Nh/QbC0+Dv4Vv7SyuI5zFcz4Qj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a7hsYAAADcAAAADwAAAAAAAAAAAAAAAACYAgAAZHJz&#10;L2Rvd25yZXYueG1sUEsFBgAAAAAEAAQA9QAAAIsDAAAAAA==&#10;" path="m,l,4,1,7r1,3l5,14r3,3l12,20r5,3l21,27r5,3l32,33r7,3l46,38r7,3l60,43r9,2l79,48r8,2l97,53r10,1l118,55r10,3l140,60r24,2l188,64r26,3l240,67r28,1l295,67r27,l347,64r26,-2l395,60r12,-2l418,55r10,-1l439,53r10,-3l458,48r8,-3l475,43r8,-2l490,38r7,-2l504,33r6,-3l516,27r4,-4l524,20r4,-3l531,14r3,-4l535,7r2,-3l537,e" filled="f" strokeweight=".35pt">
                  <v:path arrowok="t" o:connecttype="custom" o:connectlocs="0,0;0,1676;419,2933;838,4190;2095,5867;3353,7124;5029,8381;7124,9638;8801,11314;10896,12571;13411,13828;16344,15086;19278,15924;22212,17181;25145,18019;28917,18857;33108,20114;36461,20952;40651,22209;44842,22628;49452,23047;53643,24305;58672,25143;68730,25981;78788,26819;89685,28076;100581,28076;112315,28495;123631,28076;134946,28076;145423,26819;156320,25981;165540,25143;170569,24305;175179,23047;179369,22628;183979,22209;188170,20952;191942,20114;195295,18857;199067,18019;202419,17181;205353,15924;208286,15086;211220,13828;213735,12571;216249,11314;217926,9638;219602,8381;221278,7124;222535,5867;223793,4190;224212,2933;225050,1676;225050,0;225050,0" o:connectangles="0,0,0,0,0,0,0,0,0,0,0,0,0,0,0,0,0,0,0,0,0,0,0,0,0,0,0,0,0,0,0,0,0,0,0,0,0,0,0,0,0,0,0,0,0,0,0,0,0,0,0,0,0,0,0,0"/>
                </v:shape>
                <v:rect id="Rectangle 553" o:spid="_x0000_s1406" style="position:absolute;left:13209;top:4127;width:2686;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UsMAA&#10;AADcAAAADwAAAGRycy9kb3ducmV2LnhtbERPS2rDMBDdF3IHMYHsGrlZpMa1HEohkIRsYvcAgzX+&#10;UGlkJCV2b18tAl0+3r88LNaIB/kwOlbwts1AELdOj9wr+G6OrzmIEJE1Gsek4JcCHKrVS4mFdjPf&#10;6FHHXqQQDgUqGGKcCilDO5DFsHUTceI65y3GBH0vtcc5hVsjd1m2lxZHTg0DTvQ1UPtT360C2dTH&#10;Oa+Nz9xl113N+XTryCm1WS+fHyAiLfFf/HSftIL3fVqb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mUsMAAAADcAAAADwAAAAAAAAAAAAAAAACYAgAAZHJzL2Rvd25y&#10;ZXYueG1sUEsFBgAAAAAEAAQA9QAAAIUDAAAAAA==&#10;" filled="f" stroked="f">
                  <v:textbox style="mso-fit-shape-to-text:t" inset="0,0,0,0">
                    <w:txbxContent>
                      <w:p w14:paraId="115F568C" w14:textId="77777777" w:rsidR="00AC42CE" w:rsidRDefault="00AC42CE" w:rsidP="00A77D7B">
                        <w:r>
                          <w:rPr>
                            <w:rFonts w:cs="Arial"/>
                            <w:color w:val="000000"/>
                            <w:sz w:val="8"/>
                            <w:szCs w:val="8"/>
                          </w:rPr>
                          <w:t>Security DB</w:t>
                        </w:r>
                      </w:p>
                    </w:txbxContent>
                  </v:textbox>
                </v:rect>
                <v:rect id="Rectangle 555" o:spid="_x0000_s1407" style="position:absolute;left:15858;top:4475;width:1702;height:2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V8XMYA&#10;AADcAAAADwAAAGRycy9kb3ducmV2LnhtbESPT2vCQBTE74LfYXmCF9FNPfgnZiNSEHoQimkPentk&#10;X7Op2bchuzVpP323UPA4zMxvmGw/2EbcqfO1YwVPiwQEcel0zZWC97fjfAPCB2SNjWNS8E0e9vl4&#10;lGGqXc9nuhehEhHCPkUFJoQ2ldKXhiz6hWuJo/fhOoshyq6SusM+wm0jl0mykhZrjgsGW3o2VN6K&#10;L6vg+HqpiX/kebbd9O6zXF4Lc2qVmk6Gww5EoCE8wv/tF61gvdrC35l4BG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V8XMYAAADcAAAADwAAAAAAAAAAAAAAAACYAgAAZHJz&#10;L2Rvd25yZXYueG1sUEsFBgAAAAAEAAQA9QAAAIsDAAAAAA==&#10;" filled="f" stroked="f">
                  <v:textbox style="mso-fit-shape-to-text:t" inset="0,0,0,0">
                    <w:txbxContent>
                      <w:p w14:paraId="2914B34D" w14:textId="77777777" w:rsidR="00AC42CE" w:rsidRDefault="00AC42CE" w:rsidP="00A77D7B">
                        <w:r>
                          <w:rPr>
                            <w:rFonts w:cs="Arial"/>
                            <w:color w:val="000000"/>
                            <w:sz w:val="8"/>
                            <w:szCs w:val="8"/>
                          </w:rPr>
                          <w:t>(Doxford,</w:t>
                        </w:r>
                        <w:r>
                          <w:rPr>
                            <w:rFonts w:cs="Arial"/>
                            <w:color w:val="000000"/>
                            <w:sz w:val="8"/>
                            <w:szCs w:val="8"/>
                          </w:rPr>
                          <w:br/>
                          <w:t>Shanghai)</w:t>
                        </w:r>
                      </w:p>
                    </w:txbxContent>
                  </v:textbox>
                </v:rect>
                <v:rect id="Rectangle 557" o:spid="_x0000_s1408" style="position:absolute;left:15187;top:6855;width:2657;height:1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RtcIA&#10;AADcAAAADwAAAGRycy9kb3ducmV2LnhtbERPz2vCMBS+D/wfwhN2WxPdVmc1igjCwO2wdrDro3m2&#10;xealNrF2//1yEHb8+H6vt6NtxUC9bxxrmCUKBHHpTMOVhu/i8PQGwgdkg61j0vBLHrabycMaM+Nu&#10;/EVDHioRQ9hnqKEOocuk9GVNFn3iOuLInVxvMUTYV9L0eIvhtpVzpVJpseHYUGNH+5rKc361GjB9&#10;MZfP0/NHcbymuKxGdXj9UVo/TsfdCkSgMfyL7+53o2GxiPPjmXg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RRG1wgAAANwAAAAPAAAAAAAAAAAAAAAAAJgCAABkcnMvZG93&#10;bnJldi54bWxQSwUGAAAAAAQABAD1AAAAhwMAAAAA&#10;" stroked="f"/>
                <v:rect id="Rectangle 558" o:spid="_x0000_s1409" style="position:absolute;left:15187;top:6855;width:2657;height:1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2qMUA&#10;AADcAAAADwAAAGRycy9kb3ducmV2LnhtbESPzW7CMBCE70h9B2sr9QYOHPhJcRClKiriBKX3VbyJ&#10;o8br1HYh7dPXSEgcRzPzjWa56m0rzuRD41jBeJSBIC6dbrhWcPp4G85BhIissXVMCn4pwKp4GCwx&#10;1+7CBzofYy0ShEOOCkyMXS5lKA1ZDCPXESevct5iTNLXUnu8JLht5STLptJiw2nBYEcbQ+XX8ccq&#10;YBO2p++92Vb1brruFuHvxX++KvX02K+fQUTq4z18a79rBbPZGK5n0hGQ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aoxQAAANwAAAAPAAAAAAAAAAAAAAAAAJgCAABkcnMv&#10;ZG93bnJldi54bWxQSwUGAAAAAAQABAD1AAAAigMAAAAA&#10;" filled="f" strokeweight=".15pt"/>
                <v:rect id="Rectangle 559" o:spid="_x0000_s1410" style="position:absolute;left:14676;top:7039;width:1023;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sqWcUA&#10;AADcAAAADwAAAGRycy9kb3ducmV2LnhtbESPW4vCMBSE34X9D+Es+KaJl61u1yiLIAiuD17A10Nz&#10;bIvNSbeJWv+9WVjwcZiZb5jZorWVuFHjS8caBn0FgjhzpuRcw/Gw6k1B+IBssHJMGh7kYTF/68ww&#10;Ne7OO7rtQy4ihH2KGooQ6lRKnxVk0fddTRy9s2sshiibXJoG7xFuKzlUKpEWS44LBda0LCi77K9W&#10;AyZj87s9j34Om2uCn3mrVh8npXX3vf3+AhGoDa/wf3ttNEwmQ/g7E4+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2ypZxQAAANwAAAAPAAAAAAAAAAAAAAAAAJgCAABkcnMv&#10;ZG93bnJldi54bWxQSwUGAAAAAAQABAD1AAAAigMAAAAA&#10;" stroked="f"/>
                <v:rect id="Rectangle 560" o:spid="_x0000_s1411" style="position:absolute;left:14676;top:7039;width:1023;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HNRMUA&#10;AADcAAAADwAAAGRycy9kb3ducmV2LnhtbESPT2sCMRTE74V+h/CE3mrWFvyzGsW2KJaeuur9sXlu&#10;Fjcv2yTq6qc3hUKPw8z8hpktOtuIM/lQO1Yw6GcgiEuna64U7Lar5zGIEJE1No5JwZUCLOaPDzPM&#10;tbvwN52LWIkE4ZCjAhNjm0sZSkMWQ9+1xMk7OG8xJukrqT1eEtw28iXLhtJizWnBYEvvhspjcbIK&#10;2IT17ufLrA/V53DZTsLtze8/lHrqdcspiEhd/A//tTdawWj0Cr9n0h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c1ExQAAANwAAAAPAAAAAAAAAAAAAAAAAJgCAABkcnMv&#10;ZG93bnJldi54bWxQSwUGAAAAAAQABAD1AAAAigMAAAAA&#10;" filled="f" strokeweight=".15pt"/>
                <v:rect id="Rectangle 561" o:spid="_x0000_s1412" style="position:absolute;left:14676;top:7773;width:1023;height: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4XtsUA&#10;AADcAAAADwAAAGRycy9kb3ducmV2LnhtbESPT4vCMBTE78J+h/AWvGniqtXtGkUEYWH14B/w+mie&#10;bbF56TZRu99+Iwgeh5n5DTNbtLYSN2p86VjDoK9AEGfOlJxrOB7WvSkIH5ANVo5Jwx95WMzfOjNM&#10;jbvzjm77kIsIYZ+ihiKEOpXSZwVZ9H1XE0fv7BqLIcoml6bBe4TbSn4olUiLJceFAmtaFZRd9ler&#10;AZOR+d2eh5vDzzXBz7xV6/FJad19b5dfIAK14RV+tr+NhslkBI8z8Qj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fhe2xQAAANwAAAAPAAAAAAAAAAAAAAAAAJgCAABkcnMv&#10;ZG93bnJldi54bWxQSwUGAAAAAAQABAD1AAAAigMAAAAA&#10;" stroked="f"/>
                <v:rect id="Rectangle 562" o:spid="_x0000_s1413" style="position:absolute;left:14676;top:7773;width:1023;height: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wq8UA&#10;AADcAAAADwAAAGRycy9kb3ducmV2LnhtbESPT2sCMRTE74V+h/CE3mrWQv2zGsW2KJaeuur9sXlu&#10;Fjcv2yTq6qc3hUKPw8z8hpktOtuIM/lQO1Yw6GcgiEuna64U7Lar5zGIEJE1No5JwZUCLOaPDzPM&#10;tbvwN52LWIkE4ZCjAhNjm0sZSkMWQ9+1xMk7OG8xJukrqT1eEtw28iXLhtJizWnBYEvvhspjcbIK&#10;2IT17ufLrA/V53DZTsLtze8/lHrqdcspiEhd/A//tTdawWj0Cr9n0h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PCrxQAAANwAAAAPAAAAAAAAAAAAAAAAAJgCAABkcnMv&#10;ZG93bnJldi54bWxQSwUGAAAAAAQABAD1AAAAigMAAAAA&#10;" filled="f" strokeweight=".15pt"/>
                <v:rect id="Rectangle 563" o:spid="_x0000_s1414" style="position:absolute;left:15916;top:7366;width:737;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MzhMEA&#10;AADcAAAADwAAAGRycy9kb3ducmV2LnhtbESPzYoCMRCE7wu+Q2jB25rRg8qsUUQQVLw47gM0k54f&#10;TDpDEp3x7Y2wsMeiqr6i1tvBGvEkH1rHCmbTDARx6XTLtYLf2+F7BSJEZI3GMSl4UYDtZvS1xly7&#10;nq/0LGItEoRDjgqaGLtcylA2ZDFMXUecvMp5izFJX0vtsU9wa+Q8yxbSYstpocGO9g2V9+JhFchb&#10;cehXhfGZO8+rizkdrxU5pSbjYfcDItIQ/8N/7aNWsFwu4HMmHQG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zM4TBAAAA3AAAAA8AAAAAAAAAAAAAAAAAmAIAAGRycy9kb3du&#10;cmV2LnhtbFBLBQYAAAAABAAEAPUAAACGAwAAAAA=&#10;" filled="f" stroked="f">
                  <v:textbox style="mso-fit-shape-to-text:t" inset="0,0,0,0">
                    <w:txbxContent>
                      <w:p w14:paraId="249DC7B7" w14:textId="77777777" w:rsidR="00AC42CE" w:rsidRDefault="00AC42CE" w:rsidP="00A77D7B">
                        <w:r>
                          <w:rPr>
                            <w:rFonts w:cs="Arial"/>
                            <w:color w:val="000000"/>
                            <w:sz w:val="8"/>
                            <w:szCs w:val="8"/>
                          </w:rPr>
                          <w:t>GS</w:t>
                        </w:r>
                      </w:p>
                    </w:txbxContent>
                  </v:textbox>
                </v:rect>
                <v:rect id="Rectangle 564" o:spid="_x0000_s1415" style="position:absolute;left:16377;top:7366;width:286;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WH8IA&#10;AADcAAAADwAAAGRycy9kb3ducmV2LnhtbESPzYoCMRCE7wu+Q2jB25rRgyOjUZYFQZe9OPoAzaTn&#10;B5POkERnfPvNguCxqKqvqO1+tEY8yIfOsYLFPANBXDndcaPgejl8rkGEiKzROCYFTwqw300+tlho&#10;N/CZHmVsRIJwKFBBG2NfSBmqliyGueuJk1c7bzEm6RupPQ4Jbo1cZtlKWuw4LbTY03dL1a28WwXy&#10;Uh6GdWl85n6W9a85Hc81OaVm0/FrAyLSGN/hV/uoFeR5Dv9n0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5YfwgAAANwAAAAPAAAAAAAAAAAAAAAAAJgCAABkcnMvZG93&#10;bnJldi54bWxQSwUGAAAAAAQABAD1AAAAhwMAAAAA&#10;" filled="f" stroked="f">
                  <v:textbox style="mso-fit-shape-to-text:t" inset="0,0,0,0">
                    <w:txbxContent>
                      <w:p w14:paraId="25AEC233" w14:textId="77777777" w:rsidR="00AC42CE" w:rsidRDefault="00AC42CE" w:rsidP="00A77D7B">
                        <w:r>
                          <w:rPr>
                            <w:rFonts w:cs="Arial"/>
                            <w:color w:val="000000"/>
                            <w:sz w:val="8"/>
                            <w:szCs w:val="8"/>
                          </w:rPr>
                          <w:t>_</w:t>
                        </w:r>
                      </w:p>
                    </w:txbxContent>
                  </v:textbox>
                </v:rect>
                <v:rect id="Rectangle 565" o:spid="_x0000_s1416" style="position:absolute;left:16558;top:7366;width:1638;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ACbcAA&#10;AADcAAAADwAAAGRycy9kb3ducmV2LnhtbERPS2rDMBDdF3IHMYHuGjleNMaNEkogkJRsYvcAgzX+&#10;UGlkJMV2b18tClk+3n9/XKwRE/kwOFaw3WQgiBunB+4UfNfntwJEiMgajWNS8EsBjofVyx5L7Wa+&#10;01TFTqQQDiUq6GMcSylD05PFsHEjceJa5y3GBH0ntcc5hVsj8yx7lxYHTg09jnTqqfmpHlaBrKvz&#10;XFTGZ+4rb2/merm35JR6XS+fHyAiLfEp/ndftILdLq1NZ9IRkI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CACbcAAAADcAAAADwAAAAAAAAAAAAAAAACYAgAAZHJzL2Rvd25y&#10;ZXYueG1sUEsFBgAAAAAEAAQA9QAAAIUDAAAAAA==&#10;" filled="f" stroked="f">
                  <v:textbox style="mso-fit-shape-to-text:t" inset="0,0,0,0">
                    <w:txbxContent>
                      <w:p w14:paraId="520AC9DA" w14:textId="77777777" w:rsidR="00AC42CE" w:rsidRDefault="00AC42CE" w:rsidP="00A77D7B">
                        <w:r>
                          <w:rPr>
                            <w:rFonts w:cs="Arial"/>
                            <w:color w:val="000000"/>
                            <w:sz w:val="8"/>
                            <w:szCs w:val="8"/>
                          </w:rPr>
                          <w:t>Metrics</w:t>
                        </w:r>
                      </w:p>
                    </w:txbxContent>
                  </v:textbox>
                </v:rect>
                <v:line id="Line 566" o:spid="_x0000_s1417" style="position:absolute;flip:x;visibility:visible;mso-wrap-style:square" from="14768,8326" to="16260,12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eZlsEAAADcAAAADwAAAGRycy9kb3ducmV2LnhtbESPT2uDQBDF74F8h2UCvcW1PTSpzUZs&#10;irTXJPU+uBOVuLPibKP99t1CIcfH+/Pj7fLZ9epGo3SeDTwmKSji2tuOGwNf53K9BSUB2WLvmQz8&#10;kEC+Xy52mFk/8ZFup9CoOMKSoYE2hCHTWuqWHEriB+LoXfzoMEQ5NtqOOMVx1+unNH3WDjuOhBYH&#10;OrRUX0/fLkLeKnt854/roRJrL4X0vpTKmIfVXLyCCjSHe/i//WkNbDYv8HcmHgG9/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3h5mWwQAAANwAAAAPAAAAAAAAAAAAAAAA&#10;AKECAABkcnMvZG93bnJldi54bWxQSwUGAAAAAAQABAD5AAAAjwMAAAAA&#10;" strokeweight=".15pt"/>
                <v:line id="Line 567" o:spid="_x0000_s1418" style="position:absolute;flip:x;visibility:visible;mso-wrap-style:square" from="16260,5485" to="16721,6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hALL0AAADcAAAADwAAAGRycy9kb3ducmV2LnhtbERPS2vCQBC+F/oflhG81Y09qKSuYi1S&#10;rz5yH7JjEszOhsxW03/vHASPH997uR5Ca27USxPZwXSSgSEuo2+4cnA+7T4WYCQhe2wjk4N/Eliv&#10;3t+WmPt45wPdjqkyGsKSo4M6pS63VsqaAsokdsTKXWIfMCnsK+t7vGt4aO1nls1swIa1ocaOtjWV&#10;1+Nf0JLvwh9++Pe6LcT7y0bauJPCufFo2HyBSTSkl/jp3nsH84XO1zN6BOzq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NoQCy9AAAA3AAAAA8AAAAAAAAAAAAAAAAAoQIA&#10;AGRycy9kb3ducmV2LnhtbFBLBQYAAAAABAAEAPkAAACLAwAAAAA=&#10;" strokeweight=".15pt"/>
                <v:line id="Line 568" o:spid="_x0000_s1419" style="position:absolute;flip:y;visibility:visible;mso-wrap-style:square" from="2833,9264" to="11298,10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Tlt78AAADcAAAADwAAAGRycy9kb3ducmV2LnhtbESPS6vCMBCF9xf8D2EEd9dUFyrVKD4Q&#10;3eq1+6EZ22IzKZ2o9d8bQbjLw3l8nMWqc7V6UCuVZwOjYQKKOPe24sLA5W//OwMlAdli7ZkMvEhg&#10;tez9LDC1/sknepxDoeIIS4oGyhCaVGvJS3IoQ98QR+/qW4chyrbQtsVnHHe1HifJRDusOBJKbGhb&#10;Un47312EbDJ72vHhts3E2utaar+XzJhBv1vPQQXqwn/42z5aA9PZCD5n4hHQyz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CTlt78AAADcAAAADwAAAAAAAAAAAAAAAACh&#10;AgAAZHJzL2Rvd25yZXYueG1sUEsFBgAAAAAEAAQA+QAAAI0DAAAAAA==&#10;" strokeweight=".15pt"/>
                <v:rect id="Rectangle 569" o:spid="_x0000_s1420" style="position:absolute;left:6202;top:9931;width:1697;height: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5afsQA&#10;AADcAAAADwAAAGRycy9kb3ducmV2LnhtbESPQWsCMRSE7wX/Q3hCbzXR2lVXo4ggCLaHquD1sXnu&#10;Lm5e1k3U9d8bodDjMDPfMLNFaytxo8aXjjX0ewoEceZMybmGw379MQbhA7LByjFpeJCHxbzzNsPU&#10;uDv/0m0XchEh7FPUUIRQp1L6rCCLvudq4uidXGMxRNnk0jR4j3BbyYFSibRYclwosKZVQdl5d7Ua&#10;MBmay8/p83u/vSY4yVu1/joqrd+77XIKIlAb/sN/7Y3RMBoP4HUmHgE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OWn7EAAAA3AAAAA8AAAAAAAAAAAAAAAAAmAIAAGRycy9k&#10;b3ducmV2LnhtbFBLBQYAAAAABAAEAPUAAACJAwAAAAA=&#10;" stroked="f"/>
                <v:rect id="Rectangle 570" o:spid="_x0000_s1421" style="position:absolute;left:6236;top:9901;width:2654;height: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HgO8IA&#10;AADcAAAADwAAAGRycy9kb3ducmV2LnhtbESP3WoCMRSE74W+QzgF7zRbBV1WoxRBsMUbVx/gsDn7&#10;g8nJkkR3+/ZNoeDlMDPfMNv9aI14kg+dYwUf8wwEceV0x42C2/U4y0GEiKzROCYFPxRgv3ubbLHQ&#10;buALPcvYiAThUKCCNsa+kDJULVkMc9cTJ6923mJM0jdSexwS3Bq5yLKVtNhxWmixp0NL1b18WAXy&#10;Wh6HvDQ+c9+L+my+TpeanFLT9/FzAyLSGF/h//ZJK1jn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UeA7wgAAANwAAAAPAAAAAAAAAAAAAAAAAJgCAABkcnMvZG93&#10;bnJldi54bWxQSwUGAAAAAAQABAD1AAAAhwMAAAAA&#10;" filled="f" stroked="f">
                  <v:textbox style="mso-fit-shape-to-text:t" inset="0,0,0,0">
                    <w:txbxContent>
                      <w:p w14:paraId="139FB38A" w14:textId="77777777" w:rsidR="00AC42CE" w:rsidRDefault="00AC42CE" w:rsidP="00A77D7B">
                        <w:r>
                          <w:rPr>
                            <w:rFonts w:cs="Arial"/>
                            <w:color w:val="000000"/>
                            <w:sz w:val="8"/>
                            <w:szCs w:val="8"/>
                          </w:rPr>
                          <w:t>Thick Client</w:t>
                        </w:r>
                      </w:p>
                    </w:txbxContent>
                  </v:textbox>
                </v:rect>
                <v:rect id="Rectangle 571" o:spid="_x0000_s1422" style="position:absolute;left:18984;top:14523;width:2875;height:1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tnkcUA&#10;AADcAAAADwAAAGRycy9kb3ducmV2LnhtbESPT2sCMRTE70K/Q3gFb5q06nbdGqUIglB76Frw+ti8&#10;/UM3L9tN1O23bwqCx2FmfsOsNoNtxYV63zjW8DRVIIgLZxquNHwdd5MUhA/IBlvHpOGXPGzWD6MV&#10;ZsZd+ZMueahEhLDPUEMdQpdJ6YuaLPqp64ijV7reYoiyr6Tp8RrhtpXPSiXSYsNxocaOtjUV3/nZ&#10;asBkbn4+ytnh+H5OcFkNarc4Ka3Hj8PbK4hAQ7iHb+290fCSzuH/TDw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q2eRxQAAANwAAAAPAAAAAAAAAAAAAAAAAJgCAABkcnMv&#10;ZG93bnJldi54bWxQSwUGAAAAAAQABAD1AAAAigMAAAAA&#10;" stroked="f"/>
                <v:rect id="Rectangle 572" o:spid="_x0000_s1423" style="position:absolute;left:18984;top:14523;width:2875;height:1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GAjMQA&#10;AADcAAAADwAAAGRycy9kb3ducmV2LnhtbESPQWsCMRSE74X+h/CE3mrWQq2uRrEtiqUnV70/Ns/N&#10;4uZlm0Rd/fWmUOhxmJlvmOm8s404kw+1YwWDfgaCuHS65krBbrt8HoEIEVlj45gUXCnAfPb4MMVc&#10;uwtv6FzESiQIhxwVmBjbXMpQGrIY+q4lTt7BeYsxSV9J7fGS4LaRL1k2lBZrTgsGW/owVB6Lk1XA&#10;Jqx2P99mdai+hot2HG7vfv+p1FOvW0xAROrif/ivvdYK3kav8HsmHQ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RgIzEAAAA3AAAAA8AAAAAAAAAAAAAAAAAmAIAAGRycy9k&#10;b3ducmV2LnhtbFBLBQYAAAAABAAEAPUAAACJAwAAAAA=&#10;" filled="f" strokeweight=".15pt"/>
                <v:rect id="Rectangle 574" o:spid="_x0000_s1424" style="position:absolute;left:18477;top:14708;width:1018;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VcfcQA&#10;AADcAAAADwAAAGRycy9kb3ducmV2LnhtbESPQWsCMRSE7wX/Q3iCN01addXVKCIIgnpQC70+Ns/d&#10;pZuX7Sbq9t83gtDjMDPfMItVaytxp8aXjjW8DxQI4syZknMNn5dtfwrCB2SDlWPS8EseVsvO2wJT&#10;4x58ovs55CJC2KeooQihTqX0WUEW/cDVxNG7usZiiLLJpWnwEeG2kh9KJdJiyXGhwJo2BWXf55vV&#10;gMnI/Byvw8Nlf0twlrdqO/5SWve67XoOIlAb/sOv9s5omEwTeJ6JR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1XH3EAAAA3AAAAA8AAAAAAAAAAAAAAAAAmAIAAGRycy9k&#10;b3ducmV2LnhtbFBLBQYAAAAABAAEAPUAAACJAwAAAAA=&#10;" stroked="f"/>
                <v:rect id="Rectangle 575" o:spid="_x0000_s1425" style="position:absolute;left:18477;top:14708;width:1018;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7YMQA&#10;AADcAAAADwAAAGRycy9kb3ducmV2LnhtbESPS2/CMBCE75X4D9ZW6q045cAjxSAeAoF64nVfxUsc&#10;NV4H20DKr8eVKvU4mplvNONpa2txIx8qxwo+uhkI4sLpiksFx8PqfQgiRGSNtWNS8EMBppPOyxhz&#10;7e68o9s+liJBOOSowMTY5FKGwpDF0HUNcfLOzluMSfpSao/3BLe17GVZX1qsOC0YbGhhqPjeX60C&#10;NmF9vHyZ9bnc9mfNKDzm/rRU6u21nX2CiNTG//Bfe6MVDIYD+D2TjoC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Pu2DEAAAA3AAAAA8AAAAAAAAAAAAAAAAAmAIAAGRycy9k&#10;b3ducmV2LnhtbFBLBQYAAAAABAAEAPUAAACJAwAAAAA=&#10;" filled="f" strokeweight=".15pt"/>
                <v:rect id="Rectangle 576" o:spid="_x0000_s1426" style="position:absolute;left:18477;top:15437;width:1018;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ZtlMIA&#10;AADcAAAADwAAAGRycy9kb3ducmV2LnhtbERPy2rCQBTdF/yH4Rbc6Uy1RptmEoogCLaLqtDtJXPz&#10;oJk7aWbU9O+dRaHLw3lnxWg7caXBt441PM0VCOLSmZZrDefTbrYB4QOywc4xafglD0U+ecgwNe7G&#10;n3Q9hlrEEPYpamhC6FMpfdmQRT93PXHkKjdYDBEOtTQD3mK47eRCqURabDk2NNjTtqHy+3ixGjB5&#10;Nj8f1fL9dLgk+FKParf6UlpPH8e3VxCBxvAv/nPvjYb1Jq6NZ+IR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5m2UwgAAANwAAAAPAAAAAAAAAAAAAAAAAJgCAABkcnMvZG93&#10;bnJldi54bWxQSwUGAAAAAAQABAD1AAAAhwMAAAAA&#10;" stroked="f"/>
                <v:rect id="Rectangle 577" o:spid="_x0000_s1427" style="position:absolute;left:18477;top:15437;width:1018;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KicQA&#10;AADcAAAADwAAAGRycy9kb3ducmV2LnhtbESPS2/CMBCE70j8B2uRegMHDjwCBkERiKqn8riv4iWO&#10;iNepbSDtr68rVepxNDPfaBar1tbiQT5UjhUMBxkI4sLpiksF59OuPwURIrLG2jEp+KIAq2W3s8Bc&#10;uyd/0OMYS5EgHHJUYGJscilDYchiGLiGOHlX5y3GJH0ptcdngttajrJsLC1WnBYMNvRqqLgd71YB&#10;m7A/f76b/bV8G6+bWfje+MtWqZdeu56DiNTG//Bf+6AVTKYz+D2Tj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cionEAAAA3AAAAA8AAAAAAAAAAAAAAAAAmAIAAGRycy9k&#10;b3ducmV2LnhtbFBLBQYAAAAABAAEAPUAAACJAwAAAAA=&#10;" filled="f" strokeweight=".15pt"/>
                <v:rect id="Rectangle 578" o:spid="_x0000_s1428" style="position:absolute;left:19726;top:15039;width:737;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rokb4A&#10;AADcAAAADwAAAGRycy9kb3ducmV2LnhtbERPy4rCMBTdC/5DuII7TceFOh2jDIKg4sY6H3Bpbh9M&#10;clOSaOvfm4Xg8nDem91gjXiQD61jBV/zDARx6XTLtYK/22G2BhEiskbjmBQ8KcBuOx5tMNeu5ys9&#10;iliLFMIhRwVNjF0uZSgbshjmriNOXOW8xZigr6X22Kdwa+Qiy5bSYsupocGO9g2V/8XdKpC34tCv&#10;C+Mzd15UF3M6XitySk0nw+8PiEhD/Ijf7qNWsPpO89OZdAT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Za6JG+AAAA3AAAAA8AAAAAAAAAAAAAAAAAmAIAAGRycy9kb3ducmV2&#10;LnhtbFBLBQYAAAAABAAEAPUAAACDAwAAAAA=&#10;" filled="f" stroked="f">
                  <v:textbox style="mso-fit-shape-to-text:t" inset="0,0,0,0">
                    <w:txbxContent>
                      <w:p w14:paraId="49E41270" w14:textId="77777777" w:rsidR="00AC42CE" w:rsidRDefault="00AC42CE" w:rsidP="00A77D7B">
                        <w:r>
                          <w:rPr>
                            <w:rFonts w:cs="Arial"/>
                            <w:color w:val="000000"/>
                            <w:sz w:val="8"/>
                            <w:szCs w:val="8"/>
                          </w:rPr>
                          <w:t>GS</w:t>
                        </w:r>
                      </w:p>
                    </w:txbxContent>
                  </v:textbox>
                </v:rect>
                <v:rect id="Rectangle 579" o:spid="_x0000_s1429" style="position:absolute;left:20183;top:15039;width:285;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ZNCsIA&#10;AADcAAAADwAAAGRycy9kb3ducmV2LnhtbESPzYoCMRCE74LvEFrwphk9uO5oFBEEXbw47gM0k54f&#10;TDpDknVm394sCHssquorarsfrBFP8qF1rGAxz0AQl063XCv4vp9maxAhIms0jknBLwXY78ajLeba&#10;9XyjZxFrkSAcclTQxNjlUoayIYth7jri5FXOW4xJ+lpqj32CWyOXWbaSFltOCw12dGyofBQ/VoG8&#10;F6d+XRifua9ldTWX860ip9R0Mhw2ICIN8T/8bp+1go/PBf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k0KwgAAANwAAAAPAAAAAAAAAAAAAAAAAJgCAABkcnMvZG93&#10;bnJldi54bWxQSwUGAAAAAAQABAD1AAAAhwMAAAAA&#10;" filled="f" stroked="f">
                  <v:textbox style="mso-fit-shape-to-text:t" inset="0,0,0,0">
                    <w:txbxContent>
                      <w:p w14:paraId="2EC0038B" w14:textId="77777777" w:rsidR="00AC42CE" w:rsidRDefault="00AC42CE" w:rsidP="00A77D7B">
                        <w:r>
                          <w:rPr>
                            <w:rFonts w:cs="Arial"/>
                            <w:color w:val="000000"/>
                            <w:sz w:val="8"/>
                            <w:szCs w:val="8"/>
                          </w:rPr>
                          <w:t>_</w:t>
                        </w:r>
                      </w:p>
                    </w:txbxContent>
                  </v:textbox>
                </v:rect>
                <v:rect id="Rectangle 580" o:spid="_x0000_s1430" style="position:absolute;left:20367;top:15039;width:1981;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TTfcIA&#10;AADcAAAADwAAAGRycy9kb3ducmV2LnhtbESP3WoCMRSE7wu+QziCdzXrXlhdjSKCoKU3rj7AYXP2&#10;B5OTJUnd7dubQqGXw8x8w2z3ozXiST50jhUs5hkI4srpjhsF99vpfQUiRGSNxjEp+KEA+93kbYuF&#10;dgNf6VnGRiQIhwIVtDH2hZShaslimLueOHm18xZjkr6R2uOQ4NbIPMuW0mLHaaHFno4tVY/y2yqQ&#10;t/I0rErjM/eZ11/mcr7W5JSaTcfDBkSkMf6H/9pnreBjnc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xNN9wgAAANwAAAAPAAAAAAAAAAAAAAAAAJgCAABkcnMvZG93&#10;bnJldi54bWxQSwUGAAAAAAQABAD1AAAAhwMAAAAA&#10;" filled="f" stroked="f">
                  <v:textbox style="mso-fit-shape-to-text:t" inset="0,0,0,0">
                    <w:txbxContent>
                      <w:p w14:paraId="285D1A59" w14:textId="77777777" w:rsidR="00AC42CE" w:rsidRDefault="00AC42CE" w:rsidP="00A77D7B">
                        <w:r>
                          <w:rPr>
                            <w:rFonts w:cs="Arial"/>
                            <w:color w:val="000000"/>
                            <w:sz w:val="8"/>
                            <w:szCs w:val="8"/>
                          </w:rPr>
                          <w:t>Interface</w:t>
                        </w:r>
                      </w:p>
                    </w:txbxContent>
                  </v:textbox>
                </v:rect>
                <v:rect id="Rectangle 581" o:spid="_x0000_s1431" style="position:absolute;left:19219;top:12479;width:2456;height:1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tpOMQA&#10;AADcAAAADwAAAGRycy9kb3ducmV2LnhtbESPQWsCMRSE7wX/Q3hCb5qodatbo0hBKKgHteD1sXnu&#10;Lt28rJuo6783gtDjMDPfMLNFaytxpcaXjjUM+goEceZMybmG38OqNwHhA7LByjFpuJOHxbzzNsPU&#10;uBvv6LoPuYgQ9ilqKEKoUyl9VpBF33c1cfROrrEYomxyaRq8Rbit5FCpRFosOS4UWNN3Qdnf/mI1&#10;YPJhztvTaHNYXxKc5q1ajY9K6/duu/wCEagN/+FX+8do+JyO4HkmHg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baTjEAAAA3AAAAA8AAAAAAAAAAAAAAAAAmAIAAGRycy9k&#10;b3ducmV2LnhtbFBLBQYAAAAABAAEAPUAAACJAwAAAAA=&#10;" stroked="f"/>
                <v:rect id="Rectangle 582" o:spid="_x0000_s1432" style="position:absolute;left:19219;top:12479;width:2456;height:1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SzysQA&#10;AADcAAAADwAAAGRycy9kb3ducmV2LnhtbESPQWsCMRSE70L/Q3gFb5q1FFtXo9gWpdJTt3p/bJ6b&#10;xc3LNom69tebguBxmJlvmNmis404kQ+1YwWjYQaCuHS65krB9mc1eAURIrLGxjEpuFCAxfyhN8Nc&#10;uzN/06mIlUgQDjkqMDG2uZShNGQxDF1LnLy98xZjkr6S2uM5wW0jn7JsLC3WnBYMtvRuqDwUR6uA&#10;TVhvf7/Mel9txst2Ev7e/O5Dqf5jt5yCiNTFe/jW/tQKXibP8H8mHQ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Es8rEAAAA3AAAAA8AAAAAAAAAAAAAAAAAmAIAAGRycy9k&#10;b3ducmV2LnhtbFBLBQYAAAAABAAEAPUAAACJAwAAAAA=&#10;" filled="f" strokeweight=".15pt"/>
                <v:rect id="Rectangle 583" o:spid="_x0000_s1433" style="position:absolute;left:18708;top:12663;width:1018;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U18UA&#10;AADcAAAADwAAAGRycy9kb3ducmV2LnhtbESPT2sCMRTE74V+h/AK3mrSWld3NUoRBKH20FXw+ti8&#10;/YObl+0m6vbbN0Khx2FmfsMs14NtxZV63zjW8DJWIIgLZxquNBwP2+c5CB+QDbaOScMPeVivHh+W&#10;mBl34y+65qESEcI+Qw11CF0mpS9qsujHriOOXul6iyHKvpKmx1uE21a+KpVIiw3HhRo72tRUnPOL&#10;1YDJm/n+LCf7w8clwbQa1HZ6UlqPnob3BYhAQ/gP/7V3RsMsncL9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lTXxQAAANwAAAAPAAAAAAAAAAAAAAAAAJgCAABkcnMv&#10;ZG93bnJldi54bWxQSwUGAAAAAAQABAD1AAAAigMAAAAA&#10;" stroked="f"/>
                <v:rect id="Rectangle 584" o:spid="_x0000_s1434" style="position:absolute;left:18708;top:12663;width:1018;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qIJsQA&#10;AADcAAAADwAAAGRycy9kb3ducmV2LnhtbESPzW7CMBCE75V4B2uRuBWHHtISMAiKQK164u++ipc4&#10;Il4H20Dap68rVeI4mplvNNN5ZxtxIx9qxwpGwwwEcel0zZWCw379/AYiRGSNjWNS8E0B5rPe0xQL&#10;7e68pdsuViJBOBSowMTYFlKG0pDFMHQtcfJOzluMSfpKao/3BLeNfMmyXFqsOS0YbOndUHneXa0C&#10;NmFzuHyZzan6zBftOPws/XGl1KDfLSYgInXxEf5vf2gFr+Mc/s6kIy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aiCbEAAAA3AAAAA8AAAAAAAAAAAAAAAAAmAIAAGRycy9k&#10;b3ducmV2LnhtbFBLBQYAAAAABAAEAPUAAACJAwAAAAA=&#10;" filled="f" strokeweight=".15pt"/>
                <v:rect id="Rectangle 585" o:spid="_x0000_s1435" style="position:absolute;left:18708;top:13400;width:1018;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BvO8UA&#10;AADcAAAADwAAAGRycy9kb3ducmV2LnhtbESPT2sCMRTE74V+h/AK3mrS2q7uapQiCELtwVXw+ti8&#10;/YObl+0m6vbbN0Khx2FmfsMsVoNtxZV63zjW8DJWIIgLZxquNBwPm+cZCB+QDbaOScMPeVgtHx8W&#10;mBl34z1d81CJCGGfoYY6hC6T0hc1WfRj1xFHr3S9xRBlX0nT4y3CbStflUqkxYbjQo0drWsqzvnF&#10;asDkzXx/lZPd4fOSYFoNavN+UlqPnoaPOYhAQ/gP/7W3RsM0ncL9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oG87xQAAANwAAAAPAAAAAAAAAAAAAAAAAJgCAABkcnMv&#10;ZG93bnJldi54bWxQSwUGAAAAAAQABAD1AAAAigMAAAAA&#10;" stroked="f"/>
                <v:rect id="Rectangle 586" o:spid="_x0000_s1436" style="position:absolute;left:18708;top:13400;width:1018;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m5z8EA&#10;AADcAAAADwAAAGRycy9kb3ducmV2LnhtbERPPW/CMBDdK/U/WIfEVhw6UAgxiFIVtWJqgP0UX+KI&#10;+BxsF0J/fT1U6vj0vov1YDtxJR9axwqmkwwEceV0y42C4+H9aQ4iRGSNnWNScKcA69XjQ4G5djf+&#10;omsZG5FCOOSowMTY51KGypDFMHE9ceJq5y3GBH0jtcdbCredfM6ymbTYcmow2NPWUHUuv60CNmF3&#10;vOzNrm4+Z5t+EX5e/elNqfFo2CxBRBriv/jP/aEVvCzS2nQmHQG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Juc/BAAAA3AAAAA8AAAAAAAAAAAAAAAAAmAIAAGRycy9kb3du&#10;cmV2LnhtbFBLBQYAAAAABAAEAPUAAACGAwAAAAA=&#10;" filled="f" strokeweight=".15pt"/>
                <v:rect id="Rectangle 587" o:spid="_x0000_s1437" style="position:absolute;left:19940;top:12994;width:736;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BBDMIA&#10;AADcAAAADwAAAGRycy9kb3ducmV2LnhtbESPzYoCMRCE74LvEFrwphk9uDprFBEEXbw47gM0k54f&#10;TDpDknVm394sCHssquorarsfrBFP8qF1rGAxz0AQl063XCv4vp9maxAhIms0jknBLwXY78ajLeba&#10;9XyjZxFrkSAcclTQxNjlUoayIYth7jri5FXOW4xJ+lpqj32CWyOXWbaSFltOCw12dGyofBQ/VoG8&#10;F6d+XRifua9ldTWX860ip9R0Mhw+QUQa4n/43T5rBR+bDf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YEEMwgAAANwAAAAPAAAAAAAAAAAAAAAAAJgCAABkcnMvZG93&#10;bnJldi54bWxQSwUGAAAAAAQABAD1AAAAhwMAAAAA&#10;" filled="f" stroked="f">
                  <v:textbox style="mso-fit-shape-to-text:t" inset="0,0,0,0">
                    <w:txbxContent>
                      <w:p w14:paraId="29C8C63F" w14:textId="77777777" w:rsidR="00AC42CE" w:rsidRDefault="00AC42CE" w:rsidP="00A77D7B">
                        <w:r>
                          <w:rPr>
                            <w:rFonts w:cs="Arial"/>
                            <w:color w:val="000000"/>
                            <w:sz w:val="8"/>
                            <w:szCs w:val="8"/>
                          </w:rPr>
                          <w:t>GS</w:t>
                        </w:r>
                      </w:p>
                    </w:txbxContent>
                  </v:textbox>
                </v:rect>
                <v:rect id="Rectangle 588" o:spid="_x0000_s1438" style="position:absolute;left:20426;top:12994;width:286;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TpQL4A&#10;AADcAAAADwAAAGRycy9kb3ducmV2LnhtbERPy4rCMBTdD/gP4QruxkQXQ+kYRQTBkdlY/YBLc/tg&#10;kpuSRNv5e7MQXB7Oe7ObnBUPCrH3rGG1VCCIa296bjXcrsfPAkRMyAatZ9LwTxF229nHBkvjR77Q&#10;o0qtyCEcS9TQpTSUUsa6I4dx6QfizDU+OEwZhlaagGMOd1aulfqSDnvODR0OdOio/qvuToO8Vsex&#10;qGxQ/rxufu3P6dKQ13oxn/bfIBJN6S1+uU9GQ6Hy/HwmHwG5f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k6UC+AAAA3AAAAA8AAAAAAAAAAAAAAAAAmAIAAGRycy9kb3ducmV2&#10;LnhtbFBLBQYAAAAABAAEAPUAAACDAwAAAAA=&#10;" filled="f" stroked="f">
                  <v:textbox style="mso-fit-shape-to-text:t" inset="0,0,0,0">
                    <w:txbxContent>
                      <w:p w14:paraId="7F188267" w14:textId="77777777" w:rsidR="00AC42CE" w:rsidRDefault="00AC42CE" w:rsidP="00A77D7B">
                        <w:r>
                          <w:rPr>
                            <w:rFonts w:cs="Arial"/>
                            <w:color w:val="000000"/>
                            <w:sz w:val="8"/>
                            <w:szCs w:val="8"/>
                          </w:rPr>
                          <w:t>_</w:t>
                        </w:r>
                      </w:p>
                    </w:txbxContent>
                  </v:textbox>
                </v:rect>
                <v:rect id="Rectangle 589" o:spid="_x0000_s1439" style="position:absolute;left:20610;top:12994;width:1334;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hM28EA&#10;AADcAAAADwAAAGRycy9kb3ducmV2LnhtbESP3WoCMRSE7wu+QzhC72qiF2XZGkUEQcUb1z7AYXP2&#10;hyYnSxLd9e1NodDLYWa+YdbbyVnxoBB7zxqWCwWCuPam51bD9+3wUYCICdmg9UwanhRhu5m9rbE0&#10;fuQrParUigzhWKKGLqWhlDLWHTmMCz8QZ6/xwWHKMrTSBBwz3Fm5UupTOuw5L3Q40L6j+qe6Ow3y&#10;Vh3GorJB+fOqudjT8dqQ1/p9Pu2+QCSa0n/4r300Ggq1hN8z+QjIz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oTNvBAAAA3AAAAA8AAAAAAAAAAAAAAAAAmAIAAGRycy9kb3du&#10;cmV2LnhtbFBLBQYAAAAABAAEAPUAAACGAwAAAAA=&#10;" filled="f" stroked="f">
                  <v:textbox style="mso-fit-shape-to-text:t" inset="0,0,0,0">
                    <w:txbxContent>
                      <w:p w14:paraId="0A1D2DB0" w14:textId="77777777" w:rsidR="00AC42CE" w:rsidRDefault="00AC42CE" w:rsidP="00A77D7B">
                        <w:r>
                          <w:rPr>
                            <w:rFonts w:cs="Arial"/>
                            <w:color w:val="000000"/>
                            <w:sz w:val="8"/>
                            <w:szCs w:val="8"/>
                          </w:rPr>
                          <w:t>Cobol</w:t>
                        </w:r>
                      </w:p>
                    </w:txbxContent>
                  </v:textbox>
                </v:rect>
                <v:shape id="Freeform 590" o:spid="_x0000_s1440" style="position:absolute;left:14768;top:12847;width:3940;height:369;visibility:visible;mso-wrap-style:square;v-text-anchor:top" coordsize="94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WjsUA&#10;AADcAAAADwAAAGRycy9kb3ducmV2LnhtbESPQWsCMRSE74X+h/AEbzWrLUVWo0jRItJDa0U8PjfP&#10;3eDmZdnE3fTfN4WCx2FmvmHmy2hr0VHrjWMF41EGgrhw2nCp4PC9eZqC8AFZY+2YFPyQh+Xi8WGO&#10;uXY9f1G3D6VIEPY5KqhCaHIpfVGRRT9yDXHyLq61GJJsS6lb7BPc1nKSZa/SouG0UGFDbxUV1/3N&#10;Knj/jLtufTa307GITb817tl/vCg1HMTVDESgGO7h//ZWK5hmE/g7k4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OxQAAANwAAAAPAAAAAAAAAAAAAAAAAJgCAABkcnMv&#10;ZG93bnJldi54bWxQSwUGAAAAAAQABAD1AAAAigMAAAAA&#10;" path="m940,l439,46r,-4l437,38r-2,-4l431,31r-3,-3l424,27r-4,-2l415,25r-5,2l405,28r-2,3l398,34r-1,2l394,41r,4l394,51,,88e" filled="f" strokeweight=".15pt">
                  <v:path arrowok="t" o:connecttype="custom" o:connectlocs="393942,0;183979,19276;183979,17600;183141,15924;182303,14248;180627,12990;179369,11733;177693,11314;176017,10476;173921,10476;171826,11314;169730,11733;168892,12990;166797,14248;166378,15086;165120,17181;165120,18857;165120,21371;165120,21371;0,36876" o:connectangles="0,0,0,0,0,0,0,0,0,0,0,0,0,0,0,0,0,0,0,0"/>
                </v:shape>
                <v:line id="Line 591" o:spid="_x0000_s1441" style="position:absolute;flip:x y;visibility:visible;mso-wrap-style:square" from="15233,14947" to="18477,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qH18QAAADcAAAADwAAAGRycy9kb3ducmV2LnhtbESPQUsDMRSE74L/ITyhN5u0pVLWpqUo&#10;Sq9dBentdfPcrG5e4iZ2t/31TUHwOMzMN8xyPbhWHKmLjWcNk7ECQVx503Ct4f3t5X4BIiZkg61n&#10;0nCiCOvV7c0SC+N73tGxTLXIEI4FarAphULKWFlyGMc+EGfv03cOU5ZdLU2HfYa7Vk6VepAOG84L&#10;FgM9Waq+y1+n4cP+TOevyvRhe/46PO99E6tQaj26GzaPIBIN6T/8194aDQs1g+uZfATk6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mofXxAAAANwAAAAPAAAAAAAAAAAA&#10;AAAAAKECAABkcnMvZG93bnJldi54bWxQSwUGAAAAAAQABAD5AAAAkgMAAAAA&#10;" strokeweight=".15pt"/>
                <v:shape id="Freeform 592" o:spid="_x0000_s1442" style="position:absolute;left:15242;top:13576;width:3466;height:1371;visibility:visible;mso-wrap-style:square;v-text-anchor:top" coordsize="82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0ZLcIA&#10;AADcAAAADwAAAGRycy9kb3ducmV2LnhtbESP0YrCMBRE3xf8h3AF39ZUqSLVKLpQ8GUFaz/g0lzb&#10;YnJTmmytf79ZWPBxmJkzzO4wWiMG6n3rWMFinoAgrpxuuVZQ3vLPDQgfkDUax6TgRR4O+8nHDjPt&#10;nnyloQi1iBD2GSpoQugyKX3VkEU/dx1x9O6utxii7Gupe3xGuDVymSRrabHluNBgR18NVY/ixyow&#10;PjWLen3vitWlzL/bwaSnMldqNh2PWxCBxvAO/7fPWsEmSeHv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PRktwgAAANwAAAAPAAAAAAAAAAAAAAAAAJgCAABkcnMvZG93&#10;bnJldi54bWxQSwUGAAAAAAQABAD1AAAAhwMAAAAA&#10;" path="m,327l406,166r-2,-4l404,158r2,-5l407,149r1,-4l411,141r4,-3l420,136r4,-1l428,135r4,l437,136r4,3l444,142r3,3l449,149,827,e" filled="f" strokeweight=".15pt">
                  <v:path arrowok="t" o:connecttype="custom" o:connectlocs="0,137026;170149,69561;169311,67884;169311,66208;170149,64113;170568,62437;170988,60761;172245,59085;173921,57827;176017,56989;177693,56570;179369,56570;181046,56570;183141,56989;184817,58247;186075,59504;187332,60761;188170,62437;346585,0" o:connectangles="0,0,0,0,0,0,0,0,0,0,0,0,0,0,0,0,0,0,0"/>
                </v:shape>
                <v:shape id="Freeform 593" o:spid="_x0000_s1443" style="position:absolute;left:14768;top:13216;width:3709;height:1676;visibility:visible;mso-wrap-style:square;v-text-anchor:top" coordsize="88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kZ0sQA&#10;AADcAAAADwAAAGRycy9kb3ducmV2LnhtbESPT2vCQBTE74LfYXlCb7qpUJHUTZCK0GObWqS3Z/aZ&#10;v/s2ZrdJ+u27BaHHYWZ+w+zSybRioN5VlhU8riIQxLnVFRcKTh/H5RaE88gaW8uk4IccpMl8tsNY&#10;25Hfach8IQKEXYwKSu+7WEqXl2TQrWxHHLyr7Q36IPtC6h7HADetXEfRRhqsOCyU2NFLSXmTfRsF&#10;m8vb9VyfjSmy20Fmrjmsvz5rpR4W0/4ZhKfJ/4fv7VetYBs9wd+ZcARk8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5GdLEAAAA3AAAAA8AAAAAAAAAAAAAAAAAmAIAAGRycy9k&#10;b3ducmV2LnhtbFBLBQYAAAAABAAEAPUAAACJAwAAAAA=&#10;" path="m,l278,124r3,-2l284,117r3,-2l291,113r4,-1l299,112r5,l309,113r3,3l316,119r3,4l321,126r1,4l322,134r,5l321,144,885,400e" filled="f" strokeweight=".15pt">
                  <v:path arrowok="t" o:connecttype="custom" o:connectlocs="0,0;116506,51961;117763,51123;119021,49028;120278,48190;121954,47352;123631,46932;125307,46932;127402,46932;129498,47352;130755,48609;132431,49866;133689,51542;134527,52799;134946,54475;134946,56151;134946,58247;134527,60342;134527,60342;134527,60342;370892,167616" o:connectangles="0,0,0,0,0,0,0,0,0,0,0,0,0,0,0,0,0,0,0,0,0"/>
                </v:shape>
                <v:rect id="Rectangle 594" o:spid="_x0000_s1444" style="position:absolute;left:21847;top:19707;width:2929;height: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LLccMA&#10;AADcAAAADwAAAGRycy9kb3ducmV2LnhtbESPT4vCMBTE7wt+h/AEb2viv+J2jSKCIKiH1YW9Pppn&#10;W2xeahO1fnsjCHscZuY3zGzR2krcqPGlYw2DvgJBnDlTcq7h97j+nILwAdlg5Zg0PMjDYt75mGFq&#10;3J1/6HYIuYgQ9ilqKEKoUyl9VpBF33c1cfROrrEYomxyaRq8R7it5FCpRFosOS4UWNOqoOx8uFoN&#10;mIzNZX8a7Y7ba4JfeavWkz+lda/bLr9BBGrDf/jd3hgNU5XA60w8An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1LLccMAAADcAAAADwAAAAAAAAAAAAAAAACYAgAAZHJzL2Rv&#10;d25yZXYueG1sUEsFBgAAAAAEAAQA9QAAAIgDAAAAAA==&#10;" stroked="f"/>
                <v:rect id="Rectangle 595" o:spid="_x0000_s1445" style="position:absolute;left:21847;top:19707;width:2929;height:5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s5AsQA&#10;AADcAAAADwAAAGRycy9kb3ducmV2LnhtbESPW2vCQBSE3wv+h+UIvtWNPmhIXUW8gLSF4qXvh+wx&#10;CWbPhuwxpv++KxT6OMzMN8xi1btaddSGyrOByTgBRZx7W3Fh4HLev6aggiBbrD2TgR8KsFoOXhaY&#10;Wf/gI3UnKVSEcMjQQCnSZFqHvCSHYewb4uhdfetQomwLbVt8RLir9TRJZtphxXGhxIY2JeW3090Z&#10;+DrqW/eRfm9Rdk74/Lnrtu8XY0bDfv0GSqiX//Bf+2ANpMkcnmfiEd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7OQLEAAAA3AAAAA8AAAAAAAAAAAAAAAAAmAIAAGRycy9k&#10;b3ducmV2LnhtbFBLBQYAAAAABAAEAPUAAACJAwAAAAA=&#10;" filled="f" strokeweight=".35pt"/>
                <v:rect id="Rectangle 596" o:spid="_x0000_s1446" style="position:absolute;left:22957;top:19778;width:1073;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LlRr4A&#10;AADcAAAADwAAAGRycy9kb3ducmV2LnhtbERPy4rCMBTdD/gP4QruxkQXQ+kYRQTBkdlY/YBLc/tg&#10;kpuSRNv5e7MQXB7Oe7ObnBUPCrH3rGG1VCCIa296bjXcrsfPAkRMyAatZ9LwTxF229nHBkvjR77Q&#10;o0qtyCEcS9TQpTSUUsa6I4dx6QfizDU+OEwZhlaagGMOd1aulfqSDnvODR0OdOio/qvuToO8Vsex&#10;qGxQ/rxufu3P6dKQ13oxn/bfIBJN6S1+uU9GQ6Hy2nwmHwG5f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aS5Ua+AAAA3AAAAA8AAAAAAAAAAAAAAAAAmAIAAGRycy9kb3ducmV2&#10;LnhtbFBLBQYAAAAABAAEAPUAAACDAwAAAAA=&#10;" filled="f" stroked="f">
                  <v:textbox style="mso-fit-shape-to-text:t" inset="0,0,0,0">
                    <w:txbxContent>
                      <w:p w14:paraId="557DF671" w14:textId="77777777" w:rsidR="00AC42CE" w:rsidRDefault="00AC42CE" w:rsidP="00A77D7B">
                        <w:r>
                          <w:rPr>
                            <w:rFonts w:cs="Arial"/>
                            <w:color w:val="000000"/>
                            <w:sz w:val="8"/>
                            <w:szCs w:val="8"/>
                          </w:rPr>
                          <w:t>GSS</w:t>
                        </w:r>
                      </w:p>
                    </w:txbxContent>
                  </v:textbox>
                </v:rect>
                <v:rect id="Rectangle 597" o:spid="_x0000_s1447" style="position:absolute;left:15254;top:19728;width:2921;height:1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1fA8UA&#10;AADcAAAADwAAAGRycy9kb3ducmV2LnhtbESPQWvCQBSE70L/w/IK3nRXrUHTbEIRhELroVro9ZF9&#10;JsHs2zS70fTfdwsFj8PMfMNkxWhbcaXeN441LOYKBHHpTMOVhs/TfrYB4QOywdYxafghD0X+MMkw&#10;Ne7GH3Q9hkpECPsUNdQhdKmUvqzJop+7jjh6Z9dbDFH2lTQ93iLctnKpVCItNhwXauxoV1N5OQ5W&#10;AyZP5vtwXr2f3oYEt9Wo9usvpfX0cXx5BhFoDPfwf/vVaNioLfydiUd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zV8DxQAAANwAAAAPAAAAAAAAAAAAAAAAAJgCAABkcnMv&#10;ZG93bnJldi54bWxQSwUGAAAAAAQABAD1AAAAigMAAAAA&#10;" stroked="f"/>
                <v:rect id="Rectangle 598" o:spid="_x0000_s1448" style="position:absolute;left:15254;top:19728;width:2921;height:1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s3q78A&#10;AADcAAAADwAAAGRycy9kb3ducmV2LnhtbERPS4vCMBC+L/gfwgh7W1M9SKlGER8g7oL4ug/N2Bab&#10;SWnG2v33m8OCx4/vPV/2rlYdtaHybGA8SkAR595WXBi4XnZfKaggyBZrz2TglwIsF4OPOWbWv/hE&#10;3VkKFUM4ZGigFGkyrUNeksMw8g1x5O6+dSgRtoW2Lb5iuKv1JEmm2mHFsaHEhtYl5Y/z0xk4nvSj&#10;+05vG5StE778bLvN4WrM57BfzUAJ9fIW/7v31kA6jvPjmXgE9O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SzervwAAANwAAAAPAAAAAAAAAAAAAAAAAJgCAABkcnMvZG93bnJl&#10;di54bWxQSwUGAAAAAAQABAD1AAAAhAMAAAAA&#10;" filled="f" strokeweight=".35pt"/>
                <v:rect id="Rectangle 599" o:spid="_x0000_s1449" style="position:absolute;left:15585;top:19875;width:3563;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HaBsEA&#10;AADcAAAADwAAAGRycy9kb3ducmV2LnhtbESP3YrCMBSE7wXfIRxh7zStF0vpGkUEQRdvrPsAh+b0&#10;h01OShJt9+2NIOzlMDPfMJvdZI14kA+9YwX5KgNBXDvdc6vg53ZcFiBCRNZoHJOCPwqw285nGyy1&#10;G/lKjyq2IkE4lKigi3EopQx1RxbDyg3EyWuctxiT9K3UHscEt0aus+xTWuw5LXQ40KGj+re6WwXy&#10;Vh3HojI+c9/r5mLOp2tDTqmPxbT/AhFpiv/hd/ukFRR5Dq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x2gbBAAAA3AAAAA8AAAAAAAAAAAAAAAAAmAIAAGRycy9kb3du&#10;cmV2LnhtbFBLBQYAAAAABAAEAPUAAACGAwAAAAA=&#10;" filled="f" stroked="f">
                  <v:textbox style="mso-fit-shape-to-text:t" inset="0,0,0,0">
                    <w:txbxContent>
                      <w:p w14:paraId="0CB88206" w14:textId="77777777" w:rsidR="00AC42CE" w:rsidRDefault="00AC42CE" w:rsidP="00A77D7B">
                        <w:r>
                          <w:rPr>
                            <w:rFonts w:cs="Arial"/>
                            <w:color w:val="000000"/>
                            <w:sz w:val="8"/>
                            <w:szCs w:val="8"/>
                          </w:rPr>
                          <w:t xml:space="preserve">Eurotax Vehicle </w:t>
                        </w:r>
                      </w:p>
                    </w:txbxContent>
                  </v:textbox>
                </v:rect>
                <v:rect id="Rectangle 600" o:spid="_x0000_s1450" style="position:absolute;left:15950;top:20273;width:2375;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EccEA&#10;AADcAAAADwAAAGRycy9kb3ducmV2LnhtbESP3YrCMBSE74V9h3AWvNPUXkjpGmVZEFS8se4DHJrT&#10;HzY5KUm09e2NIOzlMDPfMJvdZI24kw+9YwWrZQaCuHa651bB73W/KECEiKzROCYFDwqw237MNlhq&#10;N/KF7lVsRYJwKFFBF+NQShnqjiyGpRuIk9c4bzEm6VupPY4Jbo3Ms2wtLfacFjoc6Kej+q+6WQXy&#10;Wu3HojI+c6e8OZvj4dKQU2r+OX1/gYg0xf/wu33QCopVDq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jRHHBAAAA3AAAAA8AAAAAAAAAAAAAAAAAmAIAAGRycy9kb3du&#10;cmV2LnhtbFBLBQYAAAAABAAEAPUAAACGAwAAAAA=&#10;" filled="f" stroked="f">
                  <v:textbox style="mso-fit-shape-to-text:t" inset="0,0,0,0">
                    <w:txbxContent>
                      <w:p w14:paraId="28BE2D85" w14:textId="77777777" w:rsidR="00AC42CE" w:rsidRDefault="00AC42CE" w:rsidP="00A77D7B">
                        <w:r>
                          <w:rPr>
                            <w:rFonts w:cs="Arial"/>
                            <w:color w:val="000000"/>
                            <w:sz w:val="8"/>
                            <w:szCs w:val="8"/>
                          </w:rPr>
                          <w:t>Valuations</w:t>
                        </w:r>
                      </w:p>
                    </w:txbxContent>
                  </v:textbox>
                </v:rect>
                <v:rect id="Rectangle 601" o:spid="_x0000_s1451" style="position:absolute;left:18661;top:19728;width:2921;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z+NMQA&#10;AADcAAAADwAAAGRycy9kb3ducmV2LnhtbESPT4vCMBTE78J+h/AW9qaJ/4pWo8iCIKgHdWGvj+bZ&#10;lm1euk3U+u2NIHgcZuY3zHzZ2kpcqfGlYw39ngJBnDlTcq7h57TuTkD4gGywckwa7uRhufjozDE1&#10;7sYHuh5DLiKEfYoaihDqVEqfFWTR91xNHL2zayyGKJtcmgZvEW4rOVAqkRZLjgsF1vRdUPZ3vFgN&#10;mIzM//483J22lwSneavW41+l9ddnu5qBCNSGd/jV3hgNk/4Q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8/jTEAAAA3AAAAA8AAAAAAAAAAAAAAAAAmAIAAGRycy9k&#10;b3ducmV2LnhtbFBLBQYAAAAABAAEAPUAAACJAwAAAAA=&#10;" stroked="f"/>
                <v:rect id="Rectangle 602" o:spid="_x0000_s1452" style="position:absolute;left:18661;top:19728;width:2921;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AxqMMA&#10;AADcAAAADwAAAGRycy9kb3ducmV2LnhtbESPW2vCQBSE3wv+h+UIfasbpZQQXUW8gNhC8fZ+yB6T&#10;YPZsyB5j/PfdQqGPw8x8w8wWvatVR22oPBsYjxJQxLm3FRcGzqftWwoqCLLF2jMZeFKAxXzwMsPM&#10;+gcfqDtKoSKEQ4YGSpEm0zrkJTkMI98QR+/qW4cSZVto2+Ijwl2tJ0nyoR1WHBdKbGhVUn473p2B&#10;74O+dZ/pZY2yccKnr0233p+NeR32yykooV7+w3/tnTWQjt/h90w8An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3AxqMMAAADcAAAADwAAAAAAAAAAAAAAAACYAgAAZHJzL2Rv&#10;d25yZXYueG1sUEsFBgAAAAAEAAQA9QAAAIgDAAAAAA==&#10;" filled="f" strokeweight=".35pt"/>
                <v:rect id="Rectangle 603" o:spid="_x0000_s1453" style="position:absolute;left:18875;top:19778;width:3899;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rcBcEA&#10;AADcAAAADwAAAGRycy9kb3ducmV2LnhtbESP3YrCMBSE7xd8h3AE79ZUwaVUo4gguLI3Vh/g0Jz+&#10;YHJSkqytb2+Ehb0cZuYbZrMbrREP8qFzrGAxz0AQV0533Ci4XY+fOYgQkTUax6TgSQF228nHBgvt&#10;Br7Qo4yNSBAOBSpoY+wLKUPVksUwdz1x8mrnLcYkfSO1xyHBrZHLLPuSFjtOCy32dGipupe/VoG8&#10;lschL43P3HlZ/5jv06Ump9RsOu7XICKN8T/81z5pBfli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1K3AXBAAAA3AAAAA8AAAAAAAAAAAAAAAAAmAIAAGRycy9kb3du&#10;cmV2LnhtbFBLBQYAAAAABAAEAPUAAACGAwAAAAA=&#10;" filled="f" stroked="f">
                  <v:textbox style="mso-fit-shape-to-text:t" inset="0,0,0,0">
                    <w:txbxContent>
                      <w:p w14:paraId="4AA333CC" w14:textId="77777777" w:rsidR="00AC42CE" w:rsidRDefault="00AC42CE" w:rsidP="00A77D7B">
                        <w:r>
                          <w:rPr>
                            <w:rFonts w:cs="Arial"/>
                            <w:color w:val="000000"/>
                            <w:sz w:val="8"/>
                            <w:szCs w:val="8"/>
                          </w:rPr>
                          <w:t xml:space="preserve">WAS Audits PDA </w:t>
                        </w:r>
                      </w:p>
                    </w:txbxContent>
                  </v:textbox>
                </v:rect>
                <v:rect id="Rectangle 604" o:spid="_x0000_s1454" style="position:absolute;left:19571;top:20176;width:1695;height: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CcsEA&#10;AADcAAAADwAAAGRycy9kb3ducmV2LnhtbESPzYoCMRCE78K+Q2jBm2b0IMNoFBEEXbw47gM0k54f&#10;TDpDknXGt98Iwh6LqvqK2u5Ha8STfOgcK1guMhDEldMdNwp+7qd5DiJEZI3GMSl4UYD97muyxUK7&#10;gW/0LGMjEoRDgQraGPtCylC1ZDEsXE+cvNp5izFJ30jtcUhwa+Qqy9bSYsdpocWeji1Vj/LXKpD3&#10;8jTkpfGZ+17VV3M532pySs2m42EDItIY/8Of9lkryJdreJ9JR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2YQnLBAAAA3AAAAA8AAAAAAAAAAAAAAAAAmAIAAGRycy9kb3du&#10;cmV2LnhtbFBLBQYAAAAABAAEAPUAAACGAwAAAAA=&#10;" filled="f" stroked="f">
                  <v:textbox style="mso-fit-shape-to-text:t" inset="0,0,0,0">
                    <w:txbxContent>
                      <w:p w14:paraId="1252270B" w14:textId="77777777" w:rsidR="00AC42CE" w:rsidRDefault="00AC42CE" w:rsidP="00A77D7B">
                        <w:r>
                          <w:rPr>
                            <w:rFonts w:cs="Arial"/>
                            <w:color w:val="000000"/>
                            <w:sz w:val="8"/>
                            <w:szCs w:val="8"/>
                          </w:rPr>
                          <w:t>System</w:t>
                        </w:r>
                      </w:p>
                    </w:txbxContent>
                  </v:textbox>
                </v:rect>
                <v:line id="Line 605" o:spid="_x0000_s1455" style="position:absolute;flip:x;visibility:visible;mso-wrap-style:square" from="16792,15990" to="20166,19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Zib8AAADcAAAADwAAAGRycy9kb3ducmV2LnhtbESPS6vCMBCF9xf8D2EEd9dUFyrVKD4Q&#10;3eq1+6EZ22IzKZ2o9d8bQbjLw3l8nMWqc7V6UCuVZwOjYQKKOPe24sLA5W//OwMlAdli7ZkMvEhg&#10;tez9LDC1/sknepxDoeIIS4oGyhCaVGvJS3IoQ98QR+/qW4chyrbQtsVnHHe1HifJRDusOBJKbGhb&#10;Un47312EbDJ72vHhts3E2utaar+XzJhBv1vPQQXqwn/42z5aA7PRFD5n4hHQyz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j/Zib8AAADcAAAADwAAAAAAAAAAAAAAAACh&#10;AgAAZHJzL2Rvd25yZXYueG1sUEsFBgAAAAAEAAQA+QAAAI0DAAAAAA==&#10;" strokeweight=".15pt"/>
                <v:shape id="Freeform 606" o:spid="_x0000_s1456" style="position:absolute;left:16746;top:19606;width:118;height:122;visibility:visible;mso-wrap-style:square;v-text-anchor:top" coordsize="2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Cz0sMA&#10;AADcAAAADwAAAGRycy9kb3ducmV2LnhtbERPTWuDQBC9F/IflgnkUpJVC20w2QSpBHLopYmHHgd3&#10;oqI7K+5WTX599lDo8fG+98fZdGKkwTWWFcSbCARxaXXDlYLielpvQTiPrLGzTAru5OB4WLzsMdV2&#10;4m8aL74SIYRdigpq7/tUSlfWZNBtbE8cuJsdDPoAh0rqAacQbjqZRNG7NNhwaKixp8+ayvbyaxSY&#10;rM1/vpL8JvHj1by1xWOa8lyp1XLOdiA8zf5f/Oc+awXbOKwNZ8IRkIc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Cz0sMAAADcAAAADwAAAAAAAAAAAAAAAACYAgAAZHJzL2Rv&#10;d25yZXYueG1sUEsFBgAAAAAEAAQA9QAAAIgDAAAAAA==&#10;" path="m28,27l,29,,,28,27xe" fillcolor="black" stroked="f">
                  <v:path arrowok="t" o:connecttype="custom" o:connectlocs="11734,11314;0,12152;0,0;11734,11314" o:connectangles="0,0,0,0"/>
                </v:shape>
                <v:rect id="Rectangle 607" o:spid="_x0000_s1457" style="position:absolute;left:17530;top:17465;width:1823;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TJ3sMA&#10;AADcAAAADwAAAGRycy9kb3ducmV2LnhtbESPQYvCMBSE7wv+h/AEb2viuhatRpEFQVg9rApeH82z&#10;LTYvtYla/70RhD0OM/MNM1u0thI3anzpWMOgr0AQZ86UnGs47FefYxA+IBusHJOGB3lYzDsfM0yN&#10;u/Mf3XYhFxHCPkUNRQh1KqXPCrLo+64mjt7JNRZDlE0uTYP3CLeV/FIqkRZLjgsF1vRTUHbeXa0G&#10;TL7NZXsabva/1wQneatWo6PSutdtl1MQgdrwH36310bDeDCB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TJ3sMAAADcAAAADwAAAAAAAAAAAAAAAACYAgAAZHJzL2Rv&#10;d25yZXYueG1sUEsFBgAAAAAEAAQA9QAAAIgDAAAAAA==&#10;" stroked="f"/>
                <v:rect id="Rectangle 608" o:spid="_x0000_s1458" style="position:absolute;left:17563;top:17453;width:2801;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G1IL4A&#10;AADcAAAADwAAAGRycy9kb3ducmV2LnhtbERPy4rCMBTdD/gP4QruxtQupHSMIoLgiBurH3Bpbh9M&#10;clOSaDt/bxaCy8N5b3aTNeJJPvSOFayWGQji2umeWwX32/G7ABEiskbjmBT8U4Dddva1wVK7ka/0&#10;rGIrUgiHEhV0MQ6llKHuyGJYuoE4cY3zFmOCvpXa45jCrZF5lq2lxZ5TQ4cDHTqq/6qHVSBv1XEs&#10;KuMzd86bi/k9XRtySi3m0/4HRKQpfsRv90krKPI0P5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NRtSC+AAAA3AAAAA8AAAAAAAAAAAAAAAAAmAIAAGRycy9kb3ducmV2&#10;LnhtbFBLBQYAAAAABAAEAPUAAACDAwAAAAA=&#10;" filled="f" stroked="f">
                  <v:textbox style="mso-fit-shape-to-text:t" inset="0,0,0,0">
                    <w:txbxContent>
                      <w:p w14:paraId="34A892AE" w14:textId="77777777" w:rsidR="00AC42CE" w:rsidRDefault="00AC42CE" w:rsidP="00A77D7B">
                        <w:r>
                          <w:rPr>
                            <w:rFonts w:cs="Arial"/>
                            <w:color w:val="000000"/>
                            <w:sz w:val="8"/>
                            <w:szCs w:val="8"/>
                          </w:rPr>
                          <w:t>XML via GM</w:t>
                        </w:r>
                      </w:p>
                    </w:txbxContent>
                  </v:textbox>
                </v:rect>
                <v:rect id="Rectangle 609" o:spid="_x0000_s1459" style="position:absolute;left:17534;top:17851;width:2851;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0Qu8EA&#10;AADcAAAADwAAAGRycy9kb3ducmV2LnhtbESP3YrCMBSE74V9h3AWvNPUXkjpGmVZEFS8se4DHJrT&#10;HzY5KUm09e2NIOzlMDPfMJvdZI24kw+9YwWrZQaCuHa651bB73W/KECEiKzROCYFDwqw237MNlhq&#10;N/KF7lVsRYJwKFFBF+NQShnqjiyGpRuIk9c4bzEm6VupPY4Jbo3Ms2wtLfacFjoc6Kej+q+6WQXy&#10;Wu3HojI+c6e8OZvj4dKQU2r+OX1/gYg0xf/wu33QCop8Ba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dELvBAAAA3AAAAA8AAAAAAAAAAAAAAAAAmAIAAGRycy9kb3du&#10;cmV2LnhtbFBLBQYAAAAABAAEAPUAAACGAwAAAAA=&#10;" filled="f" stroked="f">
                  <v:textbox style="mso-fit-shape-to-text:t" inset="0,0,0,0">
                    <w:txbxContent>
                      <w:p w14:paraId="77241ACF" w14:textId="77777777" w:rsidR="00AC42CE" w:rsidRDefault="00AC42CE" w:rsidP="00A77D7B">
                        <w:r>
                          <w:rPr>
                            <w:rFonts w:cs="Arial"/>
                            <w:color w:val="000000"/>
                            <w:sz w:val="8"/>
                            <w:szCs w:val="8"/>
                          </w:rPr>
                          <w:t>Proxy server</w:t>
                        </w:r>
                      </w:p>
                    </w:txbxContent>
                  </v:textbox>
                </v:rect>
                <v:line id="Line 610" o:spid="_x0000_s1460" style="position:absolute;visibility:visible;mso-wrap-style:square" from="20212,16040" to="23313,19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l0VcYAAADcAAAADwAAAGRycy9kb3ducmV2LnhtbESPQWvCQBSE74X+h+UVvNWNOUgaXUMo&#10;WMSD1bQHj4/sM4nNvk2za4z/visUPA4z8w2zzEbTioF611hWMJtGIIhLqxuuFHx/rV8TEM4ja2wt&#10;k4IbOchWz09LTLW98oGGwlciQNilqKD2vkuldGVNBt3UdsTBO9neoA+yr6Tu8RrgppVxFM2lwYbD&#10;Qo0dvddU/hQXo2C927bFR3GYDUd9/ozmv295stdKTV7GfAHC0+gf4f/2RitI4hjuZ8IR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5dFXGAAAA3AAAAA8AAAAAAAAA&#10;AAAAAAAAoQIAAGRycy9kb3ducmV2LnhtbFBLBQYAAAAABAAEAPkAAACUAwAAAAA=&#10;" strokeweight=".15pt"/>
                <v:shape id="Freeform 611" o:spid="_x0000_s1461" style="position:absolute;left:20158;top:15990;width:125;height:122;visibility:visible;mso-wrap-style:square;v-text-anchor:top" coordsize="3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Qn8MUA&#10;AADcAAAADwAAAGRycy9kb3ducmV2LnhtbESPQWvCQBSE70L/w/IKvelGBQmpq6goFHrR2EN7e2Rf&#10;s6nZtyG7xtRf7wqCx2FmvmHmy97WoqPWV44VjEcJCOLC6YpLBV/H3TAF4QOyxtoxKfgnD8vFy2CO&#10;mXYXPlCXh1JECPsMFZgQmkxKXxiy6EeuIY7er2sthijbUuoWLxFuazlJkpm0WHFcMNjQxlBxys9W&#10;wew7vcr97nT97DZm/Tf1P+Nt3ij19tqv3kEE6sMz/Gh/aAXpZAr3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CfwxQAAANwAAAAPAAAAAAAAAAAAAAAAAJgCAABkcnMv&#10;ZG93bnJldi54bWxQSwUGAAAAAAQABAD1AAAAigMAAAAA&#10;" path="m,29l2,,30,3,,29xe" fillcolor="black" stroked="f">
                  <v:path arrowok="t" o:connecttype="custom" o:connectlocs="0,12152;838,0;12573,1257;0,12152" o:connectangles="0,0,0,0"/>
                </v:shape>
                <v:rect id="Rectangle 612" o:spid="_x0000_s1462" style="position:absolute;left:21390;top:17658;width:666;height: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ms/cUA&#10;AADcAAAADwAAAGRycy9kb3ducmV2LnhtbESPQWvCQBSE70L/w/IKveluNQaNrlKEQMF6qBZ6fWSf&#10;SWj2bZpdk/jvu4VCj8PMfMNs96NtRE+drx1reJ4pEMSFMzWXGj4u+XQFwgdkg41j0nAnD/vdw2SL&#10;mXEDv1N/DqWIEPYZaqhCaDMpfVGRRT9zLXH0rq6zGKLsSmk6HCLcNnKuVCot1hwXKmzpUFHxdb5Z&#10;DZgm5vt0XbxdjrcU1+Wo8uWn0vrpcXzZgAg0hv/wX/vVaFjNE/g9E4+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az9xQAAANwAAAAPAAAAAAAAAAAAAAAAAJgCAABkcnMv&#10;ZG93bnJldi54bWxQSwUGAAAAAAQABAD1AAAAigMAAAAA&#10;" stroked="f"/>
                <v:rect id="Rectangle 613" o:spid="_x0000_s1463" style="position:absolute;left:21402;top:17637;width:1048;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WuMIA&#10;AADcAAAADwAAAGRycy9kb3ducmV2LnhtbESP3WoCMRSE7wu+QziCdzXbBcuyNUopCCreuPYBDpuz&#10;PzQ5WZLorm9vBKGXw8x8w6y3kzXiRj70jhV8LDMQxLXTPbcKfi+79wJEiMgajWNScKcA283sbY2l&#10;diOf6VbFViQIhxIVdDEOpZSh7shiWLqBOHmN8xZjkr6V2uOY4NbIPMs+pcWe00KHA/10VP9VV6tA&#10;XqrdWFTGZ+6YNydz2J8bckot5tP3F4hIU/wPv9p7raDIV/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Jha4wgAAANwAAAAPAAAAAAAAAAAAAAAAAJgCAABkcnMvZG93&#10;bnJldi54bWxQSwUGAAAAAAQABAD1AAAAhwMAAAAA&#10;" filled="f" stroked="f">
                  <v:textbox style="mso-fit-shape-to-text:t" inset="0,0,0,0">
                    <w:txbxContent>
                      <w:p w14:paraId="1A03CBF2" w14:textId="77777777" w:rsidR="00AC42CE" w:rsidRDefault="00AC42CE" w:rsidP="00A77D7B">
                        <w:r>
                          <w:rPr>
                            <w:rFonts w:cs="Arial"/>
                            <w:color w:val="000000"/>
                            <w:sz w:val="8"/>
                            <w:szCs w:val="8"/>
                          </w:rPr>
                          <w:t>XML</w:t>
                        </w:r>
                      </w:p>
                    </w:txbxContent>
                  </v:textbox>
                </v:rect>
                <v:line id="Line 614" o:spid="_x0000_s1464" style="position:absolute;flip:x;visibility:visible;mso-wrap-style:square" from="20086,16133" to="20166,19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2r8AAAADcAAAADwAAAGRycy9kb3ducmV2LnhtbESPy4rCQBBF98L8Q1MDszMdXYhEO+ID&#10;mdn6yL5Il0lIujqkWs38/fSA4PJyH4e73oyuUw8apPFsYJakoIhLbxuuDFwvx+kSlARki51nMvBL&#10;Apv8Y7LGzPonn+hxDpWKIywZGqhD6DOtpazJoSS+J47ezQ8OQ5RDpe2AzzjuOj1P04V22HAk1NjT&#10;vqayPd9dhOwKezrwd7svxNrbVjp/lMKYr89xuwIVaAzv8Kv9Yw0s5wv4PxOPgM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Mftq/AAAAA3AAAAA8AAAAAAAAAAAAAAAAA&#10;oQIAAGRycy9kb3ducmV2LnhtbFBLBQYAAAAABAAEAPkAAACOAwAAAAA=&#10;" strokeweight=".15pt"/>
                <v:shape id="Freeform 615" o:spid="_x0000_s1465" style="position:absolute;left:20082;top:15990;width:168;height:168;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dcycYA&#10;AADcAAAADwAAAGRycy9kb3ducmV2LnhtbESPQWvCQBSE7wX/w/IEb3VTkVZSN1KUQlu8aMTS22v2&#10;JRvMvg3Z1cR/3y0IHoeZ+YZZrgbbiAt1vnas4GmagCAunK65UnDI3x8XIHxA1tg4JgVX8rDKRg9L&#10;TLXreUeXfahEhLBPUYEJoU2l9IUhi37qWuLola6zGKLsKqk77CPcNnKWJM/SYs1xwWBLa0PFaX+2&#10;CvrvY+m318/Nyex+q5+c519bM1dqMh7eXkEEGsI9fGt/aAWL2Qv8n4lH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dcycYAAADcAAAADwAAAAAAAAAAAAAAAACYAgAAZHJz&#10;L2Rvd25yZXYueG1sUEsFBgAAAAAEAAQA9QAAAIsDAAAAAA==&#10;" path="m,40l20,,40,40,,40xe" fillcolor="black" stroked="f">
                  <v:path arrowok="t" o:connecttype="custom" o:connectlocs="0,16762;8382,0;16763,16762;0,16762" o:connectangles="0,0,0,0"/>
                </v:shape>
                <v:rect id="Rectangle 616" o:spid="_x0000_s1466" style="position:absolute;left:19780;top:17662;width:663;height: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Sm+MAA&#10;AADcAAAADwAAAGRycy9kb3ducmV2LnhtbERPTYvCMBC9C/6HMII3TdS1aDWKCMLC6mF1wevQjG2x&#10;mdQmavffm4Pg8fG+l+vWVuJBjS8daxgNFQjizJmScw1/p91gBsIHZIOVY9LwTx7Wq25nialxT/6l&#10;xzHkIoawT1FDEUKdSumzgiz6oauJI3dxjcUQYZNL0+AzhttKjpVKpMWSY0OBNW0Lyq7Hu9WAyZe5&#10;HS6T/ennnuA8b9VuelZa93vtZgEiUBs+4rf722iYjePaeCYeAb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jSm+MAAAADcAAAADwAAAAAAAAAAAAAAAACYAgAAZHJzL2Rvd25y&#10;ZXYueG1sUEsFBgAAAAAEAAQA9QAAAIUDAAAAAA==&#10;" stroked="f"/>
                <v:rect id="Rectangle 617" o:spid="_x0000_s1467" style="position:absolute;left:19785;top:17637;width:1047;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scvcIA&#10;AADcAAAADwAAAGRycy9kb3ducmV2LnhtbESP3WoCMRSE7wu+QziCdzXbvZDt1iilIKh449oHOGzO&#10;/tDkZEmiu769EYReDjPzDbPeTtaIG/nQO1bwscxAENdO99wq+L3s3gsQISJrNI5JwZ0CbDeztzWW&#10;2o18plsVW5EgHEpU0MU4lFKGuiOLYekG4uQ1zluMSfpWao9jglsj8yxbSYs9p4UOB/rpqP6rrlaB&#10;vFS7saiMz9wxb07msD835JRazKfvLxCRpvgffrX3WkGRf8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axy9wgAAANwAAAAPAAAAAAAAAAAAAAAAAJgCAABkcnMvZG93&#10;bnJldi54bWxQSwUGAAAAAAQABAD1AAAAhwMAAAAA&#10;" filled="f" stroked="f">
                  <v:textbox style="mso-fit-shape-to-text:t" inset="0,0,0,0">
                    <w:txbxContent>
                      <w:p w14:paraId="70FE39C3" w14:textId="77777777" w:rsidR="00AC42CE" w:rsidRDefault="00AC42CE" w:rsidP="00A77D7B">
                        <w:r>
                          <w:rPr>
                            <w:rFonts w:cs="Arial"/>
                            <w:color w:val="000000"/>
                            <w:sz w:val="8"/>
                            <w:szCs w:val="8"/>
                          </w:rPr>
                          <w:t>XML</w:t>
                        </w:r>
                      </w:p>
                    </w:txbxContent>
                  </v:textbox>
                </v:rect>
                <v:rect id="Rectangle 618" o:spid="_x0000_s1468" style="position:absolute;left:19336;top:10165;width:3977;height:1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8I8AA&#10;AADcAAAADwAAAGRycy9kb3ducmV2LnhtbERPTYvCMBC9C/6HMII3TdS1aDWKCIKw62F1wevQjG2x&#10;mdQmav33m4Pg8fG+l+vWVuJBjS8daxgNFQjizJmScw1/p91gBsIHZIOVY9LwIg/rVbezxNS4J//S&#10;4xhyEUPYp6ihCKFOpfRZQRb90NXEkbu4xmKIsMmlafAZw20lx0ol0mLJsaHAmrYFZdfj3WrA5Mvc&#10;DpfJz+n7nuA8b9VuelZa93vtZgEiUBs+4rd7bzTMJnF+PBOP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s8I8AAAADcAAAADwAAAAAAAAAAAAAAAACYAgAAZHJzL2Rvd25y&#10;ZXYueG1sUEsFBgAAAAAEAAQA9QAAAIUDAAAAAA==&#10;" stroked="f"/>
                <v:rect id="Rectangle 619" o:spid="_x0000_s1469" style="position:absolute;left:19336;top:10165;width:3977;height:1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HbPsQA&#10;AADcAAAADwAAAGRycy9kb3ducmV2LnhtbESPQWsCMRSE70L/Q3iF3jRrC6Jbs2JbKoonrb0/Nm83&#10;Szcv2yTVrb/eCILHYWa+YeaL3rbiSD40jhWMRxkI4tLphmsFh6/P4RREiMgaW8ek4J8CLIqHwRxz&#10;7U68o+M+1iJBOOSowMTY5VKG0pDFMHIdcfIq5y3GJH0ttcdTgttWPmfZRFpsOC0Y7OjdUPmz/7MK&#10;2ITV4XdrVlW9mSy7WTi/+e8PpZ4e++UriEh9vIdv7bVWMH0Zw/VMOgKy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h2z7EAAAA3AAAAA8AAAAAAAAAAAAAAAAAmAIAAGRycy9k&#10;b3ducmV2LnhtbFBLBQYAAAAABAAEAPUAAACJAwAAAAA=&#10;" filled="f" strokeweight=".15pt"/>
                <v:rect id="Rectangle 620" o:spid="_x0000_s1470" style="position:absolute;left:18825;top:10350;width:1027;height: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UHz8QA&#10;AADcAAAADwAAAGRycy9kb3ducmV2LnhtbESPT4vCMBTE7wt+h/AEb2viny1ajSKCILh7WBW8Pppn&#10;W2xeahO1fvuNIOxxmJnfMPNlaytxp8aXjjUM+goEceZMybmG42HzOQHhA7LByjFpeJKH5aLzMcfU&#10;uAf/0n0fchEh7FPUUIRQp1L6rCCLvu9q4uidXWMxRNnk0jT4iHBbyaFSibRYclwosKZ1Qdllf7Ma&#10;MBmb68959H3Y3RKc5q3afJ2U1r1uu5qBCNSG//C7vTUaJqMhvM7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FB8/EAAAA3AAAAA8AAAAAAAAAAAAAAAAAmAIAAGRycy9k&#10;b3ducmV2LnhtbFBLBQYAAAAABAAEAPUAAACJAwAAAAA=&#10;" stroked="f"/>
                <v:rect id="Rectangle 621" o:spid="_x0000_s1471" style="position:absolute;left:18825;top:10350;width:1027;height: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0sQA&#10;AADcAAAADwAAAGRycy9kb3ducmV2LnhtbESPW2sCMRSE3wv+h3AKfavZKohujeIFRemTt/fD5rhZ&#10;ujlZk6hbf70pFPo4zMw3zHja2lrcyIfKsYKPbgaCuHC64lLB8bB6H4IIEVlj7ZgU/FCA6aTzMsZc&#10;uzvv6LaPpUgQDjkqMDE2uZShMGQxdF1DnLyz8xZjkr6U2uM9wW0te1k2kBYrTgsGG1oYKr73V6uA&#10;TVgfL19mfS63g1kzCo+5Py2VenttZ58gIrXxP/zX3mgFw34ffs+kIyA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4NLEAAAA3AAAAA8AAAAAAAAAAAAAAAAAmAIAAGRycy9k&#10;b3ducmV2LnhtbFBLBQYAAAAABAAEAPUAAACJAwAAAAA=&#10;" filled="f" strokeweight=".15pt"/>
                <v:rect id="Rectangle 622" o:spid="_x0000_s1472" style="position:absolute;left:18825;top:11083;width:1027;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A6IMUA&#10;AADcAAAADwAAAGRycy9kb3ducmV2LnhtbESPQWvCQBSE70L/w/IKveluNQ0aXaUIgULtoVro9ZF9&#10;JqHZt2l2TdJ/7wpCj8PMfMNsdqNtRE+drx1reJ4pEMSFMzWXGr5O+XQJwgdkg41j0vBHHnbbh8kG&#10;M+MG/qT+GEoRIewz1FCF0GZS+qIii37mWuLonV1nMUTZldJ0OES4beRcqVRarDkuVNjSvqLi53ix&#10;GjBNzO/HeXE4vV9SXJWjyl++ldZPj+PrGkSgMfyH7+03o2G5SOB2Jh4Bu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oDogxQAAANwAAAAPAAAAAAAAAAAAAAAAAJgCAABkcnMv&#10;ZG93bnJldi54bWxQSwUGAAAAAAQABAD1AAAAigMAAAAA&#10;" stroked="f"/>
                <v:rect id="Rectangle 623" o:spid="_x0000_s1473" style="position:absolute;left:18825;top:11083;width:1027;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rdPcQA&#10;AADcAAAADwAAAGRycy9kb3ducmV2LnhtbESPQWsCMRSE70L/Q3gFb5ptRbFbo1hFqXiqtffH5rlZ&#10;unnZJlHX/nojCB6HmfmGmcxaW4sT+VA5VvDSz0AQF05XXCrYf696YxAhImusHZOCCwWYTZ86E8y1&#10;O/MXnXaxFAnCIUcFJsYmlzIUhiyGvmuIk3dw3mJM0pdSezwnuK3la5aNpMWK04LBhhaGit/d0Spg&#10;E9b7v61ZH8rNaN68hf8P/7NUqvvczt9BRGrjI3xvf2oF48EQbmfSEZ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a3T3EAAAA3AAAAA8AAAAAAAAAAAAAAAAAmAIAAGRycy9k&#10;b3ducmV2LnhtbFBLBQYAAAAABAAEAPUAAACJAwAAAAA=&#10;" filled="f" strokeweight=".15pt"/>
                <v:rect id="Rectangle 624" o:spid="_x0000_s1474" style="position:absolute;left:21038;top:10484;width:1695;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0eEsEA&#10;AADcAAAADwAAAGRycy9kb3ducmV2LnhtbESP3YrCMBSE7xd8h3AE79ZUBSnVKMuCoMveWH2AQ3P6&#10;g8lJSaKtb79ZELwcZuYbZrsfrREP8qFzrGAxz0AQV0533Ci4Xg6fOYgQkTUax6TgSQH2u8nHFgvt&#10;Bj7To4yNSBAOBSpoY+wLKUPVksUwdz1x8mrnLcYkfSO1xyHBrZHLLFtLix2nhRZ7+m6pupV3q0Be&#10;ysOQl8Zn7mdZ/5rT8VyTU2o2Hb82ICKN8R1+tY9aQb5a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tHhLBAAAA3AAAAA8AAAAAAAAAAAAAAAAAmAIAAGRycy9kb3du&#10;cmV2LnhtbFBLBQYAAAAABAAEAPUAAACGAwAAAAA=&#10;" filled="f" stroked="f">
                  <v:textbox style="mso-fit-shape-to-text:t" inset="0,0,0,0">
                    <w:txbxContent>
                      <w:p w14:paraId="2BA2184B" w14:textId="77777777" w:rsidR="00AC42CE" w:rsidRDefault="00AC42CE" w:rsidP="00A77D7B">
                        <w:r>
                          <w:rPr>
                            <w:rFonts w:cs="Arial"/>
                            <w:color w:val="000000"/>
                            <w:sz w:val="8"/>
                            <w:szCs w:val="8"/>
                          </w:rPr>
                          <w:t>Monitor</w:t>
                        </w:r>
                      </w:p>
                    </w:txbxContent>
                  </v:textbox>
                </v:rect>
                <v:rect id="Rectangle 625" o:spid="_x0000_s1475" style="position:absolute;left:20065;top:10882;width:4718;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G7icIA&#10;AADcAAAADwAAAGRycy9kb3ducmV2LnhtbESP3WoCMRSE74W+QzgF7zRbBV1WoxRBsMUbVx/gsDn7&#10;g8nJkkR3+/ZNoeDlMDPfMNv9aI14kg+dYwUf8wwEceV0x42C2/U4y0GEiKzROCYFPxRgv3ubbLHQ&#10;buALPcvYiAThUKCCNsa+kDJULVkMc9cTJ6923mJM0jdSexwS3Bq5yLKVtNhxWmixp0NL1b18WAXy&#10;Wh6HvDQ+c9+L+my+TpeanFLT9/FzAyLSGF/h//ZJK8iXa/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YbuJwgAAANwAAAAPAAAAAAAAAAAAAAAAAJgCAABkcnMvZG93&#10;bnJldi54bWxQSwUGAAAAAAQABAD1AAAAhwMAAAAA&#10;" filled="f" stroked="f">
                  <v:textbox style="mso-fit-shape-to-text:t" inset="0,0,0,0">
                    <w:txbxContent>
                      <w:p w14:paraId="5C84ED2C" w14:textId="77777777" w:rsidR="00AC42CE" w:rsidRDefault="00AC42CE" w:rsidP="00A77D7B">
                        <w:r>
                          <w:rPr>
                            <w:rFonts w:cs="Arial"/>
                            <w:color w:val="000000"/>
                            <w:sz w:val="8"/>
                            <w:szCs w:val="8"/>
                          </w:rPr>
                          <w:t>Manages Forte Apps</w:t>
                        </w:r>
                      </w:p>
                    </w:txbxContent>
                  </v:textbox>
                </v:rect>
                <v:rect id="Rectangle 626" o:spid="_x0000_s1476" style="position:absolute;left:30794;top:7932;width:2309;height: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wJcAA&#10;AADcAAAADwAAAGRycy9kb3ducmV2LnhtbERPTYvCMBC9C/6HMII3TdS1aDWKCIKw62F1wevQjG2x&#10;mdQmav33m4Pg8fG+l+vWVuJBjS8daxgNFQjizJmScw1/p91gBsIHZIOVY9LwIg/rVbezxNS4J//S&#10;4xhyEUPYp6ihCKFOpfRZQRb90NXEkbu4xmKIsMmlafAZw20lx0ol0mLJsaHAmrYFZdfj3WrA5Mvc&#10;DpfJz+n7nuA8b9VuelZa93vtZgEiUBs+4rd7bzTMJnFtPBOP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0wJcAAAADcAAAADwAAAAAAAAAAAAAAAACYAgAAZHJzL2Rvd25y&#10;ZXYueG1sUEsFBgAAAAAEAAQA9QAAAIUDAAAAAA==&#10;" stroked="f"/>
                <v:rect id="Rectangle 627" o:spid="_x0000_s1477" style="position:absolute;left:30794;top:7932;width:2309;height: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fXOMQA&#10;AADcAAAADwAAAGRycy9kb3ducmV2LnhtbESPT2sCMRTE74LfITyhN81qQXQ1ilaUFk/1z/2xeW4W&#10;Ny/bJOq2n74pCD0OM/MbZr5sbS3u5EPlWMFwkIEgLpyuuFRwOm77ExAhImusHZOCbwqwXHQ7c8y1&#10;e/An3Q+xFAnCIUcFJsYmlzIUhiyGgWuIk3dx3mJM0pdSe3wkuK3lKMvG0mLFacFgQ2+GiuvhZhWw&#10;CbvT197sLuXHeNVMw8/anzdKvfTa1QxEpDb+h5/td61g8jqFvzPp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X1zjEAAAA3AAAAA8AAAAAAAAAAAAAAAAAmAIAAGRycy9k&#10;b3ducmV2LnhtbFBLBQYAAAAABAAEAPUAAACJAwAAAAA=&#10;" filled="f" strokeweight=".15pt"/>
                <v:rect id="Rectangle 628" o:spid="_x0000_s1478" style="position:absolute;left:30849;top:8129;width:3416;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5QgL4A&#10;AADcAAAADwAAAGRycy9kb3ducmV2LnhtbERPy4rCMBTdD/gP4QruxlSRoVSjiCA44sbqB1ya2wcm&#10;NyWJtvP3ZiHM8nDem91ojXiRD51jBYt5BoK4crrjRsH9dvzOQYSIrNE4JgV/FGC3nXxtsNBu4Cu9&#10;ytiIFMKhQAVtjH0hZahashjmridOXO28xZigb6T2OKRwa+Qyy36kxY5TQ4s9HVqqHuXTKpC38jjk&#10;pfGZOy/ri/k9XWtySs2m434NItIY/8Uf90kryFd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6OUIC+AAAA3AAAAA8AAAAAAAAAAAAAAAAAmAIAAGRycy9kb3ducmV2&#10;LnhtbFBLBQYAAAAABAAEAPUAAACDAwAAAAA=&#10;" filled="f" stroked="f">
                  <v:textbox style="mso-fit-shape-to-text:t" inset="0,0,0,0">
                    <w:txbxContent>
                      <w:p w14:paraId="6EDAEC81" w14:textId="77777777" w:rsidR="00AC42CE" w:rsidRDefault="00AC42CE" w:rsidP="00A77D7B">
                        <w:r>
                          <w:rPr>
                            <w:rFonts w:cs="Arial"/>
                            <w:color w:val="000000"/>
                            <w:sz w:val="8"/>
                            <w:szCs w:val="8"/>
                          </w:rPr>
                          <w:t>Oracle Reports</w:t>
                        </w:r>
                      </w:p>
                    </w:txbxContent>
                  </v:textbox>
                </v:rect>
                <v:rect id="Rectangle 629" o:spid="_x0000_s1479" style="position:absolute;left:30794;top:9323;width:2309;height: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HqxcMA&#10;AADcAAAADwAAAGRycy9kb3ducmV2LnhtbESPQYvCMBSE78L+h/AWvGmiq0WrUWRBENSDurDXR/Ns&#10;yzYv3SZq/fdGEDwOM/MNM1+2thJXanzpWMOgr0AQZ86UnGv4Oa17ExA+IBusHJOGO3lYLj46c0yN&#10;u/GBrseQiwhhn6KGIoQ6ldJnBVn0fVcTR+/sGoshyiaXpsFbhNtKDpVKpMWS40KBNX0XlP0dL1YD&#10;JiPzvz9/7U7bS4LTvFXr8a/SuvvZrmYgArXhHX61N0bDZDSA55l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HqxcMAAADcAAAADwAAAAAAAAAAAAAAAACYAgAAZHJzL2Rv&#10;d25yZXYueG1sUEsFBgAAAAAEAAQA9QAAAIgDAAAAAA==&#10;" stroked="f"/>
                <v:rect id="Rectangle 630" o:spid="_x0000_s1480" style="position:absolute;left:30794;top:9323;width:2309;height: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2NMMA&#10;AADcAAAADwAAAGRycy9kb3ducmV2LnhtbESPQWsCMRSE74X+h/AEb5pVRHQ1im1RlJ609v7YPDeL&#10;m5dtkurqrzcFocdhZr5h5svW1uJCPlSOFQz6GQjiwumKSwXHr3VvAiJEZI21Y1JwowDLxevLHHPt&#10;rrynyyGWIkE45KjAxNjkUobCkMXQdw1x8k7OW4xJ+lJqj9cEt7UcZtlYWqw4LRhs6N1QcT78WgVs&#10;wub482k2p3I3XjXTcH/z3x9KdTvtagYiUhv/w8/2ViuYjIbwdyYd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U2NMMAAADcAAAADwAAAAAAAAAAAAAAAACYAgAAZHJzL2Rv&#10;d25yZXYueG1sUEsFBgAAAAAEAAQA9QAAAIgDAAAAAA==&#10;" filled="f" strokeweight=".15pt"/>
                <v:rect id="Rectangle 631" o:spid="_x0000_s1481" style="position:absolute;left:30907;top:9323;width:3251;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zO98IA&#10;AADcAAAADwAAAGRycy9kb3ducmV2LnhtbESP3WoCMRSE74W+QzgF7zRbFVlWoxRBsMUbVx/gsDn7&#10;g8nJkkR3+/ZNoeDlMDPfMNv9aI14kg+dYwUf8wwEceV0x42C2/U4y0GEiKzROCYFPxRgv3ubbLHQ&#10;buALPcvYiAThUKCCNsa+kDJULVkMc9cTJ6923mJM0jdSexwS3Bq5yLK1tNhxWmixp0NL1b18WAXy&#10;Wh6HvDQ+c9+L+my+TpeanFLT9/FzAyLSGF/h//ZJK8hX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XM73wgAAANwAAAAPAAAAAAAAAAAAAAAAAJgCAABkcnMvZG93&#10;bnJldi54bWxQSwUGAAAAAAQABAD1AAAAhwMAAAAA&#10;" filled="f" stroked="f">
                  <v:textbox style="mso-fit-shape-to-text:t" inset="0,0,0,0">
                    <w:txbxContent>
                      <w:p w14:paraId="7BB1C2CA" w14:textId="77777777" w:rsidR="00AC42CE" w:rsidRDefault="00AC42CE" w:rsidP="00A77D7B">
                        <w:r>
                          <w:rPr>
                            <w:rFonts w:cs="Arial"/>
                            <w:color w:val="000000"/>
                            <w:sz w:val="8"/>
                            <w:szCs w:val="8"/>
                          </w:rPr>
                          <w:t xml:space="preserve">Adobe Central </w:t>
                        </w:r>
                      </w:p>
                    </w:txbxContent>
                  </v:textbox>
                </v:rect>
                <v:rect id="Rectangle 632" o:spid="_x0000_s1482" style="position:absolute;left:31703;top:9721;width:794;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VWg8EA&#10;AADcAAAADwAAAGRycy9kb3ducmV2LnhtbESP3YrCMBSE7xd8h3AE79ZUkaVUo4gguLI3Vh/g0Jz+&#10;YHJSkmi7b2+Ehb0cZuYbZrMbrRFP8qFzrGAxz0AQV0533Ci4XY+fOYgQkTUax6TglwLstpOPDRba&#10;DXyhZxkbkSAcClTQxtgXUoaqJYth7nri5NXOW4xJ+kZqj0OCWyOXWfYlLXacFlrs6dBSdS8fVoG8&#10;lschL43P3HlZ/5jv06Ump9RsOu7XICKN8T/81z5pBflq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1VoPBAAAA3AAAAA8AAAAAAAAAAAAAAAAAmAIAAGRycy9kb3du&#10;cmV2LnhtbFBLBQYAAAAABAAEAPUAAACGAwAAAAA=&#10;" filled="f" stroked="f">
                  <v:textbox style="mso-fit-shape-to-text:t" inset="0,0,0,0">
                    <w:txbxContent>
                      <w:p w14:paraId="7C74EB60" w14:textId="77777777" w:rsidR="00AC42CE" w:rsidRDefault="00AC42CE" w:rsidP="00A77D7B">
                        <w:r>
                          <w:rPr>
                            <w:rFonts w:cs="Arial"/>
                            <w:color w:val="000000"/>
                            <w:sz w:val="8"/>
                            <w:szCs w:val="8"/>
                          </w:rPr>
                          <w:t>Pro</w:t>
                        </w:r>
                      </w:p>
                    </w:txbxContent>
                  </v:textbox>
                </v:rect>
                <v:rect id="Rectangle 633" o:spid="_x0000_s1483" style="position:absolute;left:26419;top:7010;width:3223;height:1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rsxsMA&#10;AADcAAAADwAAAGRycy9kb3ducmV2LnhtbESPQYvCMBSE74L/ITxhb5rsrhatRpEFQVAP6sJeH82z&#10;Ldu81CZq/fdGEDwOM/MNM1u0thJXanzpWMPnQIEgzpwpOdfwe1z1xyB8QDZYOSYNd/KwmHc7M0yN&#10;u/GeroeQiwhhn6KGIoQ6ldJnBVn0A1cTR+/kGoshyiaXpsFbhNtKfimVSIslx4UCa/opKPs/XKwG&#10;TIbmvDt9b4+bS4KTvFWr0Z/S+qPXLqcgArXhHX6110bDeDiC55l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rsxsMAAADcAAAADwAAAAAAAAAAAAAAAACYAgAAZHJzL2Rv&#10;d25yZXYueG1sUEsFBgAAAAAEAAQA9QAAAIgDAAAAAA==&#10;" stroked="f"/>
                <v:rect id="Rectangle 634" o:spid="_x0000_s1484" style="position:absolute;left:26419;top:7010;width:3223;height:1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4wN8QA&#10;AADcAAAADwAAAGRycy9kb3ducmV2LnhtbESPT2sCMRTE7wW/Q3hCbzVrkUVXo2hFaenJf/fH5rlZ&#10;3LysSdRtP31TKPQ4zMxvmNmis424kw+1YwXDQQaCuHS65krB8bB5GYMIEVlj45gUfFGAxbz3NMNC&#10;uwfv6L6PlUgQDgUqMDG2hZShNGQxDFxLnLyz8xZjkr6S2uMjwW0jX7MslxZrTgsGW3ozVF72N6uA&#10;Tdger59me64+8mU7Cd8rf1or9dzvllMQkbr4H/5rv2sF41EOv2fSEZ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OMDfEAAAA3AAAAA8AAAAAAAAAAAAAAAAAmAIAAGRycy9k&#10;b3ducmV2LnhtbFBLBQYAAAAABAAEAPUAAACJAwAAAAA=&#10;" filled="f" strokeweight=".15pt"/>
                <v:rect id="Rectangle 635" o:spid="_x0000_s1485" style="position:absolute;left:27156;top:7182;width:2686;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I9MIA&#10;AADcAAAADwAAAGRycy9kb3ducmV2LnhtbESP3WoCMRSE74W+QzgF7zRbEV1WoxRBsMUbVx/gsDn7&#10;g8nJkkR3+/ZNoeDlMDPfMNv9aI14kg+dYwUf8wwEceV0x42C2/U4y0GEiKzROCYFPxRgv3ubbLHQ&#10;buALPcvYiAThUKCCNsa+kDJULVkMc9cTJ6923mJM0jdSexwS3Bq5yLKVtNhxWmixp0NL1b18WAXy&#10;Wh6HvDQ+c9+L+my+TpeanFLT9/FzAyLSGF/h//ZJK8iXa/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Z8j0wgAAANwAAAAPAAAAAAAAAAAAAAAAAJgCAABkcnMvZG93&#10;bnJldi54bWxQSwUGAAAAAAQABAD1AAAAhwMAAAAA&#10;" filled="f" stroked="f">
                  <v:textbox style="mso-fit-shape-to-text:t" inset="0,0,0,0">
                    <w:txbxContent>
                      <w:p w14:paraId="6111E141" w14:textId="77777777" w:rsidR="00AC42CE" w:rsidRDefault="00AC42CE" w:rsidP="00A77D7B">
                        <w:r>
                          <w:rPr>
                            <w:rFonts w:cs="Arial"/>
                            <w:color w:val="000000"/>
                            <w:sz w:val="8"/>
                            <w:szCs w:val="8"/>
                          </w:rPr>
                          <w:t xml:space="preserve">UNIX JOBS </w:t>
                        </w:r>
                      </w:p>
                    </w:txbxContent>
                  </v:textbox>
                </v:rect>
                <v:rect id="Rectangle 636" o:spid="_x0000_s1486" style="position:absolute;left:26700;top:7580;width:4152;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hchr4A&#10;AADcAAAADwAAAGRycy9kb3ducmV2LnhtbERPy4rCMBTdD/gP4QruxlSRoVSjiCA44sbqB1ya2wcm&#10;NyWJtvP3ZiHM8nDem91ojXiRD51jBYt5BoK4crrjRsH9dvzOQYSIrNE4JgV/FGC3nXxtsNBu4Cu9&#10;ytiIFMKhQAVtjH0hZahashjmridOXO28xZigb6T2OKRwa+Qyy36kxY5TQ4s9HVqqHuXTKpC38jjk&#10;pfGZOy/ri/k9XWtySs2m434NItIY/8Uf90kryFd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D4XIa+AAAA3AAAAA8AAAAAAAAAAAAAAAAAmAIAAGRycy9kb3ducmV2&#10;LnhtbFBLBQYAAAAABAAEAPUAAACDAwAAAAA=&#10;" filled="f" stroked="f">
                  <v:textbox style="mso-fit-shape-to-text:t" inset="0,0,0,0">
                    <w:txbxContent>
                      <w:p w14:paraId="199B2D02" w14:textId="77777777" w:rsidR="00AC42CE" w:rsidRDefault="00AC42CE" w:rsidP="00A77D7B">
                        <w:r>
                          <w:rPr>
                            <w:rFonts w:cs="Arial"/>
                            <w:color w:val="000000"/>
                            <w:sz w:val="8"/>
                            <w:szCs w:val="8"/>
                          </w:rPr>
                          <w:t>Scheduled in TNG</w:t>
                        </w:r>
                      </w:p>
                    </w:txbxContent>
                  </v:textbox>
                </v:rect>
                <v:rect id="Rectangle 637" o:spid="_x0000_s1487" style="position:absolute;left:31029;top:10823;width:2305;height: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fmw8MA&#10;AADcAAAADwAAAGRycy9kb3ducmV2LnhtbESPQYvCMBSE78L+h/AWvGmyrhatRpEFQVAP6sJeH82z&#10;LTYv3SZq/fdGEDwOM/MNM1u0thJXanzpWMNXX4EgzpwpOdfwe1z1xiB8QDZYOSYNd/KwmH90Zpga&#10;d+M9XQ8hFxHCPkUNRQh1KqXPCrLo+64mjt7JNRZDlE0uTYO3CLeVHCiVSIslx4UCa/opKDsfLlYD&#10;JkPzvzt9b4+bS4KTvFWr0Z/SuvvZLqcgArXhHX6110bDeDiB55l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fmw8MAAADcAAAADwAAAAAAAAAAAAAAAACYAgAAZHJzL2Rv&#10;d25yZXYueG1sUEsFBgAAAAAEAAQA9QAAAIgDAAAAAA==&#10;" stroked="f"/>
                <v:rect id="Rectangle 638" o:spid="_x0000_s1488" style="position:absolute;left:31029;top:10823;width:2305;height: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KbBcEA&#10;AADcAAAADwAAAGRycy9kb3ducmV2LnhtbERPTWsCMRC9C/0PYQreNNuCoqtRrKVi8eTW3ofNuFnc&#10;TNYk1dVfbw4Fj4/3PV92thEX8qF2rOBtmIEgLp2uuVJw+PkaTECEiKyxcUwKbhRguXjpzTHX7sp7&#10;uhSxEimEQ44KTIxtLmUoDVkMQ9cSJ+7ovMWYoK+k9nhN4baR71k2lhZrTg0GW1obKk/Fn1XAJmwO&#10;553ZHKvv8aqdhvuH//1Uqv/arWYgInXxKf53b7WCySjNT2fSEZ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ymwXBAAAA3AAAAA8AAAAAAAAAAAAAAAAAmAIAAGRycy9kb3du&#10;cmV2LnhtbFBLBQYAAAAABAAEAPUAAACGAwAAAAA=&#10;" filled="f" strokeweight=".15pt"/>
                <v:rect id="Rectangle 639" o:spid="_x0000_s1489" style="position:absolute;left:31305;top:11008;width:2769;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tjxsEA&#10;AADcAAAADwAAAGRycy9kb3ducmV2LnhtbESP3YrCMBSE7xd8h3AE79ZUwaVUo4gguLI3Vh/g0Jz+&#10;YHJSkqytb2+Ehb0cZuYbZrMbrREP8qFzrGAxz0AQV0533Ci4XY+fOYgQkTUax6TgSQF228nHBgvt&#10;Br7Qo4yNSBAOBSpoY+wLKUPVksUwdz1x8mrnLcYkfSO1xyHBrZHLLPuSFjtOCy32dGipupe/VoG8&#10;lschL43P3HlZ/5jv06Ump9RsOu7XICKN8T/81z5pBflqA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bY8bBAAAA3AAAAA8AAAAAAAAAAAAAAAAAmAIAAGRycy9kb3du&#10;cmV2LnhtbFBLBQYAAAAABAAEAPUAAACGAwAAAAA=&#10;" filled="f" stroked="f">
                  <v:textbox style="mso-fit-shape-to-text:t" inset="0,0,0,0">
                    <w:txbxContent>
                      <w:p w14:paraId="1D5834FC" w14:textId="77777777" w:rsidR="00AC42CE" w:rsidRDefault="00AC42CE" w:rsidP="00A77D7B">
                        <w:r>
                          <w:rPr>
                            <w:rFonts w:cs="Arial"/>
                            <w:color w:val="000000"/>
                            <w:sz w:val="8"/>
                            <w:szCs w:val="8"/>
                          </w:rPr>
                          <w:t>Batch Cobol</w:t>
                        </w:r>
                      </w:p>
                    </w:txbxContent>
                  </v:textbox>
                </v:rect>
                <v:rect id="Rectangle 640" o:spid="_x0000_s1490" style="position:absolute;left:25384;top:13136;width:2300;height: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rib8QA&#10;AADcAAAADwAAAGRycy9kb3ducmV2LnhtbESPW4vCMBSE34X9D+Es7Jsm3opWoyyCsLD64AV8PTTH&#10;tticdJuo3X9vBMHHYWa+YebL1lbiRo0vHWvo9xQI4syZknMNx8O6OwHhA7LByjFp+CcPy8VHZ46p&#10;cXfe0W0fchEh7FPUUIRQp1L6rCCLvudq4uidXWMxRNnk0jR4j3BbyYFSibRYclwosKZVQdllf7Ua&#10;MBmZv+15uDn8XhOc5q1aj09K66/P9nsGIlAb3uFX+8domIwH8DwTj4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4m/EAAAA3AAAAA8AAAAAAAAAAAAAAAAAmAIAAGRycy9k&#10;b3ducmV2LnhtbFBLBQYAAAAABAAEAPUAAACJAwAAAAA=&#10;" stroked="f"/>
                <v:rect id="Rectangle 641" o:spid="_x0000_s1491" style="position:absolute;left:25384;top:13136;width:2300;height: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AFcsQA&#10;AADcAAAADwAAAGRycy9kb3ducmV2LnhtbESPQWsCMRSE70L/Q3gFb5ptRbFbo1hFqXiqtffH5rlZ&#10;unnZJlHX/nojCB6HmfmGmcxaW4sT+VA5VvDSz0AQF05XXCrYf696YxAhImusHZOCCwWYTZ86E8y1&#10;O/MXnXaxFAnCIUcFJsYmlzIUhiyGvmuIk3dw3mJM0pdSezwnuK3la5aNpMWK04LBhhaGit/d0Spg&#10;E9b7v61ZH8rNaN68hf8P/7NUqvvczt9BRGrjI3xvf2oF4+EAbmfSEZD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gBXLEAAAA3AAAAA8AAAAAAAAAAAAAAAAAmAIAAGRycy9k&#10;b3ducmV2LnhtbFBLBQYAAAAABAAEAPUAAACJAwAAAAA=&#10;" filled="f" strokeweight=".15pt"/>
                <v:rect id="Rectangle 642" o:spid="_x0000_s1492" style="position:absolute;left:25421;top:13141;width:3474;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zAXsIA&#10;AADcAAAADwAAAGRycy9kb3ducmV2LnhtbESP3WoCMRSE74W+QzgF7zRbUVlWoxRBsMUbVx/gsDn7&#10;g8nJkkR3+/ZNoeDlMDPfMNv9aI14kg+dYwUf8wwEceV0x42C2/U4y0GEiKzROCYFPxRgv3ubbLHQ&#10;buALPcvYiAThUKCCNsa+kDJULVkMc9cTJ6923mJM0jdSexwS3Bq5yLK1tNhxWmixp0NL1b18WAXy&#10;Wh6HvDQ+c9+L+my+TpeanFLT9/FzAyLSGF/h//ZJK8hX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bMBewgAAANwAAAAPAAAAAAAAAAAAAAAAAJgCAABkcnMvZG93&#10;bnJldi54bWxQSwUGAAAAAAQABAD1AAAAhwMAAAAA&#10;" filled="f" stroked="f">
                  <v:textbox style="mso-fit-shape-to-text:t" inset="0,0,0,0">
                    <w:txbxContent>
                      <w:p w14:paraId="7021B64C" w14:textId="77777777" w:rsidR="00AC42CE" w:rsidRDefault="00AC42CE" w:rsidP="00A77D7B">
                        <w:r>
                          <w:rPr>
                            <w:rFonts w:cs="Arial"/>
                            <w:color w:val="000000"/>
                            <w:sz w:val="8"/>
                            <w:szCs w:val="8"/>
                          </w:rPr>
                          <w:t>COBOL Library</w:t>
                        </w:r>
                      </w:p>
                    </w:txbxContent>
                  </v:textbox>
                </v:rect>
                <v:rect id="Rectangle 643" o:spid="_x0000_s1493" style="position:absolute;left:25761;top:13509;width:2457;height: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BlxcEA&#10;AADcAAAADwAAAGRycy9kb3ducmV2LnhtbESP3YrCMBSE7xd8h3AE79ZUwaVUo4gguLI3Vh/g0Jz+&#10;YHJSkmi7b2+Ehb0cZuYbZrMbrRFP8qFzrGAxz0AQV0533Ci4XY+fOYgQkTUax6TglwLstpOPDRba&#10;DXyhZxkbkSAcClTQxtgXUoaqJYth7nri5NXOW4xJ+kZqj0OCWyOXWfYlLXacFlrs6dBSdS8fVoG8&#10;lschL43P3HlZ/5jv06Ump9RsOu7XICKN8T/81z5pBflq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gZcXBAAAA3AAAAA8AAAAAAAAAAAAAAAAAmAIAAGRycy9kb3du&#10;cmV2LnhtbFBLBQYAAAAABAAEAPUAAACGAwAAAAA=&#10;" filled="f" stroked="f">
                  <v:textbox style="mso-fit-shape-to-text:t" inset="0,0,0,0">
                    <w:txbxContent>
                      <w:p w14:paraId="452ECCBF" w14:textId="77777777" w:rsidR="00AC42CE" w:rsidRDefault="00AC42CE" w:rsidP="00A77D7B">
                        <w:r>
                          <w:rPr>
                            <w:rFonts w:cs="Arial"/>
                            <w:color w:val="000000"/>
                            <w:sz w:val="8"/>
                            <w:szCs w:val="8"/>
                          </w:rPr>
                          <w:t>Microfocus</w:t>
                        </w:r>
                      </w:p>
                    </w:txbxContent>
                  </v:textbox>
                </v:rect>
                <v:rect id="Rectangle 644" o:spid="_x0000_s1494" style="position:absolute;left:30450;top:12793;width:2301;height: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HkbMQA&#10;AADcAAAADwAAAGRycy9kb3ducmV2LnhtbESPT4vCMBTE78J+h/AWvGmy7lq0GkUWBEE9+Ae8Pppn&#10;W2xeuk3U+u03guBxmJnfMNN5aytxo8aXjjV89RUI4syZknMNx8OyNwLhA7LByjFpeJCH+eyjM8XU&#10;uDvv6LYPuYgQ9ilqKEKoUyl9VpBF33c1cfTOrrEYomxyaRq8R7it5ECpRFosOS4UWNNvQdllf7Ua&#10;MPkxf9vz9+awviY4zlu1HJ6U1t3PdjEBEagN7/CrvTIaRsMEnmfiEZ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h5GzEAAAA3AAAAA8AAAAAAAAAAAAAAAAAmAIAAGRycy9k&#10;b3ducmV2LnhtbFBLBQYAAAAABAAEAPUAAACJAwAAAAA=&#10;" stroked="f"/>
                <v:rect id="Rectangle 645" o:spid="_x0000_s1495" style="position:absolute;left:30450;top:12793;width:2301;height: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sDccQA&#10;AADcAAAADwAAAGRycy9kb3ducmV2LnhtbESPQWsCMRSE74X+h/CE3mrWQq2uRrEtiqUnV70/Ns/N&#10;4uZlm0Rd/fWmUOhxmJlvmOm8s404kw+1YwWDfgaCuHS65krBbrt8HoEIEVlj45gUXCnAfPb4MMVc&#10;uwtv6FzESiQIhxwVmBjbXMpQGrIY+q4lTt7BeYsxSV9J7fGS4LaRL1k2lBZrTgsGW/owVB6Lk1XA&#10;Jqx2P99mdai+hot2HG7vfv+p1FOvW0xAROrif/ivvdYKRq9v8HsmHQ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bA3HEAAAA3AAAAA8AAAAAAAAAAAAAAAAAmAIAAGRycy9k&#10;b3ducmV2LnhtbFBLBQYAAAAABAAEAPUAAACJAwAAAAA=&#10;" filled="f" strokeweight=".15pt"/>
                <v:rect id="Rectangle 646" o:spid="_x0000_s1496" style="position:absolute;left:31150;top:12780;width:1416;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HKW74A&#10;AADcAAAADwAAAGRycy9kb3ducmV2LnhtbERPy4rCMBTdD/gP4QruxlTBoVSjiCA44sbqB1ya2wcm&#10;NyWJtvP3ZiHM8nDem91ojXiRD51jBYt5BoK4crrjRsH9dvzOQYSIrNE4JgV/FGC3nXxtsNBu4Cu9&#10;ytiIFMKhQAVtjH0hZahashjmridOXO28xZigb6T2OKRwa+Qyy36kxY5TQ4s9HVqqHuXTKpC38jjk&#10;pfGZOy/ri/k9XWtySs2m434NItIY/8Uf90kryFd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Uhylu+AAAA3AAAAA8AAAAAAAAAAAAAAAAAmAIAAGRycy9kb3ducmV2&#10;LnhtbFBLBQYAAAAABAAEAPUAAACDAwAAAAA=&#10;" filled="f" stroked="f">
                  <v:textbox style="mso-fit-shape-to-text:t" inset="0,0,0,0">
                    <w:txbxContent>
                      <w:p w14:paraId="33D57F7A" w14:textId="77777777" w:rsidR="00AC42CE" w:rsidRDefault="00AC42CE" w:rsidP="00A77D7B">
                        <w:r>
                          <w:rPr>
                            <w:rFonts w:cs="Arial"/>
                            <w:color w:val="000000"/>
                            <w:sz w:val="8"/>
                            <w:szCs w:val="8"/>
                          </w:rPr>
                          <w:t xml:space="preserve">SMTP </w:t>
                        </w:r>
                      </w:p>
                    </w:txbxContent>
                  </v:textbox>
                </v:rect>
                <v:rect id="Rectangle 647" o:spid="_x0000_s1497" style="position:absolute;left:30966;top:13178;width:1949;height: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1vwMIA&#10;AADcAAAADwAAAGRycy9kb3ducmV2LnhtbESP3WoCMRSE7wXfIRzBO80qtKyrUYog2OKNqw9w2Jz9&#10;ocnJkqTu9u1NQejlMDPfMLvDaI14kA+dYwWrZQaCuHK640bB/XZa5CBCRNZoHJOCXwpw2E8nOyy0&#10;G/hKjzI2IkE4FKigjbEvpAxVSxbD0vXEyaudtxiT9I3UHocEt0aus+xdWuw4LbTY07Gl6rv8sQrk&#10;rTwNeWl85r7W9cV8nq81OaXms/FjCyLSGP/Dr/ZZK8jfNv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bW/AwgAAANwAAAAPAAAAAAAAAAAAAAAAAJgCAABkcnMvZG93&#10;bnJldi54bWxQSwUGAAAAAAQABAD1AAAAhwMAAAAA&#10;" filled="f" stroked="f">
                  <v:textbox style="mso-fit-shape-to-text:t" inset="0,0,0,0">
                    <w:txbxContent>
                      <w:p w14:paraId="239ECC6D" w14:textId="77777777" w:rsidR="00AC42CE" w:rsidRDefault="00AC42CE" w:rsidP="00A77D7B">
                        <w:r>
                          <w:rPr>
                            <w:rFonts w:cs="Arial"/>
                            <w:color w:val="000000"/>
                            <w:sz w:val="8"/>
                            <w:szCs w:val="8"/>
                          </w:rPr>
                          <w:t>Emailing</w:t>
                        </w:r>
                      </w:p>
                    </w:txbxContent>
                  </v:textbox>
                </v:rect>
                <v:line id="Line 648" o:spid="_x0000_s1498" style="position:absolute;visibility:visible;mso-wrap-style:square" from="21675,13216" to="25384,13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32ecIAAADcAAAADwAAAGRycy9kb3ducmV2LnhtbERPPW/CMBDdkfgP1iGxgQNDlAYMQkgg&#10;xNCWwMB4io8kEJ9DbEL67+uhUsen971c96YWHbWusqxgNo1AEOdWV1wouJx3kwSE88gaa8uk4Icc&#10;rFfDwRJTbd98oi7zhQgh7FJUUHrfpFK6vCSDbmob4sDdbGvQB9gWUrf4DuGmlvMoiqXBikNDiQ1t&#10;S8of2cso2H0e62yfnWbdVd+/ovj5sUm+tVLjUb9ZgPDU+3/xn/ugFSRxmB/OhCM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32ecIAAADcAAAADwAAAAAAAAAAAAAA&#10;AAChAgAAZHJzL2Rvd25yZXYueG1sUEsFBgAAAAAEAAQA+QAAAJADAAAAAA==&#10;" strokeweight=".15pt"/>
                <v:shape id="Freeform 649" o:spid="_x0000_s1499" style="position:absolute;left:27693;top:11230;width:3336;height:2313;visibility:visible;mso-wrap-style:square;v-text-anchor:top" coordsize="796,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sf+sQA&#10;AADcAAAADwAAAGRycy9kb3ducmV2LnhtbESPQUsDMRSE74L/ITyhN5ttobVdmxaxSIsHxVo8Pzav&#10;2cXNy5I8u9t/3wiCx2FmvmFWm8G36kwxNYENTMYFKOIq2IadgePny/0CVBJki21gMnChBJv17c0K&#10;Sxt6/qDzQZzKEE4lGqhFulLrVNXkMY1DR5y9U4geJcvotI3YZ7hv9bQo5tpjw3mhxo6ea6q+Dz/e&#10;wJfe9cvj0s1eu4ftexTpT2/ojBndDU+PoIQG+Q//tffWwGI+gd8z+Qjo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bH/rEAAAA3AAAAA8AAAAAAAAAAAAAAAAAmAIAAGRycy9k&#10;b3ducmV2LnhtbFBLBQYAAAAABAAEAPUAAACJAwAAAAA=&#10;" path="m,552l591,141r-3,-4l586,133r,-4l586,124r2,-4l591,116r2,-3l596,110r4,-3l605,106r4,l613,106r4,1l622,110r3,3l629,116,796,e" filled="f" strokeweight=".15pt">
                  <v:path arrowok="t" o:connecttype="custom" o:connectlocs="0,231310;247680,59085;246423,57408;245585,55732;245585,54056;245585,51961;246423,50285;247680,48609;248518,47352;249776,46094;251452,44837;253547,44418;255224,44418;256900,44418;258576,44837;260672,46094;261929,47352;263606,48609;263606,48609;333593,0" o:connectangles="0,0,0,0,0,0,0,0,0,0,0,0,0,0,0,0,0,0,0,0"/>
                </v:shape>
                <v:line id="Line 650" o:spid="_x0000_s1500" style="position:absolute;visibility:visible;mso-wrap-style:square" from="29642,7588" to="30794,8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PNlcUAAADcAAAADwAAAGRycy9kb3ducmV2LnhtbESPQWvCQBSE7wX/w/KE3upGDyGNriKC&#10;UnqwGj14fGSfSTT7Nma3Mf77rlDwOMzMN8xs0ZtadNS6yrKC8SgCQZxbXXGh4HhYfyQgnEfWWFsm&#10;BQ9ysJgP3maYanvnPXWZL0SAsEtRQel9k0rp8pIMupFtiIN3tq1BH2RbSN3iPcBNLSdRFEuDFYeF&#10;EhtalZRfs1+jYL39rrNNth93J335ieLb5zLZaaXeh/1yCsJT71/h//aXVpDEE3ieCUdAz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pPNlcUAAADcAAAADwAAAAAAAAAA&#10;AAAAAAChAgAAZHJzL2Rvd25yZXYueG1sUEsFBgAAAAAEAAQA+QAAAJMDAAAAAA==&#10;" strokeweight=".15pt"/>
                <v:line id="Line 651" o:spid="_x0000_s1501" style="position:absolute;visibility:visible;mso-wrap-style:square" from="29642,7588" to="31029,11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9oDsUAAADcAAAADwAAAGRycy9kb3ducmV2LnhtbESPQWvCQBSE7wX/w/IEb3WjhRCjq4hg&#10;KR5sjR48PrLPJJp9m2bXmP77bqHgcZiZb5jFqje16Kh1lWUFk3EEgji3uuJCwem4fU1AOI+ssbZM&#10;Cn7IwWo5eFlgqu2DD9RlvhABwi5FBaX3TSqly0sy6Ma2IQ7exbYGfZBtIXWLjwA3tZxGUSwNVhwW&#10;SmxoU1J+y+5GwXa/q7P37DDpzvr6GcXfs3XypZUaDfv1HISn3j/D/+0PrSCJ3+DvTDg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d9oDsUAAADcAAAADwAAAAAAAAAA&#10;AAAAAAChAgAAZHJzL2Rvd25yZXYueG1sUEsFBgAAAAAEAAQA+QAAAJMDAAAAAA==&#10;" strokeweight=".15pt"/>
                <v:line id="Line 652" o:spid="_x0000_s1502" style="position:absolute;flip:x y;visibility:visible;mso-wrap-style:square" from="29642,7588" to="30794,9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z6A8QAAADcAAAADwAAAGRycy9kb3ducmV2LnhtbESPQWsCMRSE74L/ITzBm2aVKrI1SrG0&#10;eHUrlN5eN8/N2s1Lukndtb++KQgeh5n5hllve9uIC7WhdqxgNs1AEJdO11wpOL69TFYgQkTW2Dgm&#10;BVcKsN0MB2vMtev4QJciViJBOOSowMTocylDachimDpPnLyTay3GJNtK6ha7BLeNnGfZUlqsOS0Y&#10;9LQzVH4VP1bBu/meL14z3fn97/nz+cPVofSFUuNR//QIIlIf7+Fbe68VrJYP8H8mHQ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rPoDxAAAANwAAAAPAAAAAAAAAAAA&#10;AAAAAKECAABkcnMvZG93bnJldi54bWxQSwUGAAAAAAQABAD5AAAAkgMAAAAA&#10;" strokeweight=".15pt"/>
                <v:line id="Line 653" o:spid="_x0000_s1503" style="position:absolute;flip:x y;visibility:visible;mso-wrap-style:square" from="29642,7588" to="30450,13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BfmMQAAADcAAAADwAAAGRycy9kb3ducmV2LnhtbESPQWsCMRSE7wX/Q3hCbzWroMhqFFFa&#10;vHZbEG/PzXOzunlJN6m77a9vBKHHYWa+YZbr3jbiRm2oHSsYjzIQxKXTNVcKPj9eX+YgQkTW2Dgm&#10;BT8UYL0aPC0x167jd7oVsRIJwiFHBSZGn0sZSkMWw8h54uSdXWsxJtlWUrfYJbht5CTLZtJizWnB&#10;oKetofJafFsFB/M1mb5luvP738tpd3R1KH2h1POw3yxAROrjf/jR3msF89kU7mfSEZ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4F+YxAAAANwAAAAPAAAAAAAAAAAA&#10;AAAAAKECAABkcnMvZG93bnJldi54bWxQSwUGAAAAAAQABAD5AAAAkgMAAAAA&#10;" strokeweight=".15pt"/>
                <v:line id="Line 654" o:spid="_x0000_s1504" style="position:absolute;flip:x y;visibility:visible;mso-wrap-style:square" from="22131,4697" to="26536,13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LB78QAAADcAAAADwAAAGRycy9kb3ducmV2LnhtbESPQWsCMRSE70L/Q3iF3jSr0EW2RikW&#10;xWu3gnh73Tw3azcv6SZ1V399Uyh4HGbmG2axGmwrLtSFxrGC6SQDQVw53XCtYP+xGc9BhIissXVM&#10;Cq4UYLV8GC2w0K7nd7qUsRYJwqFABSZGX0gZKkMWw8R54uSdXGcxJtnVUnfYJ7ht5SzLcmmx4bRg&#10;0NPaUPVV/lgFB/M9e95muve72/nz7eiaUPlSqafH4fUFRKQh3sP/7Z1WMM9z+Du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MsHvxAAAANwAAAAPAAAAAAAAAAAA&#10;AAAAAKECAABkcnMvZG93bnJldi54bWxQSwUGAAAAAAQABAD5AAAAkgMAAAAA&#10;" strokeweight=".15pt"/>
                <v:shape id="Freeform 655" o:spid="_x0000_s1505" style="position:absolute;left:22131;top:4697;width:8898;height:6533;visibility:visible;mso-wrap-style:square;v-text-anchor:top" coordsize="2123,1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FqcMA&#10;AADcAAAADwAAAGRycy9kb3ducmV2LnhtbESPT4vCMBTE7wt+h/CEva2pK9RSjSKCsFf/6+3RPNti&#10;89Jtsm399htB8DjMzG+Y+bI3lWipcaVlBeNRBII4s7rkXMFhv/lKQDiPrLGyTAoe5GC5GHzMMdW2&#10;4y21O5+LAGGXooLC+zqV0mUFGXQjWxMH72Ybgz7IJpe6wS7ATSW/oyiWBksOCwXWtC4ou+/+jILb&#10;8dCes8e1zvfTyyY5TX4vuouV+hz2qxkIT71/h1/tH60giafwPBOO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oFqcMAAADcAAAADwAAAAAAAAAAAAAAAACYAgAAZHJzL2Rv&#10;d25yZXYueG1sUEsFBgAAAAAEAAQA9QAAAIgDAAAAAA==&#10;" path="m2123,1559l1912,1404r3,-3l1916,1397r,-6l1916,1387r-1,-4l1913,1380r-2,-5l1906,1373r-3,-3l1899,1368r-4,l1889,1368r-4,2l1882,1371r-4,3l1875,1377,,e" filled="f" strokeweight=".15pt">
                  <v:path arrowok="t" o:connecttype="custom" o:connectlocs="889722,653285;801295,588334;802552,587077;802971,585400;802971,582886;802971,581210;802552,579534;801714,578277;800876,576181;798780,575343;797523,574086;795846,573248;794170,573248;791656,573248;789979,574086;788722,574505;787046,575762;785788,577020;785788,577020;785788,577020;0,0" o:connectangles="0,0,0,0,0,0,0,0,0,0,0,0,0,0,0,0,0,0,0,0,0"/>
                </v:shape>
                <v:shape id="Freeform 656" o:spid="_x0000_s1506" style="position:absolute;left:23313;top:8167;width:4723;height:2732;visibility:visible;mso-wrap-style:square;v-text-anchor:top" coordsize="1127,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QcJ8EA&#10;AADcAAAADwAAAGRycy9kb3ducmV2LnhtbERPz2vCMBS+D/wfwhO8zVQHTqpRVBSEXbZa78/mtSk2&#10;LyXJtPvvl8Ngx4/v93o72E48yIfWsYLZNANBXDndcqOgvJxelyBCRNbYOSYFPxRguxm9rDHX7slf&#10;9ChiI1IIhxwVmBj7XMpQGbIYpq4nTlztvMWYoG+k9vhM4baT8yxbSIstpwaDPR0MVffi2yr4LEtz&#10;vJ7qe32df+xnt7f3Zu+9UpPxsFuBiDTEf/Gf+6wVLBdpbTqTjo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kHCfBAAAA3AAAAA8AAAAAAAAAAAAAAAAAmAIAAGRycy9kb3du&#10;cmV2LnhtbFBLBQYAAAAABAAEAPUAAACGAwAAAAA=&#10;" path="m1127,l989,79r-2,-3l984,72r-5,-1l975,69r-4,-1l967,68r-6,1l957,71r-3,2l951,78r-3,3l947,85r-1,4l946,93r1,5l948,103,397,423r-3,-5l391,415r-4,-2l383,411r-4,l374,411r-5,2l364,414r-2,3l359,420r-3,4l355,428r-2,5l353,437r2,4l356,445,,652e" filled="f" strokeweight=".15pt">
                  <v:path arrowok="t" o:connecttype="custom" o:connectlocs="472311,0;414477,33104;413639,31847;412382,30171;410286,29752;408610,28914;406933,28495;405257,28495;402743,28914;401066,29752;399809,30590;398552,32685;397294,33942;396875,35619;396456,37295;396456,38971;396875,41066;397294,43161;397294,43161;166378,177255;165120,175159;163863,173902;162187,173064;160510,172226;158834,172226;156739,172226;154643,173064;152548,173483;151709,174740;150452,175997;149195,177674;148776,179350;147938,181445;147938,183121;148776,184797;149195,186473;149195,186473;0,273215" o:connectangles="0,0,0,0,0,0,0,0,0,0,0,0,0,0,0,0,0,0,0,0,0,0,0,0,0,0,0,0,0,0,0,0,0,0,0,0,0,0"/>
                </v:shape>
                <v:rect id="Rectangle 657" o:spid="_x0000_s1507" style="position:absolute;left:24646;top:9139;width:2024;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K6o8QA&#10;AADcAAAADwAAAGRycy9kb3ducmV2LnhtbESPT4vCMBTE7wt+h/CEva2Ju27RahRZEATdg3/A66N5&#10;tsXmpTZR67c3guBxmJnfMJNZaytxpcaXjjX0ewoEceZMybmG/W7xNQThA7LByjFpuJOH2bTzMcHU&#10;uBtv6LoNuYgQ9ilqKEKoUyl9VpBF33M1cfSOrrEYomxyaRq8Rbit5LdSibRYclwosKa/grLT9mI1&#10;YDIw5//jz3q3uiQ4ylu1+D0orT+77XwMIlAb3uFXe2k0DJMRPM/EIy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SuqPEAAAA3AAAAA8AAAAAAAAAAAAAAAAAmAIAAGRycy9k&#10;b3ducmV2LnhtbFBLBQYAAAAABAAEAPUAAACJAwAAAAA=&#10;" stroked="f"/>
                <v:rect id="Rectangle 658" o:spid="_x0000_s1508" style="position:absolute;left:24663;top:9139;width:3168;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KaPb4A&#10;AADcAAAADwAAAGRycy9kb3ducmV2LnhtbERPy4rCMBTdD/gP4QruxlQXTqlGEUFwxI3VD7g0tw9M&#10;bkoSbefvzUKY5eG8N7vRGvEiHzrHChbzDARx5XTHjYL77fidgwgRWaNxTAr+KMBuO/naYKHdwFd6&#10;lbERKYRDgQraGPtCylC1ZDHMXU+cuNp5izFB30jtcUjh1shllq2kxY5TQ4s9HVqqHuXTKpC38jjk&#10;pfGZOy/ri/k9XWtySs2m434NItIY/8Uf90kryH/S/H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Dimj2+AAAA3AAAAA8AAAAAAAAAAAAAAAAAmAIAAGRycy9kb3ducmV2&#10;LnhtbFBLBQYAAAAABAAEAPUAAACDAwAAAAA=&#10;" filled="f" stroked="f">
                  <v:textbox style="mso-fit-shape-to-text:t" inset="0,0,0,0">
                    <w:txbxContent>
                      <w:p w14:paraId="2FB4539D" w14:textId="77777777" w:rsidR="00AC42CE" w:rsidRDefault="00AC42CE" w:rsidP="00A77D7B">
                        <w:r>
                          <w:rPr>
                            <w:rFonts w:cs="Arial"/>
                            <w:color w:val="000000"/>
                            <w:sz w:val="8"/>
                            <w:szCs w:val="8"/>
                          </w:rPr>
                          <w:t>Start and stop</w:t>
                        </w:r>
                      </w:p>
                    </w:txbxContent>
                  </v:textbox>
                </v:rect>
                <v:rect id="Rectangle 659" o:spid="_x0000_s1509" style="position:absolute;left:24935;top:9508;width:2318;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4/psIA&#10;AADcAAAADwAAAGRycy9kb3ducmV2LnhtbESPzYoCMRCE7wu+Q2jB25rRgzuMRhFBcGUvjj5AM+n5&#10;waQzJFlnfHsjLOyxqKqvqM1utEY8yIfOsYLFPANBXDndcaPgdj1+5iBCRNZoHJOCJwXYbScfGyy0&#10;G/hCjzI2IkE4FKigjbEvpAxVSxbD3PXEyaudtxiT9I3UHocEt0Yus2wlLXacFlrs6dBSdS9/rQJ5&#10;LY9DXhqfufOy/jHfp0tNTqnZdNyvQUQa43/4r33SCvKvB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j+mwgAAANwAAAAPAAAAAAAAAAAAAAAAAJgCAABkcnMvZG93&#10;bnJldi54bWxQSwUGAAAAAAQABAD1AAAAhwMAAAAA&#10;" filled="f" stroked="f">
                  <v:textbox style="mso-fit-shape-to-text:t" inset="0,0,0,0">
                    <w:txbxContent>
                      <w:p w14:paraId="5F539BA0" w14:textId="77777777" w:rsidR="00AC42CE" w:rsidRDefault="00AC42CE" w:rsidP="00A77D7B">
                        <w:r>
                          <w:rPr>
                            <w:rFonts w:cs="Arial"/>
                            <w:color w:val="000000"/>
                            <w:sz w:val="8"/>
                            <w:szCs w:val="8"/>
                          </w:rPr>
                          <w:t>messages</w:t>
                        </w:r>
                      </w:p>
                    </w:txbxContent>
                  </v:textbox>
                </v:rect>
                <v:rect id="Rectangle 660" o:spid="_x0000_s1510" style="position:absolute;left:5184;top:5891;width:9715;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yh0cIA&#10;AADcAAAADwAAAGRycy9kb3ducmV2LnhtbESP3WoCMRSE7wu+QziCdzXbvbDL1iilIKh449oHOGzO&#10;/tDkZEmiu769EYReDjPzDbPeTtaIG/nQO1bwscxAENdO99wq+L3s3gsQISJrNI5JwZ0CbDeztzWW&#10;2o18plsVW5EgHEpU0MU4lFKGuiOLYekG4uQ1zluMSfpWao9jglsj8yxbSYs9p4UOB/rpqP6rrlaB&#10;vFS7saiMz9wxb07msD835JRazKfvLxCRpvgffrX3WkHxmcP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fKHRwgAAANwAAAAPAAAAAAAAAAAAAAAAAJgCAABkcnMvZG93&#10;bnJldi54bWxQSwUGAAAAAAQABAD1AAAAhwMAAAAA&#10;" filled="f" stroked="f">
                  <v:textbox style="mso-fit-shape-to-text:t" inset="0,0,0,0">
                    <w:txbxContent>
                      <w:p w14:paraId="2781FDB0" w14:textId="77777777" w:rsidR="00AC42CE" w:rsidRDefault="00AC42CE" w:rsidP="00A77D7B">
                        <w:r>
                          <w:rPr>
                            <w:rFonts w:cs="Arial"/>
                            <w:color w:val="000000"/>
                            <w:sz w:val="8"/>
                            <w:szCs w:val="8"/>
                          </w:rPr>
                          <w:t>WebLogic Application Server (7  instances)</w:t>
                        </w:r>
                      </w:p>
                    </w:txbxContent>
                  </v:textbox>
                </v:rect>
                <v:rect id="Rectangle 671" o:spid="_x0000_s1511" style="position:absolute;left:12685;top:1588;width:4071;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AESsIA&#10;AADcAAAADwAAAGRycy9kb3ducmV2LnhtbESP3WoCMRSE74W+QzgF7zRbBV1WoxRBsMUbVx/gsDn7&#10;g8nJkkR3+/ZNoeDlMDPfMNv9aI14kg+dYwUf8wwEceV0x42C2/U4y0GEiKzROCYFPxRgv3ubbLHQ&#10;buALPcvYiAThUKCCNsa+kDJULVkMc9cTJ6923mJM0jdSexwS3Bq5yLKVtNhxWmixp0NL1b18WAXy&#10;Wh6HvDQ+c9+L+my+TpeanFLT9/FzAyLSGF/h//ZJK8jX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MARKwgAAANwAAAAPAAAAAAAAAAAAAAAAAJgCAABkcnMvZG93&#10;bnJldi54bWxQSwUGAAAAAAQABAD1AAAAhwMAAAAA&#10;" filled="f" stroked="f">
                  <v:textbox style="mso-fit-shape-to-text:t" inset="0,0,0,0">
                    <w:txbxContent>
                      <w:p w14:paraId="0688CE35" w14:textId="77777777" w:rsidR="00AC42CE" w:rsidRDefault="00AC42CE" w:rsidP="00A77D7B">
                        <w:r>
                          <w:rPr>
                            <w:rFonts w:cs="Arial"/>
                            <w:color w:val="000000"/>
                            <w:sz w:val="8"/>
                            <w:szCs w:val="8"/>
                          </w:rPr>
                          <w:t xml:space="preserve">Oracle Databases </w:t>
                        </w:r>
                      </w:p>
                    </w:txbxContent>
                  </v:textbox>
                </v:rect>
                <v:rect id="Rectangle 679" o:spid="_x0000_s1512" style="position:absolute;left:859;top:75;width:10133;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CMMA&#10;AADcAAAADwAAAGRycy9kb3ducmV2LnhtbESPX2vCQBDE3wt+h2MF3+qlIm1IPaWohVIL4r/3JbdN&#10;grm9kNvG9Nt7guDjMDO/YWaL3tWqozZUng28jBNQxLm3FRcGjofP5xRUEGSLtWcy8E8BFvPB0wwz&#10;6y+8o24vhYoQDhkaKEWaTOuQl+QwjH1DHL1f3zqUKNtC2xYvEe5qPUmSV+2w4rhQYkPLkvLz/s8Z&#10;2O70udukpxXK2gkfftbd6vtozGjYf7yDEurlEb63v6yB9G0KtzPxCO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UCMMAAADcAAAADwAAAAAAAAAAAAAAAACYAgAAZHJzL2Rv&#10;d25yZXYueG1sUEsFBgAAAAAEAAQA9QAAAIgDAAAAAA==&#10;" filled="f" strokeweight=".35pt"/>
                <v:rect id="Rectangle 680" o:spid="_x0000_s1513" style="position:absolute;left:2849;top:481;width:9576;height:8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U5pcIA&#10;AADcAAAADwAAAGRycy9kb3ducmV2LnhtbESP3WoCMRSE74W+QzgF7zRbQV1WoxRBsMUbVx/gsDn7&#10;g8nJkkR3+/ZNoeDlMDPfMNv9aI14kg+dYwUf8wwEceV0x42C2/U4y0GEiKzROCYFPxRgv3ubbLHQ&#10;buALPcvYiAThUKCCNsa+kDJULVkMc9cTJ6923mJM0jdSexwS3Bq5yLKVtNhxWmixp0NL1b18WAXy&#10;Wh6HvDQ+c9+L+my+TpeanFLT9/FzAyLSGF/h//ZJK8jX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lTmlwgAAANwAAAAPAAAAAAAAAAAAAAAAAJgCAABkcnMvZG93&#10;bnJldi54bWxQSwUGAAAAAAQABAD1AAAAhwMAAAAA&#10;" filled="f" stroked="f">
                  <v:textbox style="mso-fit-shape-to-text:t" inset="0,0,0,0">
                    <w:txbxContent>
                      <w:p w14:paraId="55D385DB" w14:textId="77777777" w:rsidR="00AC42CE" w:rsidRDefault="00AC42CE" w:rsidP="00A77D7B">
                        <w:r>
                          <w:rPr>
                            <w:rFonts w:cs="Arial"/>
                            <w:color w:val="000000"/>
                            <w:sz w:val="12"/>
                            <w:szCs w:val="12"/>
                          </w:rPr>
                          <w:t>GSW Technical Architecture</w:t>
                        </w:r>
                      </w:p>
                    </w:txbxContent>
                  </v:textbox>
                </v:rect>
                <v:rect id="Rectangle 681" o:spid="_x0000_s1514" style="position:absolute;left:28489;top:18567;width:2305;height: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S4DMQA&#10;AADcAAAADwAAAGRycy9kb3ducmV2LnhtbESPQWsCMRSE7wX/Q3iCN01addXVKCIIgnpQC70+Ns/d&#10;pZuX7Sbq9t83gtDjMDPfMItVaytxp8aXjjW8DxQI4syZknMNn5dtfwrCB2SDlWPS8EseVsvO2wJT&#10;4x58ovs55CJC2KeooQihTqX0WUEW/cDVxNG7usZiiLLJpWnwEeG2kh9KJdJiyXGhwJo2BWXf55vV&#10;gMnI/Byvw8Nlf0twlrdqO/5SWve67XoOIlAb/sOv9s5omE4SeJ6JR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UuAzEAAAA3AAAAA8AAAAAAAAAAAAAAAAAmAIAAGRycy9k&#10;b3ducmV2LnhtbFBLBQYAAAAABAAEAPUAAACJAwAAAAA=&#10;" stroked="f"/>
                <v:rect id="Rectangle 682" o:spid="_x0000_s1515" style="position:absolute;left:28489;top:18567;width:2305;height: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fEcQA&#10;AADcAAAADwAAAGRycy9kb3ducmV2LnhtbESPS2/CMBCE75X4D9ZW6q045cAjxSAeAoF64nVfxUsc&#10;NV4H20DKr8eVKvU4mplvNONpa2txIx8qxwo+uhkI4sLpiksFx8PqfQgiRGSNtWNS8EMBppPOyxhz&#10;7e68o9s+liJBOOSowMTY5FKGwpDF0HUNcfLOzluMSfpSao/3BLe17GVZX1qsOC0YbGhhqPjeX60C&#10;NmF9vHyZ9bnc9mfNKDzm/rRU6u21nX2CiNTG//Bfe6MVDAcD+D2TjoC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uXxHEAAAA3AAAAA8AAAAAAAAAAAAAAAAAmAIAAGRycy9k&#10;b3ducmV2LnhtbFBLBQYAAAAABAAEAPUAAACJAwAAAAA=&#10;" filled="f" strokeweight=".15pt"/>
                <v:rect id="Rectangle 683" o:spid="_x0000_s1516" style="position:absolute;left:28803;top:18559;width:2598;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SWO74A&#10;AADcAAAADwAAAGRycy9kb3ducmV2LnhtbERPy4rCMBTdD/gP4QruxlQXTqlGEUFwxI3VD7g0tw9M&#10;bkoSbefvzUKY5eG8N7vRGvEiHzrHChbzDARx5XTHjYL77fidgwgRWaNxTAr+KMBuO/naYKHdwFd6&#10;lbERKYRDgQraGPtCylC1ZDHMXU+cuNp5izFB30jtcUjh1shllq2kxY5TQ4s9HVqqHuXTKpC38jjk&#10;pfGZOy/ri/k9XWtySs2m434NItIY/8Uf90kryH/S2n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6Ulju+AAAA3AAAAA8AAAAAAAAAAAAAAAAAmAIAAGRycy9kb3ducmV2&#10;LnhtbFBLBQYAAAAABAAEAPUAAACDAwAAAAA=&#10;" filled="f" stroked="f">
                  <v:textbox style="mso-fit-shape-to-text:t" inset="0,0,0,0">
                    <w:txbxContent>
                      <w:p w14:paraId="089ECF23" w14:textId="77777777" w:rsidR="00AC42CE" w:rsidRDefault="00AC42CE" w:rsidP="00A77D7B">
                        <w:r>
                          <w:rPr>
                            <w:rFonts w:cs="Arial"/>
                            <w:color w:val="000000"/>
                            <w:sz w:val="8"/>
                            <w:szCs w:val="8"/>
                          </w:rPr>
                          <w:t xml:space="preserve">EDS SMTP </w:t>
                        </w:r>
                      </w:p>
                    </w:txbxContent>
                  </v:textbox>
                </v:rect>
                <v:rect id="Rectangle 684" o:spid="_x0000_s1517" style="position:absolute;left:28652;top:18953;width:3080;height: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gzoMIA&#10;AADcAAAADwAAAGRycy9kb3ducmV2LnhtbESP3WoCMRSE7wXfIRzBO83qRbuuRimCYIs3rj7AYXP2&#10;hyYnS5K627c3BaGXw8x8w+wOozXiQT50jhWslhkI4srpjhsF99tpkYMIEVmjcUwKfinAYT+d7LDQ&#10;buArPcrYiAThUKCCNsa+kDJULVkMS9cTJ6923mJM0jdSexwS3Bq5zrI3abHjtNBiT8eWqu/yxyqQ&#10;t/I05KXxmfta1xfzeb7W5JSaz8aPLYhIY/wPv9pnrSB/38DfmXQ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2DOgwgAAANwAAAAPAAAAAAAAAAAAAAAAAJgCAABkcnMvZG93&#10;bnJldi54bWxQSwUGAAAAAAQABAD1AAAAhwMAAAAA&#10;" filled="f" stroked="f">
                  <v:textbox style="mso-fit-shape-to-text:t" inset="0,0,0,0">
                    <w:txbxContent>
                      <w:p w14:paraId="0EDD7C6A" w14:textId="77777777" w:rsidR="00AC42CE" w:rsidRDefault="00AC42CE" w:rsidP="00A77D7B">
                        <w:r>
                          <w:rPr>
                            <w:rFonts w:cs="Arial"/>
                            <w:color w:val="000000"/>
                            <w:sz w:val="8"/>
                            <w:szCs w:val="8"/>
                          </w:rPr>
                          <w:t>Mail Gateway</w:t>
                        </w:r>
                      </w:p>
                    </w:txbxContent>
                  </v:textbox>
                </v:rect>
                <v:line id="Line 685" o:spid="_x0000_s1518" style="position:absolute;flip:x;visibility:visible;mso-wrap-style:square" from="29642,13602" to="31603,18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zUer4AAADcAAAADwAAAGRycy9kb3ducmV2LnhtbERPO2vDMBDeC/0P4gLdGjkdinEjhzQl&#10;tGse3g/rYhtbJ+NTE/ff94ZAxo/vvd7MYTBXmqSL7GC1zMAQ19F33Dg4n/avORhJyB6HyOTgjwQ2&#10;5fPTGgsfb3yg6zE1RkNYCnTQpjQW1krdUkBZxpFYuUucAiaFU2P9hDcND4N9y7J3G7BjbWhxpF1L&#10;dX/8DVryWfnDF3/3u0q8v2xliHupnHtZzNsPMInm9BDf3T/eQZ7rfD2jR8CW/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l3NR6vgAAANwAAAAPAAAAAAAAAAAAAAAAAKEC&#10;AABkcnMvZG93bnJldi54bWxQSwUGAAAAAAQABAD5AAAAjAMAAAAA&#10;" strokeweight=".15pt"/>
                <v:shape id="Freeform 686" o:spid="_x0000_s1519" style="position:absolute;left:13226;top:13191;width:17224;height:3302;visibility:visible;mso-wrap-style:square;v-text-anchor:top" coordsize="4110,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IvZMYA&#10;AADcAAAADwAAAGRycy9kb3ducmV2LnhtbESPQWvCQBSE7wX/w/KE3upGDyWkrlIjBT300OhBb6/Z&#10;l2xo9m3IbmPsr+8KgsdhZr5hluvRtmKg3jeOFcxnCQji0umGawXHw8dLCsIHZI2tY1JwJQ/r1eRp&#10;iZl2F/6ioQi1iBD2GSowIXSZlL40ZNHPXEccvcr1FkOUfS11j5cIt61cJMmrtNhwXDDYUW6o/Cl+&#10;rYL95lzm27Eyp2HxV5yvdf5ZfedKPU/H9zcQgcbwCN/bO60gTedwOxOP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IvZMYAAADcAAAADwAAAAAAAAAAAAAAAACYAgAAZHJz&#10;L2Rvd25yZXYueG1sUEsFBgAAAAAEAAQA9QAAAIsDAAAAAA==&#10;" path="m,595l,788r1524,l1526,782r1,-4l1529,773r2,-2l1536,768r2,-2l1543,765r5,-2l1553,765r4,1l1561,768r3,3l1567,773r3,5l1571,782r,6l1630,788r2,-6l1633,778r2,-5l1637,771r5,-3l1644,766r5,-1l1654,763r5,2l1663,766r4,2l1670,771r3,2l1676,778r1,4l1677,788r57,l1735,782r,-4l1738,773r3,-2l1743,768r5,-2l1752,765r4,-2l1762,765r4,1l1769,768r4,3l1776,773r1,5l1779,782r,6l3835,788,3835,r275,e" filled="f" strokeweight=".15pt">
                  <v:path arrowok="t" o:connecttype="custom" o:connectlocs="0,249329;0,330204;638689,330204;639527,327690;639946,326014;640784,323918;641622,323080;643718,321823;644556,320985;646651,320566;648747,319728;650842,320566;652519,320985;654195,321823;655452,323080;656709,323918;657967,326014;658386,327690;658386,330204;658386,330204;683112,330204;683950,327690;684369,326014;685207,323918;686046,323080;688141,321823;688979,320985;691075,320566;693170,319728;695266,320566;696942,320985;698618,321823;699875,323080;701133,323918;702390,326014;702809,327690;702809,330204;702809,330204;726697,330204;727116,327690;727116,326014;728373,323918;729631,323080;730469,321823;732564,320985;734241,320566;735917,319728;738431,320566;740108,320985;741365,321823;743041,323080;744299,323918;744718,326014;745556,327690;745556,330204;745556,330204;1607199,330204;1607199,0;1722448,0" o:connectangles="0,0,0,0,0,0,0,0,0,0,0,0,0,0,0,0,0,0,0,0,0,0,0,0,0,0,0,0,0,0,0,0,0,0,0,0,0,0,0,0,0,0,0,0,0,0,0,0,0,0,0,0,0,0,0,0,0,0,0"/>
                </v:shape>
                <v:shape id="Freeform 687" o:spid="_x0000_s1520" style="position:absolute;left:71;top:8707;width:4199;height:3646;visibility:visible;mso-wrap-style:square;v-text-anchor:top" coordsize="100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MbgcMA&#10;AADcAAAADwAAAGRycy9kb3ducmV2LnhtbESPT2vCQBTE74LfYXlCb2ZjpBJSV7GFSsGT0YPHR/bl&#10;D82+Dbtbk377rlDwOMzMb5jtfjK9uJPznWUFqyQFQVxZ3XGj4Hr5XOYgfEDW2FsmBb/kYb+bz7ZY&#10;aDvyme5laESEsC9QQRvCUEjpq5YM+sQOxNGrrTMYonSN1A7HCDe9zNJ0Iw12HBdaHOijpeq7/DEK&#10;snWJw7HmKpxu7jUdD+81rc5KvSymwxuIQFN4hv/bX1pBnmfwOBOP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MbgcMAAADcAAAADwAAAAAAAAAAAAAAAACYAgAAZHJzL2Rv&#10;d25yZXYueG1sUEsFBgAAAAAEAAQA9QAAAIgDAAAAAA==&#10;" path="m502,l475,,450,1,426,4,400,8r-24,5l352,18r-23,7l307,34r-23,8l263,52,242,62,221,74,201,86,182,99r-18,13l147,128r-17,14l115,157,99,174,86,191,72,208,61,227,49,245r-9,20l31,285r-8,20l16,326r-6,22l6,369,3,390,,413r,21l,457r3,22l6,501r4,21l16,543r7,22l31,585r9,19l49,623r12,20l72,660r14,18l99,695r16,17l130,728r17,14l164,756r18,14l201,783r20,13l242,807r21,10l284,827r23,9l329,844r23,6l376,856r24,5l426,866r24,2l475,870r27,l527,870r26,-2l578,866r24,-5l626,856r24,-6l674,844r23,-8l718,827r23,-10l762,807r20,-11l802,783r18,-13l838,756r17,-14l872,728r16,-16l904,695r14,-17l930,660r13,-17l953,623r11,-19l973,585r7,-20l987,543r6,-21l997,501r4,-22l1002,457r,-23l1002,413r-1,-23l997,369r-4,-21l987,326r-7,-21l973,285r-9,-20l953,245,943,227,930,208,918,191,904,174,888,157,872,142,855,128,838,112,820,99,802,86,782,74,762,62,741,52,718,42,697,34,674,25,650,18,626,13,602,8,578,4,553,1,527,,502,e" filled="f" strokecolor="lime" strokeweight="1.35pt">
                  <v:path arrowok="t" o:connecttype="custom" o:connectlocs="188589,419;157577,5448;128660,14247;101419,25980;76274,41485;54481,59504;36041,80037;20535,102665;9639,127807;2515,154626;0,181863;2515,209939;9639,236758;20535,261062;36041,284109;54481,305061;76274,322661;101419,338165;128660,350318;157577,358698;188589,363727;220859,364565;252290,360794;282465,353670;310543,342356;336108,328109;358319,310928;378854,291233;395199,269443;407771,245139;416153,218739;419925,191501;419506,163426;413639,136607;404000,111046;389751,87160;372149,65789;351195,46933;327726,31009;300904,17600;272406,7543;242232,1676;210382,0" o:connectangles="0,0,0,0,0,0,0,0,0,0,0,0,0,0,0,0,0,0,0,0,0,0,0,0,0,0,0,0,0,0,0,0,0,0,0,0,0,0,0,0,0,0,0"/>
                </v:shape>
                <v:shape id="Freeform 688" o:spid="_x0000_s1521" style="position:absolute;left:11126;top:7303;width:5046;height:3650;visibility:visible;mso-wrap-style:square;v-text-anchor:top" coordsize="1204,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BdeMQA&#10;AADcAAAADwAAAGRycy9kb3ducmV2LnhtbESPQWvCQBSE70L/w/IKvelGpSFEV7FS0YMeTIvnx+4z&#10;CWbfptmtpv++Kwgeh5n5hpkve9uIK3W+dqxgPEpAEGtnai4VfH9thhkIH5ANNo5JwR95WC5eBnPM&#10;jbvxka5FKEWEsM9RQRVCm0vpdUUW/ci1xNE7u85iiLIrpenwFuG2kZMkSaXFmuNChS2tK9KX4tcq&#10;+Ewzo8f9JX3/OOy20x/an7YbrdTba7+agQjUh2f40d4ZBVk2hfuZe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gXXjEAAAA3AAAAA8AAAAAAAAAAAAAAAAAmAIAAGRycy9k&#10;b3ducmV2LnhtbFBLBQYAAAAABAAEAPUAAACJAwAAAAA=&#10;" path="m601,l570,1,541,3,509,6,480,8r-28,6l423,20r-28,7l368,34,341,44r-27,8l290,64,265,75,242,86,218,99r-21,14l176,128r-20,15l138,159r-19,15l102,191,87,210,73,228,60,247,47,267,36,287r-9,19l19,326r-3,12l12,348,9,359,8,369,5,380,3,392r-1,9l,413r,11l,436r,11l,458r2,12l3,480r2,11l8,502r1,10l12,524r4,9l19,545r8,20l36,585r11,19l60,624r13,19l87,661r15,19l119,697r19,15l156,728r20,16l197,758r21,14l242,785r23,11l290,807r24,12l341,827r27,10l395,844r28,7l452,857r28,4l509,866r32,2l570,870r31,1l633,870r31,-2l693,866r30,-3l751,857r30,-6l808,844r28,-7l863,829r25,-10l914,807r24,-11l962,785r23,-13l1006,758r21,-14l1047,728r18,-16l1084,697r17,-17l1116,661r14,-18l1144,624r12,-20l1167,585r10,-20l1184,545r4,-12l1191,524r3,-12l1197,502r1,-11l1200,480r1,-10l1202,458r2,-11l1204,436r,-12l1202,413r-1,-12l1200,392r-2,-12l1197,369r-3,-10l1191,348r-3,-10l1184,326r-7,-20l1167,287r-11,-20l1144,247r-14,-19l1116,210r-15,-19l1084,174r-19,-15l1047,143r-20,-15l1006,113,985,99,962,86,938,75,914,64,888,52,863,42,836,34,808,27,781,20,751,14,723,8,693,6,664,3,633,1,601,e" filled="f" strokecolor="lime" strokeweight="1.35pt">
                  <v:path arrowok="t" o:connecttype="custom" o:connectlocs="226726,1257;189427,5867;154224,14247;121535,26819;91361,41485;65378,59923;42747,80037;25145,103503;11315,128226;5029,145826;2095,159235;0,173064;0,187311;1257,201139;3772,214549;7963,228377;19697,253100;36461,276986;57834,298357;82560,317632;111058,333556;142909,346546;177274,356603;213315,362889;251871,364984;290427,362889;327307,356603;361672,347384;393104,333556;421602,317632;446328,298357;467701,276986;484465,253100;496199,228377;500390,214549;502905,201139;504581,187311;503743,173064;502066,159235;499133,145826;493266,128226;479436,103503;461415,80037;438784,59923;412801,41485;383046,26819;350357,14247;314734,5867;278274,1257" o:connectangles="0,0,0,0,0,0,0,0,0,0,0,0,0,0,0,0,0,0,0,0,0,0,0,0,0,0,0,0,0,0,0,0,0,0,0,0,0,0,0,0,0,0,0,0,0,0,0,0,0"/>
                </v:shape>
                <v:shape id="Freeform 689" o:spid="_x0000_s1522" style="position:absolute;left:17848;top:11515;width:5042;height:3650;visibility:visible;mso-wrap-style:square;v-text-anchor:top" coordsize="1203,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tdsYA&#10;AADcAAAADwAAAGRycy9kb3ducmV2LnhtbESPzWrDMBCE74G+g9hCL6GR80MwbpQQCob0kEKcYOht&#10;sbaWqbUylhK7b18FCjkOM/MNs9mNthU36n3jWMF8loAgrpxuuFZwOeevKQgfkDW2jknBL3nYbZ8m&#10;G8y0G/hEtyLUIkLYZ6jAhNBlUvrKkEU/cx1x9L5dbzFE2ddS9zhEuG3lIknW0mLDccFgR++Gqp/i&#10;ahVMv47LY5lrzD8HU+2Lsp1+lLlSL8/j/g1EoDE8wv/tg1aQpiu4n4lH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tdsYAAADcAAAADwAAAAAAAAAAAAAAAACYAgAAZHJz&#10;L2Rvd25yZXYueG1sUEsFBgAAAAAEAAQA9QAAAIsDAAAAAA==&#10;" path="m602,1r-31,l540,3,510,5r-29,5l451,14r-28,6l394,27r-26,8l341,44,315,54,290,64,266,75,242,88r-23,12l196,113r-19,14l157,143r-20,16l120,176r-17,17l88,210,72,228,59,247,47,267,37,286,27,306r-9,22l15,337r-2,12l10,359,7,370,4,380,3,391,1,403r,11l,425r,12l,447r1,11l1,469r2,12l4,492r3,10l10,513r3,10l15,535r3,10l27,566r10,20l47,606r12,18l72,644r16,18l103,680r17,17l137,714r20,15l177,743r19,16l219,772r23,13l266,797r24,12l315,819r26,10l368,837r26,9l423,851r28,7l481,863r29,4l540,870r31,1l602,871r30,l663,870r30,-3l722,863r30,-5l780,851r29,-5l836,837r26,-8l888,819r25,-10l937,797r24,-12l984,772r23,-13l1026,743r20,-14l1066,714r17,-17l1100,680r16,-18l1131,644r13,-20l1157,606r9,-20l1176,566r9,-21l1188,535r2,-12l1193,513r3,-11l1199,492r1,-11l1202,469r,-11l1203,447r,-10l1203,425r-1,-11l1202,403r-2,-12l1199,380r-3,-10l1193,359r-3,-10l1188,337r-3,-9l1176,306r-10,-20l1157,267r-13,-20l1131,228r-15,-18l1100,193r-17,-17l1066,159r-20,-16l1026,127r-19,-14l984,100,961,86,937,75,913,64,888,54,862,44,836,35,809,27,780,20,752,14,722,10,693,5,663,3,632,1,602,e" filled="f" strokecolor="lime" strokeweight="1.35pt">
                  <v:path arrowok="t" o:connecttype="custom" o:connectlocs="226307,1257;189008,5867;154224,14666;121535,26819;91780,41904;65797,59923;43166,80875;24726,103503;11315,128226;5448,146245;1676,159235;419,173483;0,187311;1257,201558;4191,214968;7544,228377;19697,253938;36880,277405;57415,299195;82141,318051;111477,333975;142909,347384;177274,356603;213735,363308;252291,364984;290427,363308;326888,356603;361253,347384;392685,333975;422021,318051;446747,299195;467701,277405;484884,253938;496618,228377;499971,214968;502905,201558;504162,187311;503743,173483;502486,159235;498714,146245;492847,128226;479436,103503;460996,80875;438365,59923;412382,41904;382627,26819;350357,14666;315154,5867;277855,1257" o:connectangles="0,0,0,0,0,0,0,0,0,0,0,0,0,0,0,0,0,0,0,0,0,0,0,0,0,0,0,0,0,0,0,0,0,0,0,0,0,0,0,0,0,0,0,0,0,0,0,0,0"/>
                </v:shape>
                <v:shape id="Freeform 690" o:spid="_x0000_s1523" style="position:absolute;left:24575;top:11791;width:5041;height:3654;visibility:visible;mso-wrap-style:square;v-text-anchor:top" coordsize="1203,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Bcw8YA&#10;AADcAAAADwAAAGRycy9kb3ducmV2LnhtbESPQWvCQBSE70L/w/KE3nSjUBtSVxGlIFUKWks9PrPP&#10;JDX7NmQ3Jv77bkHwOMx8M8x03plSXKl2hWUFo2EEgji1uuBMweHrfRCDcB5ZY2mZFNzIwXz21Jti&#10;om3LO7rufSZCCbsEFeTeV4mULs3JoBvaijh4Z1sb9EHWmdQ1tqHclHIcRRNpsOCwkGNFy5zSy74x&#10;CuKmXMbfr6v2+LE6/H6ufzbbJjop9dzvFm8gPHX+Eb7Tax24+AX+z4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Bcw8YAAADcAAAADwAAAAAAAAAAAAAAAACYAgAAZHJz&#10;L2Rvd25yZXYueG1sUEsFBgAAAAAEAAQA9QAAAIsDAAAAAA==&#10;" path="m601,2r-31,l540,3,509,6r-30,4l451,15r-30,5l394,27r-28,9l341,44,314,54,288,64,264,76,240,87r-22,14l196,114r-21,14l155,144r-18,15l119,176r-17,17l86,210,72,229,58,247,46,267,35,287r-8,20l18,328r-4,10l11,348,8,359,5,371,4,381,3,392,1,403,,413r,12l,436r,11l,459r1,11l3,482r1,9l5,503r3,11l11,524r3,11l18,545r9,22l35,587r11,19l58,625r14,20l86,662r16,18l119,697r18,16l155,730r20,14l196,758r22,14l240,785r24,13l288,809r26,10l341,829r25,9l394,845r27,7l451,858r28,5l509,866r31,3l570,872r31,l632,872r31,-3l693,866r29,-3l751,858r29,-6l807,845r28,-7l861,829r27,-10l913,809r24,-11l961,785r23,-13l1005,758r21,-14l1046,730r19,-17l1083,697r17,-17l1115,662r15,-17l1144,625r11,-19l1166,587r9,-20l1183,545r5,-10l1190,524r3,-10l1196,503r1,-12l1199,482r1,-12l1202,459r,-12l1203,436r-1,-11l1202,413r-2,-10l1199,392r-2,-11l1196,371r-3,-12l1190,348r-2,-10l1183,328r-8,-21l1166,287r-11,-20l1144,247r-14,-18l1115,210r-15,-17l1083,176r-18,-17l1046,144r-20,-16l1005,114,984,101,961,87,937,76,913,64,888,53,861,44,835,36,807,27,780,20,751,15,722,10,693,6,663,3,632,2,601,e" filled="f" strokecolor="lime" strokeweight="1.35pt">
                  <v:path arrowok="t" o:connecttype="custom" o:connectlocs="226307,1257;189008,6286;153386,15085;120697,26819;91361,42323;64959,60342;42747,80875;24307,103503;11315,128646;4610,145826;1676,159655;0,173064;0,187311;1257,201978;3353,215387;7544,228378;19278,253939;36042,277405;57415,298776;82141,317633;110639,334395;142909,347385;176436,357023;213315,362890;251871,365404;290427,362890;326888,357023;360834,347385;392685,334395;421183,317633;446328,298776;467282,277405;484046,253939;495780,228378;499971,215387;502486,201978;503743,187311;503743,173064;501647,159655;498714,145826;492428,128646;479436,103503;460996,80875;438365,60342;412382,42323;382627,26819;349938,15085;314735,6286;277855,1257" o:connectangles="0,0,0,0,0,0,0,0,0,0,0,0,0,0,0,0,0,0,0,0,0,0,0,0,0,0,0,0,0,0,0,0,0,0,0,0,0,0,0,0,0,0,0,0,0,0,0,0,0"/>
                </v:shape>
                <v:shape id="Freeform 691" o:spid="_x0000_s1524" style="position:absolute;left:19525;top:1961;width:5050;height:3654;visibility:visible;mso-wrap-style:square;v-text-anchor:top" coordsize="1205,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6ONcQA&#10;AADcAAAADwAAAGRycy9kb3ducmV2LnhtbESPT2uDQBTE74V8h+UFeqtrShFjspE00D+nQE3I+eG+&#10;qOi+Ne5G7bfvFgo9DjPzG2abz6YTIw2usaxgFcUgiEurG64UnE9vTykI55E1dpZJwTc5yHeLhy1m&#10;2k78RWPhKxEg7DJUUHvfZ1K6siaDLrI9cfCudjDogxwqqQecAtx08jmOE2mw4bBQY0+Hmsq2uBsF&#10;L7rBYznF7+3rSl8O9/XNHT9uSj0u5/0GhKfZ/4f/2p9aQZom8HsmHA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ejjXEAAAA3AAAAA8AAAAAAAAAAAAAAAAAmAIAAGRycy9k&#10;b3ducmV2LnhtbFBLBQYAAAAABAAEAPUAAACJAwAAAAA=&#10;" path="m602,l571,2,540,3,511,6r-30,4l453,15r-30,5l396,27r-28,7l341,44r-26,9l290,64,266,76,242,87r-23,13l198,114r-21,14l157,144r-20,15l120,176r-17,17l88,210,74,229,59,247,48,267,37,287,27,307r-7,21l16,338r-3,10l10,359,7,371,6,381,3,392r,11l1,413,,425r,11l,447r1,12l3,470r,11l6,491r1,12l10,514r3,10l16,534r4,11l27,565r10,22l48,606r11,19l74,643r14,19l103,680r17,17l137,713r20,15l177,744r21,14l219,772r23,13l266,798r24,11l315,819r26,10l368,838r28,7l423,852r30,6l481,863r30,3l540,869r31,3l602,872r32,l665,869r29,-3l724,863r28,-5l782,852r27,-7l837,838r26,-9l889,819r26,-10l939,798r24,-13l986,772r21,-14l1028,744r20,-16l1066,713r19,-16l1102,680r15,-18l1131,643r14,-18l1157,606r11,-19l1177,565r8,-20l1189,534r3,-10l1195,514r3,-11l1199,491r2,-10l1202,470r1,-11l1203,447r2,-11l1203,425r,-12l1202,403r-1,-11l1199,381r-1,-10l1195,359r-3,-11l1189,338r-4,-10l1177,307r-9,-20l1157,267r-12,-20l1131,229r-14,-19l1102,193r-17,-17l1066,159r-18,-15l1028,128r-21,-14l986,100,963,87,939,76,915,64,889,53,863,43,837,34,809,27,782,20,752,15,724,9,694,6,665,3,634,2,602,e" filled="f" strokecolor="#f60" strokeweight="1.35pt">
                  <v:path arrowok="t" o:connecttype="custom" o:connectlocs="226307,1257;189846,6286;154224,14247;121535,26819;91780,41904;65797,60342;43166,80875;24726,103503;11315,128646;5448,145826;2515,159655;419,173064;0,187311;1257,201559;4191,215387;8382,228378;20116,253939;36880,277405;57415,298776;82979,317633;111477,334395;142909,347385;177274,357023;214154,362890;252290,365404;290846,362890;327726,357023;361672,347385;393523,334395;422021,317633;446747,298776;468120,277405;484884,253939;496618,228378;500809,215387;503324,201559;504162,187311;504162,173064;502485,159655;499552,145826;493266,128646;479855,103503;461834,80875;439203,60342;413220,41904;383465,26819;350776,14247;315154,6286;278693,1257" o:connectangles="0,0,0,0,0,0,0,0,0,0,0,0,0,0,0,0,0,0,0,0,0,0,0,0,0,0,0,0,0,0,0,0,0,0,0,0,0,0,0,0,0,0,0,0,0,0,0,0,0"/>
                </v:shape>
                <v:shape id="Freeform 692" o:spid="_x0000_s1525" style="position:absolute;left:11411;top:2526;width:5046;height:3646;visibility:visible;mso-wrap-style:square;v-text-anchor:top" coordsize="120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CWW8UA&#10;AADcAAAADwAAAGRycy9kb3ducmV2LnhtbESPS2/CMBCE75X4D9Yi9VaccqBRiolSHqWnSqW9cFvs&#10;zUPE6yh2IPz7ulIljqOZ+UazzEfbigv1vnGs4HmWgCDWzjRcKfj53j2lIHxANtg6JgU38pCvJg9L&#10;zIy78hddDqESEcI+QwV1CF0mpdc1WfQz1xFHr3S9xRBlX0nT4zXCbSvnSbKQFhuOCzV2tK5Jnw+D&#10;VRDKdzPok3w77s+bYVtuPne6GJR6nI7FK4hAY7iH/9sfRkGavsD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JZbxQAAANwAAAAPAAAAAAAAAAAAAAAAAJgCAABkcnMv&#10;ZG93bnJldi54bWxQSwUGAAAAAAQABAD1AAAAigMAAAAA&#10;" path="m601,l570,2,540,3,509,6,480,9r-29,5l422,20r-27,7l367,34r-26,9l314,53,289,64,265,75,241,87r-23,13l197,114r-21,14l156,144r-19,15l119,175r-17,17l87,210,72,229,58,247,47,266,36,285r-9,22l19,327r-5,11l12,348,9,359,6,369,5,381,3,392,2,402,,413r,12l,436r,11l,459r2,10l3,480r2,11l6,503r3,10l12,524r2,10l19,545r8,20l36,585r11,20l58,625r14,18l87,662r15,17l119,696r18,17l156,728r20,16l197,758r21,14l241,785r24,11l289,808r25,11l341,828r26,8l395,845r27,7l451,857r29,5l509,866r31,3l570,870r31,l632,870r31,-1l693,866r30,-4l751,857r30,-5l808,845r28,-7l861,828r27,-9l914,808r24,-12l962,785r22,-13l1006,758r21,-14l1047,728r18,-15l1083,696r17,-17l1116,662r14,-19l1144,625r12,-20l1167,585r8,-20l1184,545r4,-11l1191,524r3,-11l1197,503r1,-12l1199,480r2,-11l1202,459r,-12l1204,436r-2,-11l1202,413r-1,-11l1199,392r-1,-11l1197,369r-3,-10l1191,348r-3,-10l1184,327r-9,-20l1167,285r-11,-19l1144,247r-14,-18l1116,210r-16,-18l1083,175r-18,-16l1047,144r-20,-16l1006,114,984,100,962,87,938,74,914,64,888,53,861,43,836,34,808,27,781,20,751,14,723,9,693,6,663,3,632,,601,e" filled="f" strokecolor="lime" strokeweight="1.35pt">
                  <v:path arrowok="t" o:connecttype="custom" o:connectlocs="226307,1257;189008,5867;153805,14247;121116,26819;91361,41904;65378,60342;42747,80456;24307,103503;11315,128645;5029,145826;2095,159654;0,173064;0,187311;1257,201139;3772,214968;7963,228377;19697,253519;36461,277405;57415,298776;82560,317632;111058,333556;142909,346965;176855,357022;213315,362889;251871,364565;290427,362889;327307,357022;360834,346965;393104,333556;421602,317632;446328,298776;467701,277405;484465,253519;496199,228377;500390,214968;502486,201139;503743,187311;503743,173064;502066,159654;499133,145826;492427,128645;479436,103503;460996,80456;438784,60342;412382,41904;383046,26819;350357,14247;314734,5867;277855,1257" o:connectangles="0,0,0,0,0,0,0,0,0,0,0,0,0,0,0,0,0,0,0,0,0,0,0,0,0,0,0,0,0,0,0,0,0,0,0,0,0,0,0,0,0,0,0,0,0,0,0,0,0"/>
                </v:shape>
                <v:shape id="Freeform 693" o:spid="_x0000_s1526" style="position:absolute;left:10573;top:13203;width:5599;height:3646;visibility:visible;mso-wrap-style:square;v-text-anchor:top" coordsize="1336,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dYrcIA&#10;AADcAAAADwAAAGRycy9kb3ducmV2LnhtbERPu27CMBTdkfoP1q3UjThFKgoBB1WVUIFOhA4dL/HN&#10;Q8TXqe2G8Pf1UKnj0XlvtpPpxUjOd5YVPCcpCOLK6o4bBZ/n3TwD4QOyxt4yKbiTh23xMNtgru2N&#10;TzSWoRExhH2OCtoQhlxKX7Vk0Cd2II5cbZ3BEKFrpHZ4i+Gml4s0XUqDHceGFgd6a6m6lj9GweHr&#10;kn67co82vLy7VXepj6ePUamnx+l1DSLQFP7Ff+69VpBlcW08E4+AL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11itwgAAANwAAAAPAAAAAAAAAAAAAAAAAJgCAABkcnMvZG93&#10;bnJldi54bWxQSwUGAAAAAAQABAD1AAAAhwMAAAAA&#10;" path="m667,l633,,599,1,565,4,533,8r-33,6l469,20r-31,7l407,34r-30,8l349,52,321,62,294,74,268,86,243,99r-24,14l195,127r-22,15l152,159r-20,15l114,191,96,210,80,227,65,247r-6,8l52,265r-6,10l41,285r-6,10l29,305r-4,11l21,326r-4,10l12,347,9,357,7,369,5,380,2,390,1,401,,413r,11l,435r,12l1,457r,11l2,479r3,12l7,501r2,11l12,522r5,11l21,543r4,12l29,565r6,10l41,584r5,10l52,604r7,10l65,624r15,19l96,661r18,17l132,695r20,17l173,728r22,15l219,758r24,12l268,783r26,13l321,807r28,10l377,827r30,9l438,844r31,7l500,857r33,4l565,865r34,3l633,870r34,l702,870r34,-2l769,865r32,-4l834,857r32,-6l897,844r30,-8l957,827r28,-10l1013,807r27,-11l1067,783r26,-13l1117,758r22,-15l1162,728r21,-16l1203,695r18,-17l1238,661r17,-18l1269,624r7,-10l1283,604r6,-10l1295,584r5,-9l1305,565r5,-10l1315,543r4,-10l1322,522r2,-10l1327,501r3,-10l1332,479r1,-11l1334,457r,-10l1336,435r-2,-11l1334,413r-1,-12l1332,390r-2,-10l1327,369r-3,-12l1322,347r-3,-11l1315,326r-5,-10l1305,305r-5,-10l1295,285r-6,-10l1283,265r-7,-10l1269,247r-14,-20l1238,210r-17,-19l1203,174r-20,-15l1162,142r-23,-15l1117,113,1093,99,1067,86,1040,74,1013,62,985,52,957,42,927,34,897,25,866,20,834,14,801,8,769,4,735,1,701,,667,e" filled="f" strokecolor="#f60" strokeweight="1.35pt">
                  <v:path arrowok="t" o:connecttype="custom" o:connectlocs="251033,419;209543,5867;170568,14247;134527,25980;101838,41485;72502,59504;47776,80037;27241,103503;19278,115236;12154,127807;7124,140798;2934,154626;419,168035;0,182283;419,196111;2934,209939;7124,223348;12154,236758;19278,248910;27241,261481;47776,284109;72502,305061;101838,322661;134527,338165;170568,350318;209543,359117;251033,363727;294199,364565;335689,360794;375921,353670;412801,342356;447166,328109;477340,311347;504161,291233;525954,269443;537688,253100;544813,240948;551099,227539;554871,214549;558224,200720;559062,187311;559062,173064;557385,159235;554033,145407;549004,132417;542717,119426;534755,106855;518829,87998;495780,66627;468120,47352;435850,31009;401066,17600;362929,8381;322278,1676;279531,0" o:connectangles="0,0,0,0,0,0,0,0,0,0,0,0,0,0,0,0,0,0,0,0,0,0,0,0,0,0,0,0,0,0,0,0,0,0,0,0,0,0,0,0,0,0,0,0,0,0,0,0,0,0,0,0,0,0,0"/>
                </v:shape>
                <v:shape id="Freeform 694" o:spid="_x0000_s1527" style="position:absolute;left:71;top:18823;width:4207;height:3645;visibility:visible;mso-wrap-style:square;v-text-anchor:top" coordsize="100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TjcQA&#10;AADcAAAADwAAAGRycy9kb3ducmV2LnhtbESPzW7CMBCE70i8g7VIvYFDkaqQYlBFgVJu/PS+ijeJ&#10;1XgdYjekb18jVeI4mplvNItVb2vRUeuNYwXTSQKCOHfacKngct6OUxA+IGusHZOCX/KwWg4HC8y0&#10;u/GRulMoRYSwz1BBFUKTSenziiz6iWuIo1e41mKIsi2lbvEW4baWz0nyIi0ajgsVNrSuKP8+/VgF&#10;eNgVm+7jmnx+dUdj9Oy92OmzUk+j/u0VRKA+PML/7b1WkKZzuJ+JR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wk43EAAAA3AAAAA8AAAAAAAAAAAAAAAAAmAIAAGRycy9k&#10;b3ducmV2LnhtbFBLBQYAAAAABAAEAPUAAACJAwAAAAA=&#10;" path="m502,l476,,450,1,426,4,400,8r-24,5l352,20r-23,5l307,34r-23,9l263,52,242,62,221,74,201,87,182,99r-18,13l147,128r-17,14l115,157,99,175,86,192,72,209,61,227,49,245r-9,20l31,285r-8,20l16,326r-6,22l6,369,3,390,,413r,23l,457r3,23l6,501r4,21l16,544r7,21l31,585r9,20l49,624r12,19l72,661r14,17l99,695r16,17l130,728r17,14l164,758r18,13l201,783r20,13l242,808r21,9l284,827r23,9l329,844r23,6l376,857r24,4l426,866r24,3l476,870r26,l527,870r26,-1l578,866r24,-5l626,857r24,-7l674,844r23,-8l718,827r23,-10l762,808r20,-12l802,783r18,-12l838,758r19,-16l872,728r16,-16l904,695r14,-17l930,661r13,-18l954,624r10,-19l973,585r8,-20l987,544r6,-22l997,501r4,-21l1002,457r2,-21l1002,413r-1,-23l997,369r-4,-21l987,326r-6,-21l973,285r-9,-20l954,245,943,227,930,209,918,192,904,175,888,157,872,142,857,128,838,112,820,99,802,87,782,74,762,62,741,52,718,43,697,34,674,25,650,20,626,13,602,8,578,4,553,1,527,,502,e" filled="f" strokecolor="#f60" strokeweight="1.35pt">
                  <v:path arrowok="t" o:connecttype="custom" o:connectlocs="188589,419;157577,5448;128660,14247;101419,25980;76274,41485;54481,59504;36042,80456;20535,102665;9639,127807;2515,154626;0,182702;2515,209939;9639,236758;20535,261481;36042,284109;54481,305061;76274,323080;101419,338585;128660,350318;157577,359117;188589,364146;220859,364565;252291,360794;282465,353670;310544,342356;336108,328109;359158,310928;378855,291233;395200,269443;407772,245139;416154,218739;419926,191501;419507,163426;413640,136607;404000,111046;389752,87579;372150,65789;351195,46933;327727,31009;300905,18019;272407,8381;242233,1676;210382,0" o:connectangles="0,0,0,0,0,0,0,0,0,0,0,0,0,0,0,0,0,0,0,0,0,0,0,0,0,0,0,0,0,0,0,0,0,0,0,0,0,0,0,0,0,0,0"/>
                </v:shape>
                <v:shape id="Freeform 695" o:spid="_x0000_s1528" style="position:absolute;left:10573;top:7303;width:5599;height:3650;visibility:visible;mso-wrap-style:square;v-text-anchor:top" coordsize="1336,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zPNMEA&#10;AADcAAAADwAAAGRycy9kb3ducmV2LnhtbERPTWuDQBC9B/Iflin0lqxtwSbGNQQhGOhJ294Hd6oS&#10;d9a422jy67OHQo+P953uZ9OLK42us6zgZR2BIK6t7rhR8PV5XG1AOI+ssbdMCm7kYJ8tFykm2k5c&#10;0rXyjQgh7BJU0Ho/JFK6uiWDbm0H4sD92NGgD3BspB5xCuGml69RFEuDHYeGFgfKW6rP1a9RcGj0&#10;trzneCnK+Pgu/UfxXeZvSj0/zYcdCE+z/xf/uU9awWYb5ocz4QjI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szzTBAAAA3AAAAA8AAAAAAAAAAAAAAAAAmAIAAGRycy9kb3du&#10;cmV2LnhtbFBLBQYAAAAABAAEAPUAAACGAwAAAAA=&#10;" path="m667,l633,1,599,3,565,6,533,8r-33,6l469,20r-31,7l407,34,377,44r-28,8l321,64,294,75,268,86,243,99r-24,14l195,128r-22,15l152,159r-20,15l114,191,96,210,80,228,65,247r-6,10l52,267r-6,10l41,287r-6,9l29,306r-4,10l21,326r-4,12l12,348,9,359,7,369,5,380,2,392r-1,9l,413r,11l,436r,11l1,458r,12l2,480r3,11l7,502r2,10l12,524r5,9l21,545r4,10l29,565r6,10l41,585r5,10l52,604r7,10l65,624r15,19l96,661r18,19l132,697r20,15l173,728r22,16l219,758r24,14l268,785r26,11l321,807r28,12l377,827r30,10l438,844r31,7l500,857r33,4l565,866r34,2l633,870r34,1l702,870r34,-2l769,866r32,-3l834,857r32,-6l897,844r30,-7l957,829r28,-10l1013,807r27,-11l1067,785r26,-13l1117,758r22,-14l1162,728r21,-16l1203,697r18,-17l1238,661r17,-18l1269,624r7,-10l1283,604r6,-9l1295,585r5,-10l1305,565r5,-10l1315,545r4,-12l1322,524r2,-12l1327,502r3,-11l1332,480r1,-10l1334,458r,-11l1336,436r-2,-12l1334,413r-1,-12l1332,392r-2,-12l1327,369r-3,-10l1322,348r-3,-10l1315,326r-5,-10l1305,306r-5,-10l1295,287r-6,-10l1283,267r-7,-10l1269,247r-14,-19l1238,210r-17,-19l1203,174r-20,-15l1162,143r-23,-15l1117,113,1093,99,1067,86,1040,75,1013,64,985,52,957,42,927,34,897,27,866,20,834,14,801,8,769,6,735,3,701,1,667,e" filled="f" strokecolor="#f60" strokeweight="1.35pt">
                  <v:path arrowok="t" o:connecttype="custom" o:connectlocs="251033,1257;209543,5867;170568,14247;134527,26819;101838,41485;72502,59923;47776,80037;27241,103503;19278,116074;12154,128226;7124,141636;2934,154626;419,168035;0,182702;419,196949;2934,210358;7124,223348;12154,236758;19278,249329;27241,261481;47776,284947;72502,305061;101838,323499;134527,338165;170568,350737;209543,359117;251033,363727;294199,364565;335689,361632;375921,353670;412801,343194;447166,328947;477340,311766;504161,292071;525954,269443;537688,253100;544813,240948;551099,228377;554871,214549;558224,201139;559062,187311;559062,173064;557385,159235;554033,145826;549004,132417;542717,120265;534755,107693;518829,87998;495780,66627;468120,47352;435850,31428;401066,17600;362929,8381;322278,2514;279531,0" o:connectangles="0,0,0,0,0,0,0,0,0,0,0,0,0,0,0,0,0,0,0,0,0,0,0,0,0,0,0,0,0,0,0,0,0,0,0,0,0,0,0,0,0,0,0,0,0,0,0,0,0,0,0,0,0,0,0"/>
                </v:shape>
                <v:shape id="Freeform 696" o:spid="_x0000_s1529" style="position:absolute;left:21214;top:18265;width:4203;height:3650;visibility:visible;mso-wrap-style:square;v-text-anchor:top" coordsize="1003,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DF3ccA&#10;AADcAAAADwAAAGRycy9kb3ducmV2LnhtbESPQWvCQBSE74X+h+UVeil1Yw9iUleRFjFIFEwFr6/Z&#10;ZxKSfRuyq4n/vlso9DjMzDfMYjWaVtyod7VlBdNJBIK4sLrmUsHpa/M6B+E8ssbWMim4k4PV8vFh&#10;gYm2Ax/plvtSBAi7BBVU3neJlK6oyKCb2I44eBfbG/RB9qXUPQ4Bblr5FkUzabDmsFBhRx8VFU1+&#10;NQqKz7Tcp1lm14f65by9fO+bZhcr9fw0rt9BeBr9f/ivnWoF83gKv2fCEZ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wxd3HAAAA3AAAAA8AAAAAAAAAAAAAAAAAmAIAAGRy&#10;cy9kb3ducmV2LnhtbFBLBQYAAAAABAAEAPUAAACMAwAAAAA=&#10;" path="m502,l475,,450,2,424,5,400,8r-24,6l352,19r-22,8l305,34r-21,8l262,52,242,62,221,73,201,86,182,99r-18,14l147,127r-17,14l115,158,99,174,85,191,72,210,61,228,50,246,40,265,30,285r-7,21l16,326r-6,21l6,369,3,390,,413r,22l,458r3,21l6,502r4,21l16,543r7,21l30,584r10,20l50,624r11,18l72,661r13,17l99,695r16,17l130,728r17,15l164,757r18,15l201,784r20,12l242,807r20,11l284,827r21,8l330,844r22,7l376,857r24,4l424,865r26,3l475,870r27,1l527,870r26,-2l577,865r25,-4l626,857r24,-6l673,844r23,-9l718,827r22,-9l761,807r21,-11l802,784r18,-12l839,757r17,-14l872,728r16,-16l904,695r12,-17l930,661r12,-19l953,624r10,-20l973,584r7,-20l987,543r6,-20l997,502r3,-23l1003,458r,-23l1003,413r-3,-23l997,369r-4,-22l987,326r-7,-20l973,285,963,265,953,246,942,228,930,210,916,191,904,174,888,158,872,141,856,127,839,113,820,99,802,86,782,73,761,62,740,52,718,42,696,34,673,27,650,19,626,14,602,8,577,5,553,2,527,,502,e" filled="f" strokecolor="#0cf" strokeweight="1.35pt">
                  <v:path arrowok="t" o:connecttype="custom" o:connectlocs="188589,838;157577,5867;127821,14247;101419,25980;76274,41485;54481,59085;35622,80037;20954,103084;9639,128226;2515,154626;0,182282;2515,210358;9639,236339;20954,261481;35622,284109;54481,305061;76274,323499;101419,338165;127821,349899;157577,359117;188589,363727;220859,364565;252290,360794;282045,353670;310124,342775;336108,328528;358738,311347;378854,291233;394780,269024;407771,244719;416153,219158;420344,191920;419087,163426;413639,136607;403581,111046;389751,87998;372149,66208;351614,47352;327726,30590;300904,17600;272406,7962;241813,2095;210382,0" o:connectangles="0,0,0,0,0,0,0,0,0,0,0,0,0,0,0,0,0,0,0,0,0,0,0,0,0,0,0,0,0,0,0,0,0,0,0,0,0,0,0,0,0,0,0"/>
                </v:shape>
                <v:shape id="Freeform 697" o:spid="_x0000_s1530" style="position:absolute;left:17848;top:13488;width:5038;height:3646;visibility:visible;mso-wrap-style:square;v-text-anchor:top" coordsize="120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1qDsQA&#10;AADcAAAADwAAAGRycy9kb3ducmV2LnhtbESPT4vCMBTE7wt+h/AEb2uq4KrVKIurrKwH/168PZpn&#10;W2xeShO1+unNguBxmJnfMONpbQpxpcrllhV02hEI4sTqnFMFh/3icwDCeWSNhWVScCcH00njY4yx&#10;tjfe0nXnUxEg7GJUkHlfxlK6JCODrm1L4uCdbGXQB1mlUld4C3BTyG4UfUmDOYeFDEuaZZScdxej&#10;YPMwZrbu748J/sxXiL2/+e8WlWo16+8RCE+1f4df7aVWMBh24f9MOAJy8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9ag7EAAAA3AAAAA8AAAAAAAAAAAAAAAAAmAIAAGRycy9k&#10;b3ducmV2LnhtbFBLBQYAAAAABAAEAPUAAACJAwAAAAA=&#10;" path="m601,l570,,540,1,509,4,479,8r-28,5l423,20r-29,5l368,34r-27,8l314,52,290,62,264,74,242,86,219,99r-23,14l175,128r-20,14l137,159r-18,15l103,191,88,210,72,227,59,247,47,265,37,285,27,305r-9,21l15,336r-2,12l10,358,7,369,4,380,3,390,1,402r,11l,424r,12l,447r1,11l1,468r2,12l4,491r3,10l10,512r3,12l15,534r3,9l27,565r10,20l47,604r12,20l72,643r16,18l103,678r16,17l137,712r18,16l175,744r21,14l219,771r23,14l264,796r26,11l314,817r27,10l368,836r26,8l423,851r28,6l479,861r30,5l540,868r30,2l601,870r31,l662,868r31,-2l722,861r29,-4l779,851r28,-7l834,836r27,-9l888,817r24,-10l937,796r23,-11l983,771r22,-13l1026,744r20,-16l1065,712r18,-17l1099,678r15,-17l1130,643r12,-19l1155,604r10,-19l1175,565r8,-22l1186,534r3,-10l1192,512r3,-11l1198,491r1,-11l1200,468r,-10l1202,447r,-11l1202,424r-2,-11l1200,402r-1,-12l1198,380r-3,-11l1192,358r-3,-10l1186,336r-3,-10l1175,305r-10,-20l1155,265r-13,-18l1130,227r-16,-17l1099,191r-16,-17l1065,157r-19,-15l1026,128r-21,-15l983,99,960,86,937,74,912,62,888,52,861,42,834,34,807,25,779,18,751,13,722,8,693,4,662,1,632,,601,e" filled="f" strokecolor="#0cf" strokeweight="1.35pt">
                  <v:path arrowok="t" o:connecttype="custom" o:connectlocs="226307,419;189008,5448;154224,14247;121535,25980;91780,41485;64959,59504;43166,80037;24726,103503;11315,127807;5448,145826;1676,159235;419,173064;0,187311;1257,201139;4191,214549;7544,227539;19697,253100;36880,276986;57415,298357;82141,317632;110639,333556;142909,346546;177274,356603;213315,362889;251872,364565;290428,362889;326469,356603;360834,346546;392685,333556;421183,317632;446328,298357;466863,276986;484046,253100;495780,227539;499552,214549;502486,201139;503743,187311;502905,173064;502067,159235;498295,145826;492428,127807;478598,103503;460577,80037;438365,59504;411963,41485;382208,25980;349519,14247;314735,5448;277436,419" o:connectangles="0,0,0,0,0,0,0,0,0,0,0,0,0,0,0,0,0,0,0,0,0,0,0,0,0,0,0,0,0,0,0,0,0,0,0,0,0,0,0,0,0,0,0,0,0,0,0,0,0"/>
                </v:shape>
                <v:shape id="Freeform 698" o:spid="_x0000_s1531" style="position:absolute;left:20086;top:1399;width:5038;height:3650;visibility:visible;mso-wrap-style:square;v-text-anchor:top" coordsize="1202,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0PzsUA&#10;AADcAAAADwAAAGRycy9kb3ducmV2LnhtbESPzYrCMBSF98K8Q7iCG9F01Bm0YxQVBBcqWHV/ae60&#10;xeamNFHrPL0RBlwezs/Hmc4bU4ob1a6wrOCzH4EgTq0uOFNwOq57YxDOI2ssLZOCBzmYzz5aU4y1&#10;vfOBbonPRBhhF6OC3PsqltKlORl0fVsRB+/X1gZ9kHUmdY33MG5KOYiib2mw4EDIsaJVTukluZrA&#10;/druuudktNkeV939Xv6tR8tDqVSn3Sx+QHhq/Dv8395oBePJE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Q/OxQAAANwAAAAPAAAAAAAAAAAAAAAAAJgCAABkcnMv&#10;ZG93bnJldi54bWxQSwUGAAAAAAQABAD1AAAAigMAAAAA&#10;" path="m601,1r-31,l541,2,511,5,481,9r-30,5l423,19r-28,7l368,35r-27,9l316,53,290,63,266,75,242,88r-22,12l197,113r-20,14l157,143r-19,15l121,176r-17,17l88,210,74,228,60,246,48,266,37,286,27,306r-7,21l16,337r-3,10l10,359,7,370,6,380,3,391r,12l2,413,,424r,11l,447r2,11l3,469r,12l6,491r1,11l10,513r3,10l16,535r4,10l27,566r10,20l48,606r12,18l74,644r14,17l104,679r17,17l138,712r19,17l177,743r20,14l220,772r22,12l266,797r24,12l316,818r25,10l368,837r27,7l423,851r28,6l481,862r30,3l541,868r29,3l601,871r31,l664,868r29,-3l723,862r28,-5l781,851r27,-7l836,837r27,-9l888,818r26,-9l938,797r24,-13l985,772r21,-15l1027,743r20,-14l1065,712r19,-16l1100,679r16,-18l1130,644r13,-20l1156,606r10,-20l1175,566r9,-21l1187,535r4,-12l1194,513r1,-11l1198,491r1,-10l1201,469r1,-11l1202,447r,-12l1202,424r,-11l1201,403r-2,-12l1198,380r-3,-10l1194,359r-3,-12l1187,337r-3,-10l1175,306r-9,-20l1156,266r-13,-20l1130,228r-14,-18l1100,193r-16,-17l1065,158r-18,-15l1027,127r-21,-14l985,100,962,86,938,75,914,63,888,53,862,44,836,35,808,26,781,19,751,14,723,9,693,5,664,2,632,1,601,e" filled="f" strokecolor="#0cf" strokeweight="1.35pt">
                  <v:path arrowok="t" o:connecttype="custom" o:connectlocs="226726,838;189008,5867;154224,14666;121535,26400;92199,41904;65797,59923;43585,80875;25145,103084;11315,128226;5448,145407;2515,159235;838,173064;0,187311;1257,201558;4191,214968;8382,228377;20116,253938;36880,276986;57834,298357;82560,317213;111477,333975;142909,346965;177274,356603;214154,362470;251872,364984;290428,362470;327307,356603;361672,346965;393104,333975;421602,317213;446328,298357;467701,276986;484465,253938;496199,228377;500390,214968;502486,201558;503743,187311;503743,173064;502067,159235;499133,145407;492428,128226;479017,103084;460996,80875;438784,59923;412801,41904;383046,26400;350357,14666;314735,5867;278274,838" o:connectangles="0,0,0,0,0,0,0,0,0,0,0,0,0,0,0,0,0,0,0,0,0,0,0,0,0,0,0,0,0,0,0,0,0,0,0,0,0,0,0,0,0,0,0,0,0,0,0,0,0"/>
                </v:shape>
                <v:shape id="Freeform 699" o:spid="_x0000_s1532" style="position:absolute;left:18967;top:1399;width:5595;height:3650;visibility:visible;mso-wrap-style:square;v-text-anchor:top" coordsize="1335,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ytzMcA&#10;AADcAAAADwAAAGRycy9kb3ducmV2LnhtbESP3UoDMRSE7wu+QziCN9ImFu3P2rSUYrUFL+zPAxw2&#10;x83q5mRJYrv69EYQejnMzDfMbNG5RpwoxNqzhruBAkFcelNzpeF4WPcnIGJCNth4Jg3fFGExv+rN&#10;sDD+zDs67VMlMoRjgRpsSm0hZSwtOYwD3xJn790HhynLUEkT8JzhrpFDpUbSYc15wWJLK0vl5/7L&#10;aXj5WCv38HzrxsFun1Y/8k29Dpda31x3y0cQibp0Cf+3N0bDZHoPf2fyE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srczHAAAA3AAAAA8AAAAAAAAAAAAAAAAAmAIAAGRy&#10;cy9kb3ducmV2LnhtbFBLBQYAAAAABAAEAPUAAACMAwAAAAA=&#10;" path="m668,1r-34,l600,2,566,5,533,9r-32,5l468,19r-30,7l407,35r-29,9l349,53,321,63,294,75,267,88r-25,12l218,113r-23,14l173,143r-22,15l132,176r-19,17l96,210,81,228,65,246r-7,10l52,266r-7,10l40,286r-6,10l30,306r-6,10l20,327r-3,10l13,347r-3,12l7,370,4,380,3,391,2,403,,413r,11l,435r,12l,458r2,11l3,481r1,10l7,502r3,11l13,523r4,12l20,545r4,9l30,566r4,10l40,586r5,10l52,606r6,9l65,624r16,20l96,661r17,18l132,696r19,16l173,729r22,14l218,757r24,15l267,784r27,13l321,809r28,9l378,828r29,9l438,844r30,7l501,857r32,5l566,865r34,3l634,871r34,l701,871r34,-3l769,865r33,-3l834,857r33,-6l897,844r31,-7l957,828r29,-10l1014,809r27,-12l1068,784r24,-12l1117,757r23,-14l1162,729r20,-17l1203,696r19,-17l1239,661r15,-17l1270,624r7,-9l1283,606r7,-10l1295,586r5,-10l1305,566r5,-12l1314,545r4,-10l1322,523r3,-10l1328,502r1,-11l1332,481r2,-12l1335,458r,-11l1335,435r,-11l1335,413r-1,-10l1332,391r-3,-11l1328,370r-3,-11l1322,347r-4,-10l1314,327r-4,-11l1305,306r-5,-10l1295,286r-5,-10l1283,266r-6,-10l1270,246r-16,-18l1239,210r-17,-17l1202,176r-20,-18l1162,143r-22,-16l1117,113r-25,-13l1068,86,1041,75,1014,63,986,53,957,44,928,35,897,26,866,19,834,14,802,9,769,5,735,2,701,1,668,e" filled="f" strokecolor="lime" strokeweight="1.35pt">
                  <v:path arrowok="t" o:connecttype="custom" o:connectlocs="251452,838;209963,5867;170568,14666;134527,26400;101419,41904;72502,59923;47357,80875;27241,103084;18859,115655;12573,128226;7124,141217;2934,155045;838,168873;0,182282;838,196530;2934,210358;7124,224186;12573,237177;18859,249748;27241,261481;47357,284528;72502,305480;101419,323499;134527,339004;170568,350737;209963,359117;251452,363727;293780,364984;336108,361213;375921,353670;413220,342775;447585,328528;477759,311347;504162,291652;525535,269862;537688,253938;544813,241367;550680,228377;555290,214968;558224,201558;559481,187311;559481,173064;556966,159235;554033,145407;549004,132417;542718,119845;535174,107274;519249,87998;495361,66208;468120,47352;436269,31428;401066,18438;362929,7962;322278,2095;279950,0" o:connectangles="0,0,0,0,0,0,0,0,0,0,0,0,0,0,0,0,0,0,0,0,0,0,0,0,0,0,0,0,0,0,0,0,0,0,0,0,0,0,0,0,0,0,0,0,0,0,0,0,0,0,0,0,0,0,0"/>
                </v:shape>
                <v:shape id="Freeform 700" o:spid="_x0000_s1533" style="position:absolute;left:11964;top:2241;width:5599;height:3650;visibility:visible;mso-wrap-style:square;v-text-anchor:top" coordsize="1336,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tsrMMA&#10;AADcAAAADwAAAGRycy9kb3ducmV2LnhtbESPS4vCQBCE74L/YWjBm05c8ZV1FAmIgqf4uDeZNgmb&#10;6YmZWc3ur3cEwWNRVV9Ry3VrKnGnxpWWFYyGEQjizOqScwXn03YwB+E8ssbKMin4IwfrVbezxFjb&#10;B6d0P/pcBAi7GBUU3texlC4ryKAb2po4eFfbGPRBNrnUDT4C3FTyK4qm0mDJYaHAmpKCsp/jr1Gw&#10;yfUi/U/wtkun25n0h90lTcZK9Xvt5huEp9Z/wu/2XiuYLybwOhOO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tsrMMAAADcAAAADwAAAAAAAAAAAAAAAACYAgAAZHJzL2Rv&#10;d25yZXYueG1sUEsFBgAAAAAEAAQA9QAAAIgDAAAAAA==&#10;" path="m669,l633,1,599,3,567,6,533,9r-31,5l469,20r-31,7l408,34r-29,9l349,53,322,64,295,75,268,87,243,99r-24,15l196,128r-22,15l153,159r-20,16l114,192,97,210,80,229,66,247r-7,10l52,267r-6,8l41,285r-6,12l31,307r-6,10l21,326r-4,12l14,348r-3,11l8,369,5,380,4,392,3,402,1,413,,424r,12l,447r1,11l3,470r1,10l5,491r3,11l11,512r3,12l17,534r4,11l25,555r6,10l35,575r6,10l46,595r6,10l59,615r7,10l80,643r17,18l114,680r19,17l153,713r21,15l196,744r23,14l243,772r25,13l295,796r27,12l349,819r30,8l408,837r30,8l469,852r33,5l533,862r34,4l599,869r34,1l669,871r34,-1l737,869r33,-3l803,863r32,-6l867,852r31,-7l929,837r28,-8l987,819r28,-11l1042,796r25,-11l1093,772r24,-14l1141,744r21,-16l1183,713r20,-16l1222,680r18,-19l1255,643r15,-18l1277,615r7,-10l1289,595r6,-10l1301,575r5,-10l1311,555r4,-10l1319,534r3,-10l1326,512r3,-10l1330,491r3,-11l1335,470r,-12l1336,447r,-11l1336,424r-1,-11l1335,402r-2,-10l1330,380r-1,-11l1326,359r-4,-11l1319,338r-4,-12l1311,317r-5,-10l1301,297r-6,-12l1289,275r-5,-8l1277,257r-7,-10l1255,229r-15,-19l1222,192r-19,-17l1183,159r-21,-16l1141,128r-24,-14l1093,99,1067,87,1042,75,1015,64,987,53,957,43,927,34,898,27,867,20,835,14,803,9,769,6,737,3,703,,667,e" filled="f" strokecolor="#f60" strokeweight="1.35pt">
                  <v:path arrowok="t" o:connecttype="custom" o:connectlocs="251033,1257;210382,5867;170987,14247;134946,26819;101838,41485;72921,59923;47776,80456;27660,103503;19278,115236;12992,128645;7124,141636;3353,154626;1257,168454;0,182702;1257,196949;3353,210358;7124,223767;12992,236758;19278,249329;27660,261900;47776,284947;72921,305061;101838,323499;134946,338584;170987,350737;210382,359117;251033,364146;294618,364565;336527,361632;376340,354089;413639,343194;447166,328947;478178,311766;504161,292071;525954,269443;538107,253519;545232,240948;551099,228377;555709,214549;558643,201139;559900,187311;559481,173064;557385,159235;554033,145826;549423,132836;542717,119426;535174,107693;519668,87998;495780,66627;468120,47771;436688,31428;401066,18019;363348,8381;322278,2514;279531,0" o:connectangles="0,0,0,0,0,0,0,0,0,0,0,0,0,0,0,0,0,0,0,0,0,0,0,0,0,0,0,0,0,0,0,0,0,0,0,0,0,0,0,0,0,0,0,0,0,0,0,0,0,0,0,0,0,0,0"/>
                </v:shape>
                <v:shape id="Freeform 701" o:spid="_x0000_s1534" style="position:absolute;left:10573;top:10953;width:5599;height:3646;visibility:visible;mso-wrap-style:square;v-text-anchor:top" coordsize="1336,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gJMMA&#10;AADcAAAADwAAAGRycy9kb3ducmV2LnhtbESPQWvCQBSE74X+h+UVvNVNcxAbXYPYFjxaK3p9ZJ/Z&#10;mOzbkN3E+O/dguBxmJlvmGU+2kYM1PnKsYKPaQKCuHC64lLB4e/nfQ7CB2SNjWNScCMP+er1ZYmZ&#10;dlf+pWEfShEh7DNUYEJoMyl9Yciin7qWOHpn11kMUXal1B1eI9w2Mk2SmbRYcVww2NLGUFHve6vg&#10;29Tjsb8c1+ntZFA3m6/dqb8oNXkb1wsQgcbwDD/aW61g/jmD/zPxCM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FgJMMAAADcAAAADwAAAAAAAAAAAAAAAACYAgAAZHJzL2Rv&#10;d25yZXYueG1sUEsFBgAAAAAEAAQA9QAAAIgDAAAAAA==&#10;" path="m667,l633,,599,2,565,5,533,9r-33,4l469,20r-31,6l407,34r-30,9l349,53,321,63,294,74,268,87r-25,13l219,112r-24,16l173,142r-21,16l132,175r-18,17l96,209,80,227,65,247r-6,9l52,266r-6,10l41,286r-6,9l29,305r-4,12l21,327r-4,10l12,348,9,358,7,369,5,379,2,391,1,402,,413r,12l,436r,10l1,457r,12l2,480r3,11l7,501r2,12l12,523r5,11l21,544r4,11l29,565r6,10l41,585r5,10l52,605r7,10l65,625r15,18l96,662r18,17l132,696r20,17l173,728r22,15l219,758r24,13l268,784r26,12l321,808r28,10l377,828r30,8l438,845r31,5l500,858r33,4l565,866r34,3l633,870r34,l702,870r34,-1l769,866r32,-4l834,858r32,-8l897,845r30,-9l957,828r28,-10l1013,808r27,-12l1067,784r26,-13l1117,758r22,-15l1162,728r21,-15l1203,696r18,-17l1238,662r17,-19l1269,625r7,-10l1283,605r6,-10l1295,585r5,-10l1305,565r5,-10l1315,544r4,-10l1322,523r2,-10l1327,501r3,-10l1332,480r1,-11l1334,457r,-11l1336,436r-2,-11l1334,413r-1,-11l1332,391r-2,-12l1327,369r-3,-11l1322,348r-3,-11l1315,327r-5,-10l1305,305r-5,-10l1295,286r-6,-10l1283,266r-7,-10l1269,247r-14,-20l1238,209r-17,-17l1203,175r-20,-17l1162,142r-23,-14l1117,112r-24,-12l1067,87,1040,74,1013,63,985,53,957,43,927,34,897,26,866,20,834,13,801,9,769,5,735,2,701,,667,e" filled="f" strokecolor="lime" strokeweight="1.35pt">
                  <v:path arrowok="t" o:connecttype="custom" o:connectlocs="251033,838;209543,5448;170568,14247;134527,26400;101838,41904;72502,59504;47776,80456;27241,103503;19278,115655;12154,127807;7124,141217;2934,154626;419,168454;0,182702;419,196530;2934,209939;7124,223767;12154,236758;19278,249329;27241,261900;47776,284528;72502,305061;101838,323080;134527,338585;170568,350318;209543,359537;251033,364146;294199,364565;335689,361213;375921,354089;412801,342775;447166,328528;477340,311347;504161,291652;525954,269443;537688,253519;544813,240948;551099,227958;554871,214968;558224,201139;559062,186892;559062,173064;557385,158816;554033,145826;549004,132836;542717,119846;534755,107274;518829,87579;495780,66208;468120,46933;435850,31009;401066,18019;362929,8381;322278,2095;279531,0" o:connectangles="0,0,0,0,0,0,0,0,0,0,0,0,0,0,0,0,0,0,0,0,0,0,0,0,0,0,0,0,0,0,0,0,0,0,0,0,0,0,0,0,0,0,0,0,0,0,0,0,0,0,0,0,0,0,0"/>
                </v:shape>
                <v:rect id="Rectangle 702" o:spid="_x0000_s1535" style="position:absolute;left:71;top:7018;width:510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giZ8QA&#10;AADcAAAADwAAAGRycy9kb3ducmV2LnhtbESPzWrDMBCE74W8g9hAb7WcQlLHiWxCSyH0EJqfB1is&#10;9Q+RVsZSEzdPXxUCOQ4z8w2zLkdrxIUG3zlWMEtSEMSV0x03Ck7Hz5cMhA/IGo1jUvBLHspi8rTG&#10;XLsr7+lyCI2IEPY5KmhD6HMpfdWSRZ+4njh6tRsshiiHRuoBrxFujXxN04W02HFcaLGn95aq8+HH&#10;KtjRbW62hNW3P5vstvvA+mu+UOp5Om5WIAKN4RG+t7daQbZ8g/8z8Qj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4ImfEAAAA3AAAAA8AAAAAAAAAAAAAAAAAmAIAAGRycy9k&#10;b3ducmV2LnhtbFBLBQYAAAAABAAEAPUAAACJAwAAAAA=&#10;" filled="f" strokecolor="lime" strokeweight="1.75pt"/>
                <v:rect id="Rectangle 703" o:spid="_x0000_s1536" style="position:absolute;left:502;top:7341;width:6077;height:14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hwwb4A&#10;AADcAAAADwAAAGRycy9kb3ducmV2LnhtbERPy4rCMBTdD/gP4QruxlQX0qlGEUFwxI3VD7g0tw9M&#10;bkoSbefvzUKY5eG8N7vRGvEiHzrHChbzDARx5XTHjYL77fidgwgRWaNxTAr+KMBuO/naYKHdwFd6&#10;lbERKYRDgQraGPtCylC1ZDHMXU+cuNp5izFB30jtcUjh1shllq2kxY5TQ4s9HVqqHuXTKpC38jjk&#10;pfGZOy/ri/k9XWtySs2m434NItIY/8Uf90kryH/S2n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6YcMG+AAAA3AAAAA8AAAAAAAAAAAAAAAAAmAIAAGRycy9kb3ducmV2&#10;LnhtbFBLBQYAAAAABAAEAPUAAACDAwAAAAA=&#10;" filled="f" stroked="f">
                  <v:textbox style="mso-fit-shape-to-text:t" inset="0,0,0,0">
                    <w:txbxContent>
                      <w:p w14:paraId="6A978A83" w14:textId="77777777" w:rsidR="00AC42CE" w:rsidRDefault="00AC42CE" w:rsidP="00A77D7B">
                        <w:r>
                          <w:rPr>
                            <w:rFonts w:cs="Arial"/>
                            <w:color w:val="000000"/>
                          </w:rPr>
                          <w:t>Scenario 1</w:t>
                        </w:r>
                      </w:p>
                    </w:txbxContent>
                  </v:textbox>
                </v:rect>
                <v:rect id="Rectangle 704" o:spid="_x0000_s1537" style="position:absolute;left:71;top:17134;width:5113;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Pl18gA&#10;AADcAAAADwAAAGRycy9kb3ducmV2LnhtbESPQWvCQBSE70L/w/IEb7pRbDGpq9iCYKGHGtvS3h7Z&#10;12Rr9m3Irib667uFQo/DzHzDLNe9rcWZWm8cK5hOEhDEhdOGSwWvh+14AcIHZI21Y1JwIQ/r1c1g&#10;iZl2He/pnIdSRAj7DBVUITSZlL6oyKKfuIY4el+utRiibEupW+wi3NZyliR30qLhuFBhQ48VFcf8&#10;ZBV8zstZ93Yyt+b5IU+/X96vTx/uoNRo2G/uQQTqw3/4r73TChZpCr9n4hG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Y+XXyAAAANwAAAAPAAAAAAAAAAAAAAAAAJgCAABk&#10;cnMvZG93bnJldi54bWxQSwUGAAAAAAQABAD1AAAAjQMAAAAA&#10;" filled="f" strokecolor="#f90" strokeweight="1.75pt"/>
                <v:rect id="Rectangle 705" o:spid="_x0000_s1538" style="position:absolute;left:502;top:17461;width:6077;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Xm3b4A&#10;AADcAAAADwAAAGRycy9kb3ducmV2LnhtbERPy2oCMRTdC/5DuAV3mtSF6GiUUhCsdOPoB1wmdx6Y&#10;3AxJdKZ/bxYFl4fz3h1GZ8WTQuw8a/hcKBDElTcdNxpu1+N8DSImZIPWM2n4owiH/XSyw8L4gS/0&#10;LFMjcgjHAjW0KfWFlLFqyWFc+J44c7UPDlOGoZEm4JDDnZVLpVbSYce5ocWevluq7uXDaZDX8jis&#10;SxuUPy/rX/tzutTktZ59jF9bEInG9Bb/u09Gw0bl+flMP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4F5t2+AAAA3AAAAA8AAAAAAAAAAAAAAAAAmAIAAGRycy9kb3ducmV2&#10;LnhtbFBLBQYAAAAABAAEAPUAAACDAwAAAAA=&#10;" filled="f" stroked="f">
                  <v:textbox style="mso-fit-shape-to-text:t" inset="0,0,0,0">
                    <w:txbxContent>
                      <w:p w14:paraId="55D773C5" w14:textId="77777777" w:rsidR="00AC42CE" w:rsidRDefault="00AC42CE" w:rsidP="00A77D7B">
                        <w:r>
                          <w:rPr>
                            <w:rFonts w:cs="Arial"/>
                            <w:color w:val="000000"/>
                          </w:rPr>
                          <w:t>Scenario 2</w:t>
                        </w:r>
                      </w:p>
                    </w:txbxContent>
                  </v:textbox>
                </v:rect>
                <v:rect id="Rectangle 706" o:spid="_x0000_s1539" style="position:absolute;left:20652;top:21635;width:5113;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ST/8YA&#10;AADcAAAADwAAAGRycy9kb3ducmV2LnhtbESPQWvCQBSE74L/YXmCN91YUWx0FdGWihRtU0G8PbLP&#10;JJh9G7Jbjf++KxQ8DjPzDTNbNKYUV6pdYVnBoB+BIE6tLjhTcPh5701AOI+ssbRMCu7kYDFvt2YY&#10;a3vjb7omPhMBwi5GBbn3VSylS3My6Pq2Ig7e2dYGfZB1JnWNtwA3pXyJorE0WHBYyLGiVU7pJfk1&#10;CibHz/volBz1V7Ferj/etrv9sCKlup1mOQXhqfHP8H97oxW8RgN4nA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ST/8YAAADcAAAADwAAAAAAAAAAAAAAAACYAgAAZHJz&#10;L2Rvd25yZXYueG1sUEsFBgAAAAAEAAQA9QAAAIsDAAAAAA==&#10;" filled="f" strokecolor="aqua" strokeweight="1.75pt"/>
                <v:rect id="Rectangle 707" o:spid="_x0000_s1540" style="position:absolute;left:21084;top:21953;width:6077;height:14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dMcIA&#10;AADcAAAADwAAAGRycy9kb3ducmV2LnhtbESP3WoCMRSE74W+QziF3mnSvRBdjSIFwUpvXH2Aw+bs&#10;DyYnS5K627dvCgUvh5n5htnuJ2fFg0LsPWt4XygQxLU3PbcabtfjfAUiJmSD1jNp+KEI+93LbIul&#10;8SNf6FGlVmQIxxI1dCkNpZSx7shhXPiBOHuNDw5TlqGVJuCY4c7KQqmldNhzXuhwoI+O6nv17TTI&#10;a3UcV5UNyp+L5st+ni4Nea3fXqfDBkSiKT3D/+2T0bBWBfydy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m90xwgAAANwAAAAPAAAAAAAAAAAAAAAAAJgCAABkcnMvZG93&#10;bnJldi54bWxQSwUGAAAAAAQABAD1AAAAhwMAAAAA&#10;" filled="f" stroked="f">
                  <v:textbox style="mso-fit-shape-to-text:t" inset="0,0,0,0">
                    <w:txbxContent>
                      <w:p w14:paraId="09433795" w14:textId="77777777" w:rsidR="00AC42CE" w:rsidRDefault="00AC42CE" w:rsidP="00A77D7B">
                        <w:r>
                          <w:rPr>
                            <w:rFonts w:cs="Arial"/>
                            <w:color w:val="000000"/>
                          </w:rPr>
                          <w:t>Scenario 3</w:t>
                        </w:r>
                      </w:p>
                    </w:txbxContent>
                  </v:textbox>
                </v:rect>
                <v:rect id="Rectangle 708" o:spid="_x0000_s1541" style="position:absolute;left:13192;top:4513;width:1702;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c13cYA&#10;AADcAAAADwAAAGRycy9kb3ducmV2LnhtbESPQWvCQBSE70L/w/IKXqRutCAas5FSEDwIxejB3h7Z&#10;ZzZt9m3Irib213cLBY/DzHzDZJvBNuJGna8dK5hNExDEpdM1VwpOx+3LEoQPyBobx6TgTh42+dMo&#10;w1S7ng90K0IlIoR9igpMCG0qpS8NWfRT1xJH7+I6iyHKrpK6wz7CbSPnSbKQFmuOCwZbejdUfhdX&#10;q2D7ca6Jf+Rhslr27qucfxZm3yo1fh7e1iACDeER/m/vtIJV8gp/Z+IR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c13cYAAADcAAAADwAAAAAAAAAAAAAAAACYAgAAZHJz&#10;L2Rvd25yZXYueG1sUEsFBgAAAAAEAAQA9QAAAIsDAAAAAA==&#10;" filled="f" stroked="f">
                  <v:textbox style="mso-fit-shape-to-text:t" inset="0,0,0,0">
                    <w:txbxContent>
                      <w:p w14:paraId="19489A79" w14:textId="77777777" w:rsidR="00AC42CE" w:rsidRDefault="00AC42CE" w:rsidP="00A77D7B">
                        <w:r>
                          <w:rPr>
                            <w:rFonts w:cs="Arial"/>
                            <w:color w:val="000000"/>
                            <w:sz w:val="8"/>
                            <w:szCs w:val="8"/>
                          </w:rPr>
                          <w:t>(Doxford,</w:t>
                        </w:r>
                        <w:r>
                          <w:rPr>
                            <w:rFonts w:cs="Arial"/>
                            <w:color w:val="000000"/>
                            <w:sz w:val="8"/>
                            <w:szCs w:val="8"/>
                          </w:rPr>
                          <w:br/>
                          <w:t>Shanghai)</w:t>
                        </w:r>
                      </w:p>
                    </w:txbxContent>
                  </v:textbox>
                </v:rect>
                <w10:anchorlock/>
              </v:group>
            </w:pict>
          </mc:Fallback>
        </mc:AlternateContent>
      </w:r>
    </w:p>
    <w:p w14:paraId="2268204E" w14:textId="77777777" w:rsidR="000F5840" w:rsidRPr="00140956" w:rsidRDefault="000F5840" w:rsidP="00CB1B94"/>
    <w:p w14:paraId="0FAC1DD1" w14:textId="77777777" w:rsidR="000F5840" w:rsidRPr="00140956" w:rsidRDefault="00590177" w:rsidP="00080941">
      <w:pPr>
        <w:jc w:val="center"/>
        <w:rPr>
          <w:i/>
          <w:sz w:val="18"/>
        </w:rPr>
      </w:pPr>
      <w:r w:rsidRPr="00140956">
        <w:rPr>
          <w:i/>
          <w:noProof/>
          <w:sz w:val="18"/>
          <w:lang w:val="en-GB" w:eastAsia="en-GB"/>
        </w:rPr>
        <w:lastRenderedPageBreak/>
        <w:drawing>
          <wp:inline distT="0" distB="0" distL="0" distR="0" wp14:anchorId="70B63D60" wp14:editId="1A5D8749">
            <wp:extent cx="5343525" cy="1914525"/>
            <wp:effectExtent l="19050" t="19050" r="28575" b="28575"/>
            <wp:docPr id="4" name="Picture 4" descr="Usecase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caseDiagram2"/>
                    <pic:cNvPicPr>
                      <a:picLocks noChangeAspect="1" noChangeArrowheads="1"/>
                    </pic:cNvPicPr>
                  </pic:nvPicPr>
                  <pic:blipFill>
                    <a:blip r:embed="rId117" cstate="print"/>
                    <a:srcRect l="12260" t="9576" r="12273" b="38145"/>
                    <a:stretch>
                      <a:fillRect/>
                    </a:stretch>
                  </pic:blipFill>
                  <pic:spPr bwMode="auto">
                    <a:xfrm>
                      <a:off x="0" y="0"/>
                      <a:ext cx="5343525" cy="1914525"/>
                    </a:xfrm>
                    <a:prstGeom prst="rect">
                      <a:avLst/>
                    </a:prstGeom>
                    <a:noFill/>
                    <a:ln w="6350" cmpd="sng">
                      <a:solidFill>
                        <a:srgbClr val="000000"/>
                      </a:solidFill>
                      <a:miter lim="800000"/>
                      <a:headEnd/>
                      <a:tailEnd/>
                    </a:ln>
                    <a:effectLst/>
                  </pic:spPr>
                </pic:pic>
              </a:graphicData>
            </a:graphic>
          </wp:inline>
        </w:drawing>
      </w:r>
      <w:r w:rsidR="000F5840" w:rsidRPr="00140956">
        <w:rPr>
          <w:i/>
          <w:sz w:val="18"/>
        </w:rPr>
        <w:br/>
        <w:t>Use Case Diagram showing the three scenarios</w:t>
      </w:r>
    </w:p>
    <w:p w14:paraId="5900875B" w14:textId="77777777" w:rsidR="000F5840" w:rsidRPr="00140956" w:rsidRDefault="000F5840" w:rsidP="00CB1B94"/>
    <w:p w14:paraId="0455A340" w14:textId="77777777" w:rsidR="000F5840" w:rsidRPr="00140956" w:rsidRDefault="000F5840" w:rsidP="00CB1B94">
      <w:r w:rsidRPr="00140956">
        <w:t xml:space="preserve">Scenario 1 (green) covers the Account Maintenance function as provided by the GS Wholesale, thick client application.  The scenario involved selecting an account, selecting a dealer and changing the name.  It impacts on the </w:t>
      </w:r>
      <w:proofErr w:type="spellStart"/>
      <w:r w:rsidRPr="00140956">
        <w:t>GS_Wholesale</w:t>
      </w:r>
      <w:proofErr w:type="spellEnd"/>
      <w:r w:rsidRPr="00140956">
        <w:t xml:space="preserve"> module and the main GSW database, </w:t>
      </w:r>
      <w:proofErr w:type="spellStart"/>
      <w:r w:rsidRPr="00140956">
        <w:t>GS_Cobol</w:t>
      </w:r>
      <w:proofErr w:type="spellEnd"/>
      <w:r w:rsidRPr="00140956">
        <w:t xml:space="preserve"> and the COBOL Library from </w:t>
      </w:r>
      <w:proofErr w:type="spellStart"/>
      <w:r w:rsidRPr="00140956">
        <w:t>Microfocus</w:t>
      </w:r>
      <w:proofErr w:type="spellEnd"/>
      <w:r w:rsidRPr="00140956">
        <w:t xml:space="preserve">, as well as the </w:t>
      </w:r>
      <w:proofErr w:type="spellStart"/>
      <w:r w:rsidRPr="00140956">
        <w:t>GS_Security</w:t>
      </w:r>
      <w:proofErr w:type="spellEnd"/>
      <w:r w:rsidRPr="00140956">
        <w:t xml:space="preserve"> module and its database.</w:t>
      </w:r>
    </w:p>
    <w:p w14:paraId="64648505" w14:textId="77777777" w:rsidR="000F5840" w:rsidRPr="00140956" w:rsidRDefault="000F5840" w:rsidP="00CB1B94"/>
    <w:p w14:paraId="7F50088C" w14:textId="77777777" w:rsidR="000F5840" w:rsidRPr="00140956" w:rsidRDefault="000F5840" w:rsidP="00CB1B94">
      <w:r w:rsidRPr="00140956">
        <w:rPr>
          <w:lang w:val="en-GB"/>
        </w:rPr>
        <w:t xml:space="preserve">Scenario 2 (orange) covers the display of the credit lines page in the Wholesale Online web-based, thin client application.  The scenario involved selecting data from the Oracle database and displaying UTF8 Chinese characters.  It impacts on the Wholesale Online module and the main GSW database, </w:t>
      </w:r>
      <w:r w:rsidRPr="00140956">
        <w:t xml:space="preserve">as well as the </w:t>
      </w:r>
      <w:proofErr w:type="spellStart"/>
      <w:r w:rsidRPr="00140956">
        <w:t>GS_Security</w:t>
      </w:r>
      <w:proofErr w:type="spellEnd"/>
      <w:r w:rsidRPr="00140956">
        <w:t xml:space="preserve"> module and its database.</w:t>
      </w:r>
    </w:p>
    <w:p w14:paraId="3C64ED1A" w14:textId="77777777" w:rsidR="000F5840" w:rsidRPr="00140956" w:rsidRDefault="000F5840" w:rsidP="00CB1B94"/>
    <w:p w14:paraId="06E8DD3C" w14:textId="77777777" w:rsidR="000F5840" w:rsidRPr="00140956" w:rsidRDefault="000F5840" w:rsidP="00CB1B94">
      <w:r w:rsidRPr="00140956">
        <w:t xml:space="preserve">Scenario 3 (blue) covers the interface to GS Wholesale from the GSS external system via an XML call.  The scenario involved making sure an XML call from a tester application could be received.  It impacts the external GSS system as well as the </w:t>
      </w:r>
      <w:proofErr w:type="spellStart"/>
      <w:r w:rsidRPr="00140956">
        <w:t>GS_Interface</w:t>
      </w:r>
      <w:proofErr w:type="spellEnd"/>
      <w:r w:rsidRPr="00140956">
        <w:t xml:space="preserve"> module and the main GSW database.</w:t>
      </w:r>
    </w:p>
    <w:p w14:paraId="2E7BF1A8" w14:textId="77777777" w:rsidR="000F5840" w:rsidRPr="00140956" w:rsidRDefault="000F5840">
      <w:pPr>
        <w:rPr>
          <w:lang w:val="en-GB"/>
        </w:rPr>
      </w:pPr>
    </w:p>
    <w:p w14:paraId="63F28FF9" w14:textId="77777777" w:rsidR="000F5840" w:rsidRPr="00140956" w:rsidRDefault="000F5840">
      <w:pPr>
        <w:pStyle w:val="Heading1"/>
        <w:tabs>
          <w:tab w:val="num" w:pos="720"/>
        </w:tabs>
        <w:rPr>
          <w:lang w:val="en-GB"/>
        </w:rPr>
      </w:pPr>
      <w:bookmarkStart w:id="217" w:name="_Toc535997032"/>
      <w:r w:rsidRPr="00140956">
        <w:rPr>
          <w:lang w:val="en-GB"/>
        </w:rPr>
        <w:br w:type="page"/>
      </w:r>
      <w:bookmarkStart w:id="218" w:name="_Toc294083301"/>
      <w:bookmarkStart w:id="219" w:name="_Toc302124624"/>
      <w:bookmarkStart w:id="220" w:name="_Toc365448895"/>
      <w:r w:rsidRPr="00140956">
        <w:rPr>
          <w:lang w:val="en-GB"/>
        </w:rPr>
        <w:lastRenderedPageBreak/>
        <w:t>Logical View</w:t>
      </w:r>
      <w:bookmarkEnd w:id="217"/>
      <w:bookmarkEnd w:id="218"/>
      <w:bookmarkEnd w:id="219"/>
      <w:bookmarkEnd w:id="220"/>
    </w:p>
    <w:p w14:paraId="6B8A2A68" w14:textId="77777777" w:rsidR="000F5840" w:rsidRPr="00140956" w:rsidRDefault="000F5840" w:rsidP="0010086A">
      <w:pPr>
        <w:pStyle w:val="Info"/>
      </w:pPr>
      <w:r w:rsidRPr="00140956">
        <w:t xml:space="preserve">[Describe the functional decomposition of the entire application based on a logical ordering of the application’s requirements.  The aspects of the application with similar functionality should be aggregated into a subsystem and then subsystems organized to depict the dependencies between subsystems. </w:t>
      </w:r>
    </w:p>
    <w:p w14:paraId="2E89C7A7" w14:textId="77777777" w:rsidR="000F5840" w:rsidRPr="00140956" w:rsidRDefault="000F5840">
      <w:pPr>
        <w:rPr>
          <w:lang w:val="en-GB"/>
        </w:rPr>
      </w:pPr>
    </w:p>
    <w:p w14:paraId="76BD0C7C" w14:textId="77777777" w:rsidR="000F5840" w:rsidRPr="00140956" w:rsidRDefault="000F5840" w:rsidP="0010086A">
      <w:pPr>
        <w:pStyle w:val="Info"/>
      </w:pPr>
      <w:r w:rsidRPr="00140956">
        <w:t>If component or Service-Oriented development is included then describe the architecturally significant parts of the design model, such as its decomposition into subsystems and packages.  For each significant package, show its decomposition into the key classes and interfaces.   Introduce architecturally significant classes and describe their responsibilities, as well as architecturally important relationships, operations and attributes.  The required notation for the Logical View is UML2.X.</w:t>
      </w:r>
    </w:p>
    <w:p w14:paraId="4D94E170" w14:textId="77777777" w:rsidR="000F5840" w:rsidRPr="00140956" w:rsidRDefault="000F5840" w:rsidP="00CB1B94">
      <w:pPr>
        <w:rPr>
          <w:lang w:val="en-GB"/>
        </w:rPr>
      </w:pPr>
      <w:bookmarkStart w:id="221" w:name="_Toc52687158"/>
      <w:bookmarkStart w:id="222" w:name="_Toc535997033"/>
      <w:bookmarkEnd w:id="221"/>
      <w:r w:rsidRPr="00140956">
        <w:rPr>
          <w:lang w:val="en-GB"/>
        </w:rPr>
        <w:t xml:space="preserve">GSW follows the general principles of </w:t>
      </w:r>
      <w:proofErr w:type="gramStart"/>
      <w:r w:rsidRPr="00140956">
        <w:rPr>
          <w:lang w:val="en-GB"/>
        </w:rPr>
        <w:t>a client</w:t>
      </w:r>
      <w:proofErr w:type="gramEnd"/>
      <w:r w:rsidRPr="00140956">
        <w:rPr>
          <w:lang w:val="en-GB"/>
        </w:rPr>
        <w:t xml:space="preserve">/server architecture, although there are numerous additional logical components that sit on the periphery of the architecture serving additional business functions. </w:t>
      </w:r>
    </w:p>
    <w:p w14:paraId="63997135" w14:textId="77777777" w:rsidR="000F5840" w:rsidRPr="00140956" w:rsidRDefault="000F5840">
      <w:pPr>
        <w:rPr>
          <w:sz w:val="24"/>
          <w:lang w:val="en-GB"/>
        </w:rPr>
      </w:pPr>
    </w:p>
    <w:p w14:paraId="1098F132" w14:textId="77777777" w:rsidR="000F5840" w:rsidRPr="00140956" w:rsidRDefault="000F5840">
      <w:pPr>
        <w:rPr>
          <w:sz w:val="24"/>
          <w:lang w:val="en-GB"/>
        </w:rPr>
      </w:pPr>
    </w:p>
    <w:p w14:paraId="5669D711" w14:textId="77777777" w:rsidR="000F5840" w:rsidRPr="00140956" w:rsidRDefault="000F5840">
      <w:pPr>
        <w:rPr>
          <w:b/>
          <w:sz w:val="24"/>
          <w:lang w:val="en-GB"/>
        </w:rPr>
        <w:sectPr w:rsidR="000F5840" w:rsidRPr="00140956" w:rsidSect="00686328">
          <w:headerReference w:type="default" r:id="rId118"/>
          <w:pgSz w:w="12240" w:h="15840"/>
          <w:pgMar w:top="570" w:right="1800" w:bottom="1440" w:left="1800" w:header="540" w:footer="45" w:gutter="0"/>
          <w:cols w:space="720"/>
          <w:docGrid w:linePitch="360"/>
        </w:sectPr>
      </w:pPr>
    </w:p>
    <w:p w14:paraId="356C8117" w14:textId="77777777" w:rsidR="000F5840" w:rsidRPr="00140956" w:rsidRDefault="000F5840">
      <w:pPr>
        <w:rPr>
          <w:b/>
          <w:sz w:val="24"/>
          <w:lang w:val="en-GB"/>
        </w:rPr>
      </w:pPr>
      <w:r w:rsidRPr="00140956">
        <w:rPr>
          <w:b/>
          <w:sz w:val="24"/>
          <w:lang w:val="en-GB"/>
        </w:rPr>
        <w:lastRenderedPageBreak/>
        <w:t>Logical Application Architecture Drawing – Component View</w:t>
      </w:r>
    </w:p>
    <w:p w14:paraId="1EA127FF" w14:textId="77777777" w:rsidR="000F5840" w:rsidRPr="00FD07A3" w:rsidRDefault="000F5840" w:rsidP="00FD07A3">
      <w:pPr>
        <w:pStyle w:val="Info"/>
      </w:pPr>
      <w:r w:rsidRPr="00FD07A3">
        <w:t xml:space="preserve">[Insert here the Logical Application Architecture Drawing - Component View, per the instructions in the </w:t>
      </w:r>
      <w:hyperlink r:id="rId119" w:history="1">
        <w:r w:rsidRPr="00FD07A3">
          <w:rPr>
            <w:rStyle w:val="Hyperlink"/>
            <w:u w:val="none"/>
          </w:rPr>
          <w:t>Architecture Drawing Standards</w:t>
        </w:r>
      </w:hyperlink>
      <w:r w:rsidRPr="00FD07A3">
        <w:t xml:space="preserve">, available on the </w:t>
      </w:r>
      <w:hyperlink r:id="rId120" w:history="1">
        <w:r w:rsidRPr="00FD07A3">
          <w:rPr>
            <w:rStyle w:val="Hyperlink"/>
            <w:u w:val="none"/>
          </w:rPr>
          <w:t xml:space="preserve">Architecture Governance </w:t>
        </w:r>
        <w:proofErr w:type="spellStart"/>
        <w:r w:rsidRPr="00FD07A3">
          <w:rPr>
            <w:rStyle w:val="Hyperlink"/>
            <w:u w:val="none"/>
          </w:rPr>
          <w:t>TeamRoom</w:t>
        </w:r>
        <w:proofErr w:type="spellEnd"/>
      </w:hyperlink>
      <w:r w:rsidRPr="00FD07A3">
        <w:t>:]Follow the drawing standards for UML</w:t>
      </w:r>
    </w:p>
    <w:p w14:paraId="278836E8" w14:textId="77777777" w:rsidR="000F5840" w:rsidRDefault="000F5840" w:rsidP="00CB1B94">
      <w:pPr>
        <w:keepNext/>
        <w:jc w:val="center"/>
      </w:pPr>
    </w:p>
    <w:p w14:paraId="2FAF30E2" w14:textId="77777777" w:rsidR="00FD07A3" w:rsidRPr="00140956" w:rsidRDefault="00E351DD" w:rsidP="00CB1B94">
      <w:pPr>
        <w:keepNext/>
        <w:jc w:val="center"/>
      </w:pPr>
      <w:r>
        <w:rPr>
          <w:noProof/>
          <w:lang w:val="en-GB" w:eastAsia="en-GB"/>
        </w:rPr>
        <w:drawing>
          <wp:inline distT="0" distB="0" distL="0" distR="0" wp14:anchorId="111BB54B" wp14:editId="6F06B371">
            <wp:extent cx="7701280" cy="4813300"/>
            <wp:effectExtent l="0" t="0" r="0" b="0"/>
            <wp:docPr id="424" name="Picture 424" descr="C:\Users\howellda\Desktop\GSW ADD Diagram - Logical Componen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C:\Users\howellda\Desktop\GSW ADD Diagram - Logical Component View.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704623" cy="4815389"/>
                    </a:xfrm>
                    <a:prstGeom prst="rect">
                      <a:avLst/>
                    </a:prstGeom>
                    <a:noFill/>
                    <a:ln>
                      <a:noFill/>
                    </a:ln>
                  </pic:spPr>
                </pic:pic>
              </a:graphicData>
            </a:graphic>
          </wp:inline>
        </w:drawing>
      </w:r>
    </w:p>
    <w:p w14:paraId="6EF31654" w14:textId="77777777" w:rsidR="000F5840" w:rsidRPr="00140956" w:rsidRDefault="000F5840" w:rsidP="007B09CD">
      <w:pPr>
        <w:pStyle w:val="Caption"/>
        <w:jc w:val="center"/>
      </w:pPr>
      <w:r w:rsidRPr="00140956">
        <w:t xml:space="preserve">Figure </w:t>
      </w:r>
      <w:r w:rsidR="00326CCB" w:rsidRPr="00140956">
        <w:fldChar w:fldCharType="begin"/>
      </w:r>
      <w:r w:rsidR="00F12EB7" w:rsidRPr="00140956">
        <w:instrText xml:space="preserve"> SEQ Figure \* ARABIC </w:instrText>
      </w:r>
      <w:r w:rsidR="00326CCB" w:rsidRPr="00140956">
        <w:fldChar w:fldCharType="separate"/>
      </w:r>
      <w:r w:rsidR="008114CB">
        <w:rPr>
          <w:noProof/>
        </w:rPr>
        <w:t>2</w:t>
      </w:r>
      <w:r w:rsidR="00326CCB" w:rsidRPr="00140956">
        <w:fldChar w:fldCharType="end"/>
      </w:r>
      <w:r w:rsidRPr="00140956">
        <w:t xml:space="preserve"> – Logical Component View</w:t>
      </w:r>
    </w:p>
    <w:p w14:paraId="7EAC989C" w14:textId="77777777" w:rsidR="000F5840" w:rsidRPr="00140956" w:rsidRDefault="000F5840">
      <w:pPr>
        <w:pStyle w:val="Heading2"/>
        <w:tabs>
          <w:tab w:val="num" w:pos="1080"/>
        </w:tabs>
        <w:rPr>
          <w:lang w:val="en-GB"/>
        </w:rPr>
        <w:sectPr w:rsidR="000F5840" w:rsidRPr="00140956" w:rsidSect="0015378B">
          <w:pgSz w:w="15840" w:h="12240" w:orient="landscape"/>
          <w:pgMar w:top="1800" w:right="570" w:bottom="1800" w:left="1440" w:header="540" w:footer="45" w:gutter="0"/>
          <w:cols w:space="720"/>
          <w:docGrid w:linePitch="360"/>
        </w:sectPr>
      </w:pPr>
    </w:p>
    <w:p w14:paraId="3E67A1DE" w14:textId="77777777" w:rsidR="000F5840" w:rsidRPr="00140956" w:rsidRDefault="000F5840">
      <w:pPr>
        <w:pStyle w:val="Heading2"/>
        <w:tabs>
          <w:tab w:val="num" w:pos="1080"/>
        </w:tabs>
        <w:rPr>
          <w:lang w:val="en-GB"/>
        </w:rPr>
      </w:pPr>
      <w:bookmarkStart w:id="223" w:name="_Toc300764159"/>
      <w:bookmarkStart w:id="224" w:name="_Toc300764994"/>
      <w:bookmarkStart w:id="225" w:name="_Toc300764160"/>
      <w:bookmarkStart w:id="226" w:name="_Toc300764995"/>
      <w:bookmarkStart w:id="227" w:name="_Toc300764161"/>
      <w:bookmarkStart w:id="228" w:name="_Toc300764996"/>
      <w:bookmarkStart w:id="229" w:name="_Toc294083302"/>
      <w:bookmarkStart w:id="230" w:name="_Toc302124625"/>
      <w:bookmarkStart w:id="231" w:name="_Toc365448896"/>
      <w:bookmarkEnd w:id="223"/>
      <w:bookmarkEnd w:id="224"/>
      <w:bookmarkEnd w:id="225"/>
      <w:bookmarkEnd w:id="226"/>
      <w:bookmarkEnd w:id="227"/>
      <w:bookmarkEnd w:id="228"/>
      <w:r w:rsidRPr="00140956">
        <w:rPr>
          <w:lang w:val="en-GB"/>
        </w:rPr>
        <w:lastRenderedPageBreak/>
        <w:t>Layered Overview</w:t>
      </w:r>
      <w:bookmarkEnd w:id="222"/>
      <w:bookmarkEnd w:id="229"/>
      <w:bookmarkEnd w:id="230"/>
      <w:bookmarkEnd w:id="231"/>
    </w:p>
    <w:p w14:paraId="28B98B9B" w14:textId="77777777" w:rsidR="000F5840" w:rsidRPr="00140956" w:rsidRDefault="000F5840" w:rsidP="0010086A">
      <w:pPr>
        <w:pStyle w:val="Info"/>
      </w:pPr>
      <w:r w:rsidRPr="00140956">
        <w:t xml:space="preserve">[If component or service-oriented development is included then describe the overall decomposition of the design model in terms of its package hierarchy and layers.  Indicate within what layer a package resides. Layered architecture proposed by the Architecture Leadership team should be used as the basis for discussion in this section.  See the </w:t>
      </w:r>
      <w:r w:rsidRPr="00140956">
        <w:rPr>
          <w:u w:val="single"/>
        </w:rPr>
        <w:t>Ref</w:t>
      </w:r>
      <w:bookmarkStart w:id="232" w:name="_Hlt524164566"/>
      <w:r w:rsidRPr="00140956">
        <w:rPr>
          <w:u w:val="single"/>
        </w:rPr>
        <w:t>e</w:t>
      </w:r>
      <w:bookmarkEnd w:id="232"/>
      <w:r w:rsidRPr="00140956">
        <w:rPr>
          <w:u w:val="single"/>
        </w:rPr>
        <w:t>rences section</w:t>
      </w:r>
      <w:r w:rsidRPr="00140956">
        <w:t xml:space="preserve"> of this document for more information on the layered architecture document.</w:t>
      </w:r>
    </w:p>
    <w:p w14:paraId="712D777F" w14:textId="77777777" w:rsidR="000F5840" w:rsidRPr="00140956" w:rsidRDefault="000F5840" w:rsidP="0010086A">
      <w:pPr>
        <w:pStyle w:val="Info"/>
      </w:pPr>
      <w:r w:rsidRPr="00140956">
        <w:t>If COTS products or extensions are included then describe the vendor’s overall product design model in terms of its key components or modules.  Indicate what high level architectural approach the vendor is using (layered architecture, pipes and filters, etc.).  Provide a reference to the vendor’s architectural overview documentation.]</w:t>
      </w:r>
    </w:p>
    <w:p w14:paraId="784E3A32" w14:textId="77777777" w:rsidR="000F5840" w:rsidRPr="00140956" w:rsidRDefault="000F5840">
      <w:pPr>
        <w:rPr>
          <w:lang w:val="en-GB"/>
        </w:rPr>
      </w:pPr>
    </w:p>
    <w:p w14:paraId="6C1B8221" w14:textId="77777777" w:rsidR="000F5840" w:rsidRPr="00140956" w:rsidRDefault="000F5840" w:rsidP="00CB1B94">
      <w:pPr>
        <w:rPr>
          <w:lang w:val="en-GB"/>
        </w:rPr>
      </w:pPr>
      <w:r w:rsidRPr="00140956">
        <w:rPr>
          <w:lang w:val="en-GB"/>
        </w:rPr>
        <w:t xml:space="preserve">For the main part, GSW employs a </w:t>
      </w:r>
      <w:r w:rsidR="007B1BCE" w:rsidRPr="00140956">
        <w:rPr>
          <w:lang w:val="en-GB"/>
        </w:rPr>
        <w:t>Java</w:t>
      </w:r>
      <w:r w:rsidRPr="00140956">
        <w:rPr>
          <w:lang w:val="en-GB"/>
        </w:rPr>
        <w:t xml:space="preserve"> thick client GUI from which users access the application functionality. This uses serialized objects and ‘Spring </w:t>
      </w:r>
      <w:proofErr w:type="spellStart"/>
      <w:r w:rsidRPr="00140956">
        <w:rPr>
          <w:lang w:val="en-GB"/>
        </w:rPr>
        <w:t>Remoting</w:t>
      </w:r>
      <w:proofErr w:type="spellEnd"/>
      <w:r w:rsidRPr="00140956">
        <w:rPr>
          <w:lang w:val="en-GB"/>
        </w:rPr>
        <w:t xml:space="preserve">’ to invoke business functions upon the application server. The application server in turn integrates to various backend data tiers, most notable a persistence layer based on Oracle RDBMS and a transactional processing layer running upon </w:t>
      </w:r>
      <w:proofErr w:type="spellStart"/>
      <w:r w:rsidRPr="00140956">
        <w:rPr>
          <w:lang w:val="en-GB"/>
        </w:rPr>
        <w:t>Microfocus</w:t>
      </w:r>
      <w:proofErr w:type="spellEnd"/>
      <w:r w:rsidRPr="00140956">
        <w:rPr>
          <w:lang w:val="en-GB"/>
        </w:rPr>
        <w:t xml:space="preserve"> COBOL Server for SOA. There is also a thick-client security administration application for configuration GSW security aspects, such as user and group permissions.</w:t>
      </w:r>
    </w:p>
    <w:p w14:paraId="765C1077" w14:textId="77777777" w:rsidR="000F5840" w:rsidRPr="00140956" w:rsidRDefault="000F5840" w:rsidP="00CB1B94">
      <w:pPr>
        <w:rPr>
          <w:lang w:val="en-GB"/>
        </w:rPr>
      </w:pPr>
    </w:p>
    <w:p w14:paraId="44F09566" w14:textId="77777777" w:rsidR="000F5840" w:rsidRPr="00140956" w:rsidRDefault="000F5840" w:rsidP="00CB1B94">
      <w:pPr>
        <w:rPr>
          <w:lang w:val="en-GB"/>
        </w:rPr>
      </w:pPr>
      <w:r w:rsidRPr="00140956">
        <w:rPr>
          <w:lang w:val="en-GB"/>
        </w:rPr>
        <w:t>Wholesale Online and Parameters are two different applications that utilise a web-based front-end and so are accessed by users via a conventional web browser (typically Microsoft Internet Explorer). They are predominantly dynamic web applications, with minimal static content.</w:t>
      </w:r>
    </w:p>
    <w:p w14:paraId="5CA040BF" w14:textId="77777777" w:rsidR="000F5840" w:rsidRPr="00140956" w:rsidRDefault="000F5840" w:rsidP="00CB1B94">
      <w:pPr>
        <w:rPr>
          <w:lang w:val="en-GB"/>
        </w:rPr>
      </w:pPr>
    </w:p>
    <w:p w14:paraId="0AE0BF4C" w14:textId="77777777" w:rsidR="000F5840" w:rsidRPr="00140956" w:rsidRDefault="000F5840" w:rsidP="00CB1B94">
      <w:pPr>
        <w:rPr>
          <w:lang w:val="en-GB"/>
        </w:rPr>
      </w:pPr>
      <w:r w:rsidRPr="00140956">
        <w:rPr>
          <w:lang w:val="en-GB"/>
        </w:rPr>
        <w:t xml:space="preserve">GSW is only available to users </w:t>
      </w:r>
      <w:r w:rsidRPr="00FD07A3">
        <w:t>within the GM</w:t>
      </w:r>
      <w:r w:rsidR="00D94E69" w:rsidRPr="00FD07A3">
        <w:t>F</w:t>
      </w:r>
      <w:r w:rsidRPr="00FD07A3">
        <w:t xml:space="preserve"> WAN</w:t>
      </w:r>
      <w:r w:rsidRPr="00140956">
        <w:rPr>
          <w:lang w:val="en-GB"/>
        </w:rPr>
        <w:t>, with the exception of Wholesale Online which is made available over the public internet to authorised dealers only.</w:t>
      </w:r>
    </w:p>
    <w:p w14:paraId="6B178D44" w14:textId="77777777" w:rsidR="000F5840" w:rsidRPr="00140956" w:rsidRDefault="000F5840" w:rsidP="00CB1B94">
      <w:pPr>
        <w:rPr>
          <w:lang w:val="en-GB"/>
        </w:rPr>
      </w:pPr>
    </w:p>
    <w:p w14:paraId="01934E90" w14:textId="77777777" w:rsidR="000F5840" w:rsidRPr="00140956" w:rsidRDefault="000F5840" w:rsidP="00CB1B94">
      <w:pPr>
        <w:rPr>
          <w:lang w:val="en-GB"/>
        </w:rPr>
      </w:pPr>
      <w:r w:rsidRPr="00140956">
        <w:rPr>
          <w:lang w:val="en-GB"/>
        </w:rPr>
        <w:t>The bulk of real-time interfaces are performed via HTTP(S) between the client user and the application tier (via the web tier). However there are a small number of interfaces supported directly into the application server tier itself. This real-time interface service, internally referred to as the FAD server, offers both secure and non-secure protocols and implements a proprietary SOAP-wrapped XML over TCP/IP interface through which external systems can access GSW services directly. It is used by WAS</w:t>
      </w:r>
      <w:r w:rsidR="00313B98" w:rsidRPr="00140956">
        <w:rPr>
          <w:lang w:val="en-GB"/>
        </w:rPr>
        <w:t>, LAO Retail</w:t>
      </w:r>
      <w:r w:rsidRPr="00140956">
        <w:rPr>
          <w:lang w:val="en-GB"/>
        </w:rPr>
        <w:t xml:space="preserve"> and GSS only.</w:t>
      </w:r>
      <w:r w:rsidR="001539F0" w:rsidRPr="00140956">
        <w:rPr>
          <w:lang w:val="en-GB"/>
        </w:rPr>
        <w:t xml:space="preserve">  However, the WAS application connects via the web server, at which point the request is routed to the interface.</w:t>
      </w:r>
    </w:p>
    <w:p w14:paraId="0B398A4F" w14:textId="77777777" w:rsidR="000F5840" w:rsidRPr="00140956" w:rsidRDefault="000F5840" w:rsidP="00CB1B94">
      <w:pPr>
        <w:rPr>
          <w:lang w:val="en-GB"/>
        </w:rPr>
      </w:pPr>
    </w:p>
    <w:p w14:paraId="397BC1AE" w14:textId="77777777" w:rsidR="000F5840" w:rsidRDefault="000F5840" w:rsidP="00CB1B94">
      <w:pPr>
        <w:rPr>
          <w:ins w:id="233" w:author="Howell, Dan" w:date="2014-07-03T15:38:00Z"/>
          <w:lang w:val="en-GB"/>
        </w:rPr>
      </w:pPr>
      <w:r w:rsidRPr="00140956">
        <w:rPr>
          <w:lang w:val="en-GB"/>
        </w:rPr>
        <w:t xml:space="preserve">In addition to the above services which support real-time operations, there </w:t>
      </w:r>
      <w:proofErr w:type="gramStart"/>
      <w:r w:rsidRPr="00140956">
        <w:rPr>
          <w:lang w:val="en-GB"/>
        </w:rPr>
        <w:t>are</w:t>
      </w:r>
      <w:proofErr w:type="gramEnd"/>
      <w:r w:rsidRPr="00140956">
        <w:rPr>
          <w:lang w:val="en-GB"/>
        </w:rPr>
        <w:t xml:space="preserve"> some batch operations that are performed at scheduled times via TNG. These include report and document generation </w:t>
      </w:r>
      <w:r w:rsidR="00D36861" w:rsidRPr="00140956">
        <w:rPr>
          <w:lang w:val="en-GB"/>
        </w:rPr>
        <w:t xml:space="preserve">and </w:t>
      </w:r>
      <w:r w:rsidRPr="00140956">
        <w:rPr>
          <w:lang w:val="en-GB"/>
        </w:rPr>
        <w:t xml:space="preserve">the import and export of transactional data files between other external systems. The batch layer of GSW consists of </w:t>
      </w:r>
      <w:proofErr w:type="gramStart"/>
      <w:r w:rsidRPr="00140956">
        <w:rPr>
          <w:lang w:val="en-GB"/>
        </w:rPr>
        <w:t>Unix</w:t>
      </w:r>
      <w:proofErr w:type="gramEnd"/>
      <w:r w:rsidRPr="00140956">
        <w:rPr>
          <w:lang w:val="en-GB"/>
        </w:rPr>
        <w:t xml:space="preserve"> shell scripts, the execution of which is controlled and monitored by the TNG system. There are a limited number of ad-hoc batch jobs that can be initiated during the working day but scripts are predominantly end-of-day or end-of-month.</w:t>
      </w:r>
    </w:p>
    <w:p w14:paraId="5BC21267" w14:textId="77777777" w:rsidR="00D5725C" w:rsidRDefault="00D5725C" w:rsidP="00CB1B94">
      <w:pPr>
        <w:rPr>
          <w:ins w:id="234" w:author="Howell, Dan" w:date="2014-07-03T15:38:00Z"/>
          <w:lang w:val="en-GB"/>
        </w:rPr>
      </w:pPr>
    </w:p>
    <w:p w14:paraId="3F48E803" w14:textId="530EA352" w:rsidR="00D5725C" w:rsidRPr="00140956" w:rsidRDefault="00D5725C" w:rsidP="00CB1B94">
      <w:pPr>
        <w:rPr>
          <w:lang w:val="en-GB"/>
        </w:rPr>
      </w:pPr>
      <w:ins w:id="235" w:author="Howell, Dan" w:date="2014-07-03T15:38:00Z">
        <w:r>
          <w:rPr>
            <w:lang w:val="en-GB"/>
          </w:rPr>
          <w:t xml:space="preserve">Generation of electronic documents (such as PDF reports) are handed over to a leveraged instance of HP </w:t>
        </w:r>
        <w:proofErr w:type="spellStart"/>
        <w:r>
          <w:rPr>
            <w:lang w:val="en-GB"/>
          </w:rPr>
          <w:t>Exstream</w:t>
        </w:r>
        <w:proofErr w:type="spellEnd"/>
        <w:r>
          <w:rPr>
            <w:lang w:val="en-GB"/>
          </w:rPr>
          <w:t xml:space="preserve"> (which provides the standard GMF solution for document generation to multiple applications, not just GSW). The documents are generated and returned to GSW via </w:t>
        </w:r>
      </w:ins>
      <w:ins w:id="236" w:author="Howell, Dan" w:date="2014-07-24T14:17:00Z">
        <w:r w:rsidR="00AC42CE">
          <w:rPr>
            <w:lang w:val="en-GB"/>
          </w:rPr>
          <w:t xml:space="preserve">Tumbleweed </w:t>
        </w:r>
      </w:ins>
      <w:ins w:id="237" w:author="Howell, Dan" w:date="2014-07-14T09:26:00Z">
        <w:r w:rsidR="006A1607">
          <w:rPr>
            <w:lang w:val="en-GB"/>
          </w:rPr>
          <w:t>SFTP</w:t>
        </w:r>
      </w:ins>
      <w:ins w:id="238" w:author="Howell, Dan" w:date="2014-07-03T15:38:00Z">
        <w:r>
          <w:rPr>
            <w:lang w:val="en-GB"/>
          </w:rPr>
          <w:t>.</w:t>
        </w:r>
      </w:ins>
      <w:ins w:id="239" w:author="Howell, Dan" w:date="2014-07-14T09:26:00Z">
        <w:r w:rsidR="006A1607">
          <w:rPr>
            <w:lang w:val="en-GB"/>
          </w:rPr>
          <w:t xml:space="preserve"> GSW then distributes them accordingly, via email or further SFTP transfers to branch servers.</w:t>
        </w:r>
      </w:ins>
    </w:p>
    <w:p w14:paraId="6AF998D3" w14:textId="77777777" w:rsidR="000F5840" w:rsidRPr="00140956" w:rsidRDefault="000F5840" w:rsidP="00CB1B94">
      <w:pPr>
        <w:rPr>
          <w:lang w:val="en-GB"/>
        </w:rPr>
      </w:pPr>
    </w:p>
    <w:p w14:paraId="0468B969" w14:textId="77777777" w:rsidR="000F5840" w:rsidRPr="00140956" w:rsidRDefault="000F5840" w:rsidP="00CB1B94">
      <w:pPr>
        <w:rPr>
          <w:lang w:val="en-GB"/>
        </w:rPr>
      </w:pPr>
      <w:r w:rsidRPr="00140956">
        <w:rPr>
          <w:lang w:val="en-GB"/>
        </w:rPr>
        <w:t>Following the creation of these reports, documents and transaction files, the Tumbleweed file transfer service is employed to co-ordinate the transfer of the files to the relevant destination systems. In the case of inbound files to GSW, Tumbleweed is also employed. File transfer is based around the SFTP protocol. This replaces previous uses of 3</w:t>
      </w:r>
      <w:r w:rsidRPr="00140956">
        <w:rPr>
          <w:vertAlign w:val="superscript"/>
          <w:lang w:val="en-GB"/>
        </w:rPr>
        <w:t>rd</w:t>
      </w:r>
      <w:r w:rsidRPr="00140956">
        <w:rPr>
          <w:lang w:val="en-GB"/>
        </w:rPr>
        <w:t xml:space="preserve"> party products such as XCOM</w:t>
      </w:r>
      <w:r w:rsidR="00FC5B73" w:rsidRPr="00140956">
        <w:rPr>
          <w:lang w:val="en-GB"/>
        </w:rPr>
        <w:t xml:space="preserve"> and Connect Direct</w:t>
      </w:r>
      <w:r w:rsidRPr="00140956">
        <w:rPr>
          <w:lang w:val="en-GB"/>
        </w:rPr>
        <w:t>, although Reflections remains in place. File transfer is again controlled and monitored via shell scripts and TNG.</w:t>
      </w:r>
    </w:p>
    <w:p w14:paraId="409DB435" w14:textId="77777777" w:rsidR="000F5840" w:rsidRPr="00140956" w:rsidRDefault="000F5840" w:rsidP="00CB1B94">
      <w:pPr>
        <w:rPr>
          <w:highlight w:val="yellow"/>
          <w:lang w:val="en-GB"/>
        </w:rPr>
      </w:pPr>
    </w:p>
    <w:p w14:paraId="7D171E88" w14:textId="77777777" w:rsidR="000F5840" w:rsidRPr="00140956" w:rsidRDefault="000F5840" w:rsidP="00CB1B94">
      <w:pPr>
        <w:rPr>
          <w:lang w:val="en-GB"/>
        </w:rPr>
      </w:pPr>
      <w:r w:rsidRPr="00140956">
        <w:rPr>
          <w:lang w:val="en-GB"/>
        </w:rPr>
        <w:lastRenderedPageBreak/>
        <w:t xml:space="preserve">Databases are defined as data sources and managed in the deployment descriptors of the Java application and within the configuration of the </w:t>
      </w:r>
      <w:r w:rsidR="00170552" w:rsidRPr="00140956">
        <w:rPr>
          <w:lang w:val="en-GB"/>
        </w:rPr>
        <w:t>WebL</w:t>
      </w:r>
      <w:r w:rsidRPr="00140956">
        <w:rPr>
          <w:lang w:val="en-GB"/>
        </w:rPr>
        <w:t>ogic Managed Server configuration also.</w:t>
      </w:r>
    </w:p>
    <w:p w14:paraId="7AFB39F8" w14:textId="77777777" w:rsidR="000F5840" w:rsidRPr="00140956" w:rsidRDefault="000F5840" w:rsidP="00CB1B94">
      <w:pPr>
        <w:rPr>
          <w:lang w:val="en-GB"/>
        </w:rPr>
      </w:pPr>
    </w:p>
    <w:p w14:paraId="12EBD4F6" w14:textId="77777777" w:rsidR="000F5840" w:rsidRPr="00140956" w:rsidRDefault="000F5840" w:rsidP="00CB1B94">
      <w:pPr>
        <w:rPr>
          <w:lang w:val="en-GB"/>
        </w:rPr>
      </w:pPr>
      <w:r w:rsidRPr="00140956">
        <w:rPr>
          <w:lang w:val="en-GB"/>
        </w:rPr>
        <w:t xml:space="preserve">On the server side, Service Classes are implemented using </w:t>
      </w:r>
      <w:proofErr w:type="gramStart"/>
      <w:r w:rsidRPr="00140956">
        <w:rPr>
          <w:lang w:val="en-GB"/>
        </w:rPr>
        <w:t>Spring</w:t>
      </w:r>
      <w:proofErr w:type="gramEnd"/>
      <w:r w:rsidRPr="00140956">
        <w:rPr>
          <w:lang w:val="en-GB"/>
        </w:rPr>
        <w:t xml:space="preserve"> framework objects and Singleton classes, where appropriate.  Spring </w:t>
      </w:r>
      <w:proofErr w:type="spellStart"/>
      <w:r w:rsidR="00D36861" w:rsidRPr="00140956">
        <w:rPr>
          <w:lang w:val="en-GB"/>
        </w:rPr>
        <w:t>R</w:t>
      </w:r>
      <w:r w:rsidRPr="00140956">
        <w:rPr>
          <w:lang w:val="en-GB"/>
        </w:rPr>
        <w:t>emoting</w:t>
      </w:r>
      <w:proofErr w:type="spellEnd"/>
      <w:r w:rsidRPr="00140956">
        <w:rPr>
          <w:lang w:val="en-GB"/>
        </w:rPr>
        <w:t xml:space="preserve"> is used for service objects that cross the process boundary (e.g. when distributed events are propagated between event managers).</w:t>
      </w:r>
    </w:p>
    <w:p w14:paraId="7C558A33" w14:textId="77777777" w:rsidR="000F5840" w:rsidRPr="00140956" w:rsidRDefault="000F5840" w:rsidP="00CB1B94">
      <w:pPr>
        <w:rPr>
          <w:lang w:val="en-GB"/>
        </w:rPr>
      </w:pPr>
    </w:p>
    <w:p w14:paraId="78A3C680" w14:textId="77777777" w:rsidR="000F5840" w:rsidRPr="00140956" w:rsidRDefault="000F5840" w:rsidP="00CB1B94">
      <w:pPr>
        <w:rPr>
          <w:lang w:val="en-GB"/>
        </w:rPr>
      </w:pPr>
      <w:r w:rsidRPr="00140956">
        <w:rPr>
          <w:lang w:val="en-GB"/>
        </w:rPr>
        <w:t xml:space="preserve">Spring </w:t>
      </w:r>
      <w:proofErr w:type="spellStart"/>
      <w:r w:rsidR="00D36861" w:rsidRPr="00140956">
        <w:rPr>
          <w:lang w:val="en-GB"/>
        </w:rPr>
        <w:t>R</w:t>
      </w:r>
      <w:r w:rsidRPr="00140956">
        <w:rPr>
          <w:lang w:val="en-GB"/>
        </w:rPr>
        <w:t>emoting</w:t>
      </w:r>
      <w:proofErr w:type="spellEnd"/>
      <w:r w:rsidRPr="00140956">
        <w:rPr>
          <w:lang w:val="en-GB"/>
        </w:rPr>
        <w:t xml:space="preserve"> simplifies the creation of RMI-based services.  Any POJO service object can be exposed using </w:t>
      </w:r>
      <w:proofErr w:type="gramStart"/>
      <w:r w:rsidRPr="00140956">
        <w:rPr>
          <w:lang w:val="en-GB"/>
        </w:rPr>
        <w:t>Spring's</w:t>
      </w:r>
      <w:proofErr w:type="gramEnd"/>
      <w:r w:rsidRPr="00140956">
        <w:rPr>
          <w:lang w:val="en-GB"/>
        </w:rPr>
        <w:t xml:space="preserve"> </w:t>
      </w:r>
      <w:r w:rsidR="00313B98" w:rsidRPr="00140956">
        <w:rPr>
          <w:lang w:val="en-GB"/>
        </w:rPr>
        <w:t>‘</w:t>
      </w:r>
      <w:r w:rsidRPr="00140956">
        <w:rPr>
          <w:lang w:val="en-GB"/>
        </w:rPr>
        <w:t>service exporter</w:t>
      </w:r>
      <w:r w:rsidR="00313B98" w:rsidRPr="00140956">
        <w:rPr>
          <w:lang w:val="en-GB"/>
        </w:rPr>
        <w:t>’</w:t>
      </w:r>
      <w:r w:rsidRPr="00140956">
        <w:rPr>
          <w:lang w:val="en-GB"/>
        </w:rPr>
        <w:t>. In Java, the distributed service objects (especially the distributed events) are propagated between the event managers this way.</w:t>
      </w:r>
    </w:p>
    <w:p w14:paraId="3E0325FE" w14:textId="77777777" w:rsidR="000F5840" w:rsidRPr="00140956" w:rsidRDefault="000F5840">
      <w:pPr>
        <w:rPr>
          <w:lang w:val="en-GB"/>
        </w:rPr>
      </w:pPr>
    </w:p>
    <w:p w14:paraId="19D5671B" w14:textId="77777777" w:rsidR="000F5840" w:rsidRPr="00140956" w:rsidRDefault="000F5840">
      <w:pPr>
        <w:rPr>
          <w:lang w:val="en-GB"/>
        </w:rPr>
      </w:pPr>
    </w:p>
    <w:p w14:paraId="2AE12484" w14:textId="77777777" w:rsidR="000F5840" w:rsidRPr="00140956" w:rsidRDefault="000F5840">
      <w:pPr>
        <w:rPr>
          <w:lang w:val="en-GB"/>
        </w:rPr>
      </w:pPr>
    </w:p>
    <w:p w14:paraId="1A42AE27" w14:textId="77777777" w:rsidR="000F5840" w:rsidRPr="00140956" w:rsidRDefault="000F5840">
      <w:pPr>
        <w:pStyle w:val="Heading2"/>
        <w:tabs>
          <w:tab w:val="num" w:pos="1080"/>
        </w:tabs>
        <w:rPr>
          <w:lang w:val="en-GB"/>
        </w:rPr>
      </w:pPr>
      <w:bookmarkStart w:id="240" w:name="_Toc294083303"/>
      <w:bookmarkStart w:id="241" w:name="_Toc302124626"/>
      <w:bookmarkStart w:id="242" w:name="_Toc365448897"/>
      <w:r w:rsidRPr="00140956">
        <w:rPr>
          <w:lang w:val="en-GB"/>
        </w:rPr>
        <w:t>Subsystem Overview</w:t>
      </w:r>
      <w:bookmarkEnd w:id="240"/>
      <w:bookmarkEnd w:id="241"/>
      <w:bookmarkEnd w:id="242"/>
    </w:p>
    <w:p w14:paraId="0B1FCB9D" w14:textId="77777777" w:rsidR="000F5840" w:rsidRPr="00140956" w:rsidRDefault="000F5840" w:rsidP="0010086A">
      <w:pPr>
        <w:pStyle w:val="Info"/>
      </w:pPr>
      <w:r w:rsidRPr="00140956">
        <w:t xml:space="preserve">[If component or service-oriented development is included then describe how all packages and services provided by this project map into the overall enterprise application architecture. Indicate what major aspect of the enterprise application architecture a package or service </w:t>
      </w:r>
      <w:proofErr w:type="spellStart"/>
      <w:r w:rsidRPr="00140956">
        <w:t>fulfills</w:t>
      </w:r>
      <w:proofErr w:type="spellEnd"/>
      <w:r w:rsidRPr="00140956">
        <w:t>. Enterprise Application Architecture proposed by the Architecture Leadership team should be used as the basis for discussion in this section.  See the References section of this document for more information on the Enterprise Application Architecture diagrams.</w:t>
      </w:r>
    </w:p>
    <w:p w14:paraId="5DD2F769" w14:textId="77777777" w:rsidR="000F5840" w:rsidRPr="00140956" w:rsidRDefault="000F5840" w:rsidP="0010086A">
      <w:pPr>
        <w:pStyle w:val="Info"/>
      </w:pPr>
      <w:r w:rsidRPr="00140956">
        <w:t xml:space="preserve">If COTS products or extensions are included then describe the how all modules used by this project map into the overall enterprise application architecture.  Indicate what major aspect of the enterprise application architecture a module </w:t>
      </w:r>
      <w:proofErr w:type="spellStart"/>
      <w:r w:rsidRPr="00140956">
        <w:t>fulfills</w:t>
      </w:r>
      <w:proofErr w:type="spellEnd"/>
      <w:r w:rsidRPr="00140956">
        <w:t>. Enterprise Application Architecture proposed by the Architecture Leadership team should be used as the basis for discussion in this section.  See the References section of this document for more information on the Enterprise Application Architecture diagrams.]</w:t>
      </w:r>
    </w:p>
    <w:p w14:paraId="016A6BE3" w14:textId="77777777" w:rsidR="00E67290" w:rsidRPr="00140956" w:rsidRDefault="00E67290" w:rsidP="00E67290">
      <w:pPr>
        <w:rPr>
          <w:lang w:val="en-GB"/>
        </w:rPr>
      </w:pPr>
      <w:bookmarkStart w:id="243" w:name="_Toc535997034"/>
      <w:bookmarkStart w:id="244" w:name="_Toc294083304"/>
      <w:bookmarkStart w:id="245" w:name="_Toc302124627"/>
    </w:p>
    <w:p w14:paraId="6AB996CA" w14:textId="77777777" w:rsidR="00E67290" w:rsidRPr="00140956" w:rsidRDefault="00E67290" w:rsidP="00E67290">
      <w:pPr>
        <w:rPr>
          <w:lang w:val="en-GB"/>
        </w:rPr>
      </w:pPr>
      <w:r w:rsidRPr="00140956">
        <w:rPr>
          <w:lang w:val="en-GB"/>
        </w:rPr>
        <w:t>The following diagram shows the functional sub-systems of the GS Wholesale online systems and where they communicate with each other.</w:t>
      </w:r>
    </w:p>
    <w:p w14:paraId="6CDAAD7B" w14:textId="77777777" w:rsidR="00E67290" w:rsidRPr="00140956" w:rsidRDefault="00E67290" w:rsidP="00E67290">
      <w:pPr>
        <w:rPr>
          <w:lang w:val="en-GB"/>
        </w:rPr>
      </w:pPr>
    </w:p>
    <w:p w14:paraId="1C3E34C8" w14:textId="77777777" w:rsidR="00E67290" w:rsidRPr="00140956" w:rsidRDefault="00E67290" w:rsidP="00E67290">
      <w:pPr>
        <w:rPr>
          <w:lang w:val="en-GB"/>
        </w:rPr>
      </w:pPr>
      <w:r w:rsidRPr="00140956">
        <w:rPr>
          <w:lang w:val="en-GB"/>
        </w:rPr>
        <w:t>The modules are logical business components of GSW and are split by responsibility between Security, Metrics, Wholesale and Wholesale Online.</w:t>
      </w:r>
    </w:p>
    <w:p w14:paraId="197BA21E" w14:textId="77777777" w:rsidR="00E67290" w:rsidRPr="00140956" w:rsidRDefault="00E67290" w:rsidP="00E67290">
      <w:pPr>
        <w:jc w:val="center"/>
      </w:pPr>
      <w:r w:rsidRPr="00140956">
        <w:object w:dxaOrig="10259" w:dyaOrig="16296" w14:anchorId="6F1EF4E7">
          <v:shape id="_x0000_i1038" type="#_x0000_t75" style="width:322.4pt;height:513.15pt" o:ole="">
            <v:imagedata r:id="rId122" o:title=""/>
          </v:shape>
          <o:OLEObject Type="Embed" ProgID="Visio.Drawing.11" ShapeID="_x0000_i1038" DrawAspect="Content" ObjectID="_1484645517" r:id="rId123"/>
        </w:object>
      </w:r>
    </w:p>
    <w:p w14:paraId="37071AFC" w14:textId="77777777" w:rsidR="00E67290" w:rsidRPr="00140956" w:rsidRDefault="00E67290" w:rsidP="00E67290">
      <w:pPr>
        <w:rPr>
          <w:lang w:val="en-GB"/>
        </w:rPr>
      </w:pPr>
    </w:p>
    <w:p w14:paraId="26A31755" w14:textId="77777777" w:rsidR="00E67290" w:rsidRPr="00140956" w:rsidRDefault="00E67290" w:rsidP="00E67290">
      <w:pPr>
        <w:rPr>
          <w:lang w:val="en-GB"/>
        </w:rPr>
      </w:pPr>
    </w:p>
    <w:p w14:paraId="59C2CCED" w14:textId="77777777" w:rsidR="000F5840" w:rsidRPr="00140956" w:rsidRDefault="000F5840">
      <w:pPr>
        <w:pStyle w:val="Heading2"/>
        <w:tabs>
          <w:tab w:val="num" w:pos="1080"/>
        </w:tabs>
        <w:rPr>
          <w:lang w:val="en-GB"/>
        </w:rPr>
      </w:pPr>
      <w:bookmarkStart w:id="246" w:name="_Toc365448898"/>
      <w:r w:rsidRPr="00140956">
        <w:rPr>
          <w:lang w:val="en-GB"/>
        </w:rPr>
        <w:t>Architecturally Significant Design Packages or COTS Modules</w:t>
      </w:r>
      <w:bookmarkEnd w:id="243"/>
      <w:bookmarkEnd w:id="244"/>
      <w:bookmarkEnd w:id="245"/>
      <w:bookmarkEnd w:id="246"/>
    </w:p>
    <w:p w14:paraId="213C9104" w14:textId="77777777" w:rsidR="000F5840" w:rsidRPr="00140956" w:rsidRDefault="000F5840" w:rsidP="0010086A">
      <w:pPr>
        <w:pStyle w:val="Info"/>
      </w:pPr>
      <w:r w:rsidRPr="00140956">
        <w:t>[If component or service-oriented development is included then for each architecturally significant component package or service (not less than 20% of the project functionality), include a subsection with its name, a brief description, the interface definition, dependencies and a diagram with all significant classes and packages contained within it (required notation is UML2.X).  For each significant class in the component package/service, include its name and a brief description.</w:t>
      </w:r>
    </w:p>
    <w:p w14:paraId="2B941607" w14:textId="77777777" w:rsidR="000F5840" w:rsidRPr="00140956" w:rsidRDefault="000F5840" w:rsidP="0010086A">
      <w:pPr>
        <w:pStyle w:val="Info"/>
      </w:pPr>
      <w:r w:rsidRPr="00140956">
        <w:lastRenderedPageBreak/>
        <w:t>If COTS extensions are included then for each architecturally significant module in the COTS application that has been impacted by the extension, include a subsection with its name, a brief description, a summary of APIs, and a high-level design diagram.  Existing vendor design diagrams maybe referenced.]</w:t>
      </w:r>
    </w:p>
    <w:p w14:paraId="6B1DE0A2" w14:textId="77777777" w:rsidR="000F5840" w:rsidRPr="00140956" w:rsidRDefault="000F5840">
      <w:pPr>
        <w:rPr>
          <w:lang w:val="en-GB"/>
        </w:rPr>
      </w:pPr>
    </w:p>
    <w:p w14:paraId="743F9BBD" w14:textId="77777777" w:rsidR="000F5840" w:rsidRPr="00140956" w:rsidRDefault="000F5840">
      <w:pPr>
        <w:rPr>
          <w:lang w:val="en-GB"/>
        </w:rPr>
      </w:pPr>
      <w:proofErr w:type="gramStart"/>
      <w:r w:rsidRPr="00140956">
        <w:rPr>
          <w:lang w:val="en-GB"/>
        </w:rPr>
        <w:t>None.</w:t>
      </w:r>
      <w:proofErr w:type="gramEnd"/>
    </w:p>
    <w:p w14:paraId="47468949" w14:textId="77777777" w:rsidR="000F5840" w:rsidRPr="00140956" w:rsidRDefault="000F5840">
      <w:pPr>
        <w:rPr>
          <w:lang w:val="en-GB"/>
        </w:rPr>
      </w:pPr>
    </w:p>
    <w:p w14:paraId="780D9773" w14:textId="77777777" w:rsidR="000F5840" w:rsidRPr="00140956" w:rsidRDefault="000F5840">
      <w:pPr>
        <w:pStyle w:val="Heading2"/>
        <w:rPr>
          <w:lang w:val="en-GB"/>
        </w:rPr>
      </w:pPr>
      <w:bookmarkStart w:id="247" w:name="_Toc149732532"/>
      <w:bookmarkStart w:id="248" w:name="_Toc535997035"/>
      <w:bookmarkStart w:id="249" w:name="_Toc294083305"/>
      <w:bookmarkStart w:id="250" w:name="_Toc302124628"/>
      <w:bookmarkStart w:id="251" w:name="_Toc365448899"/>
      <w:bookmarkEnd w:id="247"/>
      <w:r w:rsidRPr="00140956">
        <w:rPr>
          <w:lang w:val="en-GB"/>
        </w:rPr>
        <w:t>Package Hierarchy</w:t>
      </w:r>
      <w:bookmarkEnd w:id="248"/>
      <w:bookmarkEnd w:id="249"/>
      <w:bookmarkEnd w:id="250"/>
      <w:bookmarkEnd w:id="251"/>
      <w:r w:rsidRPr="00140956">
        <w:rPr>
          <w:lang w:val="en-GB"/>
        </w:rPr>
        <w:t xml:space="preserve"> </w:t>
      </w:r>
    </w:p>
    <w:p w14:paraId="3C780021" w14:textId="77777777" w:rsidR="000F5840" w:rsidRPr="00140956" w:rsidRDefault="000F5840" w:rsidP="00C62E61">
      <w:pPr>
        <w:pStyle w:val="Info"/>
      </w:pPr>
      <w:r w:rsidRPr="00140956">
        <w:t xml:space="preserve">[If component or service-oriented development is included, then show the project’s components/services package hierarchy. Relationships and containment between packages should be shown in UML2.X notations, preferably using </w:t>
      </w:r>
      <w:r w:rsidR="00D36D30" w:rsidRPr="00140956">
        <w:t xml:space="preserve">GM </w:t>
      </w:r>
      <w:proofErr w:type="spellStart"/>
      <w:r w:rsidR="00D36D30" w:rsidRPr="00140956">
        <w:t>Financial</w:t>
      </w:r>
      <w:r w:rsidRPr="00140956">
        <w:t>’s</w:t>
      </w:r>
      <w:proofErr w:type="spellEnd"/>
      <w:r w:rsidRPr="00140956">
        <w:t xml:space="preserve"> standard </w:t>
      </w:r>
      <w:proofErr w:type="spellStart"/>
      <w:r w:rsidRPr="00140956">
        <w:t>modeling</w:t>
      </w:r>
      <w:proofErr w:type="spellEnd"/>
      <w:r w:rsidRPr="00140956">
        <w:t xml:space="preserve"> tool.  The naming convention for packages should be described.</w:t>
      </w:r>
    </w:p>
    <w:p w14:paraId="62A9B473" w14:textId="77777777" w:rsidR="000F5840" w:rsidRPr="00140956" w:rsidRDefault="000F5840" w:rsidP="00C62E61">
      <w:pPr>
        <w:pStyle w:val="Info"/>
      </w:pPr>
      <w:r w:rsidRPr="00140956">
        <w:t>We don’t need to show ALL Java packages here, but just pick the key ones.  Pick the architecturally-relevant ones.  This is a one-pager.</w:t>
      </w:r>
      <w:r w:rsidR="00C62E61">
        <w:t>]</w:t>
      </w:r>
    </w:p>
    <w:p w14:paraId="237C7E0A" w14:textId="77777777" w:rsidR="000F5840" w:rsidRPr="00140956" w:rsidRDefault="000F5840" w:rsidP="00380781">
      <w:pPr>
        <w:rPr>
          <w:lang w:val="en-GB"/>
        </w:rPr>
      </w:pPr>
      <w:r w:rsidRPr="00140956">
        <w:rPr>
          <w:lang w:val="en-GB"/>
        </w:rPr>
        <w:t>The following diagram shows the significant packages within the application code.  Each package gives a representative sample of the classes held within.</w:t>
      </w:r>
    </w:p>
    <w:p w14:paraId="79FC0C70" w14:textId="77777777" w:rsidR="000F5840" w:rsidRPr="00140956" w:rsidRDefault="00590177" w:rsidP="00380781">
      <w:pPr>
        <w:rPr>
          <w:lang w:val="en-GB"/>
        </w:rPr>
      </w:pPr>
      <w:r w:rsidRPr="00140956">
        <w:rPr>
          <w:noProof/>
          <w:lang w:val="en-GB" w:eastAsia="en-GB"/>
        </w:rPr>
        <w:drawing>
          <wp:inline distT="0" distB="0" distL="0" distR="0" wp14:anchorId="11A62FB1" wp14:editId="2F8050D3">
            <wp:extent cx="6448425" cy="5343525"/>
            <wp:effectExtent l="19050" t="0" r="9525" b="0"/>
            <wp:docPr id="8" name="Picture 7" descr="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ckage Diagram"/>
                    <pic:cNvPicPr>
                      <a:picLocks noChangeAspect="1" noChangeArrowheads="1"/>
                    </pic:cNvPicPr>
                  </pic:nvPicPr>
                  <pic:blipFill>
                    <a:blip r:embed="rId124" cstate="print"/>
                    <a:srcRect/>
                    <a:stretch>
                      <a:fillRect/>
                    </a:stretch>
                  </pic:blipFill>
                  <pic:spPr bwMode="auto">
                    <a:xfrm>
                      <a:off x="0" y="0"/>
                      <a:ext cx="6448425" cy="5343525"/>
                    </a:xfrm>
                    <a:prstGeom prst="rect">
                      <a:avLst/>
                    </a:prstGeom>
                    <a:noFill/>
                    <a:ln w="9525">
                      <a:noFill/>
                      <a:miter lim="800000"/>
                      <a:headEnd/>
                      <a:tailEnd/>
                    </a:ln>
                  </pic:spPr>
                </pic:pic>
              </a:graphicData>
            </a:graphic>
          </wp:inline>
        </w:drawing>
      </w:r>
    </w:p>
    <w:p w14:paraId="5576177A" w14:textId="77777777" w:rsidR="000F5840" w:rsidRPr="00140956" w:rsidRDefault="000F5840" w:rsidP="00380781">
      <w:pPr>
        <w:jc w:val="center"/>
        <w:rPr>
          <w:lang w:val="en-GB"/>
        </w:rPr>
      </w:pPr>
    </w:p>
    <w:p w14:paraId="2E6F87A7" w14:textId="77777777" w:rsidR="000F5840" w:rsidRPr="00140956" w:rsidRDefault="000F5840">
      <w:pPr>
        <w:pStyle w:val="Heading2"/>
        <w:tabs>
          <w:tab w:val="num" w:pos="1080"/>
        </w:tabs>
        <w:rPr>
          <w:lang w:val="en-GB"/>
        </w:rPr>
      </w:pPr>
      <w:bookmarkStart w:id="252" w:name="_Toc302116693"/>
      <w:bookmarkStart w:id="253" w:name="_Toc302124033"/>
      <w:bookmarkStart w:id="254" w:name="_Toc302124629"/>
      <w:bookmarkStart w:id="255" w:name="_Toc303845762"/>
      <w:bookmarkStart w:id="256" w:name="_Toc303845868"/>
      <w:bookmarkStart w:id="257" w:name="logical_view"/>
      <w:bookmarkStart w:id="258" w:name="_Toc535997036"/>
      <w:bookmarkStart w:id="259" w:name="_Toc294083306"/>
      <w:bookmarkStart w:id="260" w:name="_Toc302124630"/>
      <w:bookmarkStart w:id="261" w:name="_Toc365448900"/>
      <w:bookmarkEnd w:id="252"/>
      <w:bookmarkEnd w:id="253"/>
      <w:bookmarkEnd w:id="254"/>
      <w:bookmarkEnd w:id="255"/>
      <w:bookmarkEnd w:id="256"/>
      <w:bookmarkEnd w:id="257"/>
      <w:r w:rsidRPr="00140956">
        <w:rPr>
          <w:lang w:val="en-GB"/>
        </w:rPr>
        <w:lastRenderedPageBreak/>
        <w:t>Logical View of the Created Design Patterns or COTS Templates</w:t>
      </w:r>
      <w:bookmarkEnd w:id="258"/>
      <w:bookmarkEnd w:id="259"/>
      <w:bookmarkEnd w:id="260"/>
      <w:bookmarkEnd w:id="261"/>
    </w:p>
    <w:p w14:paraId="07B3CD77" w14:textId="77777777" w:rsidR="000F5840" w:rsidRPr="00140956" w:rsidRDefault="000F5840" w:rsidP="0010086A">
      <w:pPr>
        <w:pStyle w:val="Info"/>
      </w:pPr>
      <w:r w:rsidRPr="00140956">
        <w:t>[If component or service-oriented development is included then provide the logical view of any custom design patterns that have architectural significance for this project. The list of custom design patterns shown in Section 2.2.7 should be documented in this section.</w:t>
      </w:r>
    </w:p>
    <w:p w14:paraId="17DDFFC3" w14:textId="77777777" w:rsidR="000F5840" w:rsidRPr="00140956" w:rsidRDefault="000F5840" w:rsidP="0010086A">
      <w:pPr>
        <w:pStyle w:val="Info"/>
      </w:pPr>
      <w:r w:rsidRPr="00140956">
        <w:t>If COTS extensions are included then for each custom COTS template created provide a logical view indicating the architectural significance of the template.]</w:t>
      </w:r>
    </w:p>
    <w:p w14:paraId="3AA991CA" w14:textId="77777777" w:rsidR="000F5840" w:rsidRPr="00140956" w:rsidRDefault="000F5840" w:rsidP="00CB1B94">
      <w:pPr>
        <w:rPr>
          <w:lang w:val="en-GB"/>
        </w:rPr>
      </w:pPr>
    </w:p>
    <w:p w14:paraId="164AC3D5" w14:textId="77777777" w:rsidR="000F5840" w:rsidRPr="00140956" w:rsidRDefault="000F5840" w:rsidP="00CB1B94">
      <w:pPr>
        <w:rPr>
          <w:lang w:val="en-GB"/>
        </w:rPr>
      </w:pPr>
      <w:r w:rsidRPr="00140956">
        <w:rPr>
          <w:lang w:val="en-GB"/>
        </w:rPr>
        <w:t>None</w:t>
      </w:r>
    </w:p>
    <w:p w14:paraId="4D4786DD" w14:textId="77777777" w:rsidR="000F5840" w:rsidRPr="00140956" w:rsidRDefault="000F5840" w:rsidP="0046547B">
      <w:pPr>
        <w:pStyle w:val="Heading1"/>
        <w:rPr>
          <w:lang w:val="en-GB"/>
        </w:rPr>
      </w:pPr>
      <w:bookmarkStart w:id="262" w:name="_Toc535997037"/>
      <w:r w:rsidRPr="00140956">
        <w:rPr>
          <w:lang w:val="en-GB"/>
        </w:rPr>
        <w:br w:type="page"/>
      </w:r>
      <w:bookmarkStart w:id="263" w:name="_Toc294083307"/>
      <w:bookmarkStart w:id="264" w:name="_Toc302124631"/>
      <w:bookmarkStart w:id="265" w:name="_Toc365448901"/>
      <w:r w:rsidRPr="00140956">
        <w:rPr>
          <w:lang w:val="en-GB"/>
        </w:rPr>
        <w:lastRenderedPageBreak/>
        <w:t>Process View</w:t>
      </w:r>
      <w:bookmarkEnd w:id="262"/>
      <w:bookmarkEnd w:id="263"/>
      <w:bookmarkEnd w:id="264"/>
      <w:bookmarkEnd w:id="265"/>
    </w:p>
    <w:p w14:paraId="4C0DA6E0" w14:textId="77777777" w:rsidR="000F5840" w:rsidRPr="00140956" w:rsidRDefault="000F5840" w:rsidP="0010086A">
      <w:pPr>
        <w:pStyle w:val="Info"/>
      </w:pPr>
      <w:r w:rsidRPr="00140956">
        <w:t xml:space="preserve">[Describe the system's decomposition into lightweight processes (single threads of control) and heavyweight processes (groupings of lightweight processes).  Organize the section by significant groups of processes that communicate or interact to complete a significant feature such as a Use Case or technical requirement.  Describe the main modes of communication between processes. Indicate how durability and integrity are managed.  Indicate how performance is being optimized (e.g., what tuning parameters may be modified to impact process/thread response time, scalability, throughput and latency).  </w:t>
      </w:r>
    </w:p>
    <w:p w14:paraId="42C7AA01" w14:textId="77777777" w:rsidR="000F5840" w:rsidRPr="00140956" w:rsidRDefault="000F5840" w:rsidP="0010086A">
      <w:pPr>
        <w:pStyle w:val="Info"/>
      </w:pPr>
      <w:r w:rsidRPr="00140956">
        <w:t>If component or service-oriented development is included then depict the information requested using project specific sequence diagrams (object Interaction diagrams), using UML2.X notation. Where possible, diagrams should explain process interaction required for key use cases as listed in Use Case View Section.</w:t>
      </w:r>
    </w:p>
    <w:p w14:paraId="00D1BEE9" w14:textId="77777777" w:rsidR="000F5840" w:rsidRPr="00140956" w:rsidRDefault="000F5840" w:rsidP="0010086A">
      <w:pPr>
        <w:pStyle w:val="Info"/>
      </w:pPr>
      <w:r w:rsidRPr="00140956">
        <w:t>If COTS extensions are included then use existing vendor diagrams supplemented as necessary by project specific sequence diagrams and text discussion.</w:t>
      </w:r>
    </w:p>
    <w:p w14:paraId="09959C42" w14:textId="77777777" w:rsidR="000F5840" w:rsidRPr="00140956" w:rsidRDefault="000F5840" w:rsidP="00C62E61">
      <w:pPr>
        <w:pStyle w:val="Info"/>
      </w:pPr>
      <w:r w:rsidRPr="00140956">
        <w:t>Each architectural diagram should be accompanied with a description. Refer to Appendix A.</w:t>
      </w:r>
    </w:p>
    <w:p w14:paraId="4B983883" w14:textId="77777777" w:rsidR="000F5840" w:rsidRPr="00140956" w:rsidRDefault="000F5840" w:rsidP="00C62E61">
      <w:pPr>
        <w:pStyle w:val="Info"/>
      </w:pPr>
      <w:r w:rsidRPr="00140956">
        <w:t>This should be the execution view on the system.  Show the “system in motion</w:t>
      </w:r>
      <w:proofErr w:type="gramStart"/>
      <w:r w:rsidRPr="00140956">
        <w:t>”  e.g</w:t>
      </w:r>
      <w:proofErr w:type="gramEnd"/>
      <w:r w:rsidRPr="00140956">
        <w:t xml:space="preserve">. a scheduled task triggers the execution of a batch job.  Show in UML.  </w:t>
      </w:r>
      <w:proofErr w:type="gramStart"/>
      <w:r w:rsidRPr="00140956">
        <w:t>Sequence diagram to be used.</w:t>
      </w:r>
      <w:r w:rsidR="00C62E61">
        <w:t>]</w:t>
      </w:r>
      <w:proofErr w:type="gramEnd"/>
    </w:p>
    <w:p w14:paraId="29BCE932" w14:textId="77777777" w:rsidR="000F5840" w:rsidRDefault="000F5840" w:rsidP="006A452E">
      <w:pPr>
        <w:rPr>
          <w:lang w:val="en-GB"/>
        </w:rPr>
      </w:pPr>
    </w:p>
    <w:p w14:paraId="4F4AFF07" w14:textId="77777777" w:rsidR="00F54C95" w:rsidRDefault="006520C7" w:rsidP="006A452E">
      <w:pPr>
        <w:rPr>
          <w:lang w:val="en-GB"/>
        </w:rPr>
      </w:pPr>
      <w:r>
        <w:rPr>
          <w:lang w:val="en-GB"/>
        </w:rPr>
        <w:t>The process details for GSW are now included as part of the System Design Document (SDD), since the level of detail they provide is considered significantly deeper than is desired for an architectural overview, and only served to duplicate the information in two places.</w:t>
      </w:r>
    </w:p>
    <w:p w14:paraId="0B267D8C" w14:textId="77777777" w:rsidR="006520C7" w:rsidRDefault="006520C7" w:rsidP="006A452E">
      <w:pPr>
        <w:rPr>
          <w:lang w:val="en-GB"/>
        </w:rPr>
      </w:pPr>
    </w:p>
    <w:p w14:paraId="5EAB1AB5" w14:textId="77777777" w:rsidR="006520C7" w:rsidRPr="00140956" w:rsidRDefault="006520C7" w:rsidP="006A452E">
      <w:pPr>
        <w:rPr>
          <w:lang w:val="en-GB"/>
        </w:rPr>
      </w:pPr>
      <w:r>
        <w:rPr>
          <w:lang w:val="en-GB"/>
        </w:rPr>
        <w:t>Please consult the SDD for more detail.</w:t>
      </w:r>
      <w:r w:rsidR="002833D5">
        <w:rPr>
          <w:lang w:val="en-GB"/>
        </w:rPr>
        <w:t xml:space="preserve"> All the UML sequence diagrams are present for the identified scenarios in GSW.</w:t>
      </w:r>
    </w:p>
    <w:p w14:paraId="652C6A18" w14:textId="77777777" w:rsidR="006520C7" w:rsidRPr="006520C7" w:rsidRDefault="006520C7" w:rsidP="006520C7">
      <w:pPr>
        <w:rPr>
          <w:lang w:val="en-GB"/>
        </w:rPr>
      </w:pPr>
      <w:bookmarkStart w:id="266" w:name="_Toc535997038"/>
    </w:p>
    <w:p w14:paraId="73EEFA79" w14:textId="77777777" w:rsidR="006520C7" w:rsidRDefault="000F5840" w:rsidP="006520C7">
      <w:pPr>
        <w:rPr>
          <w:lang w:val="en-GB"/>
        </w:rPr>
      </w:pPr>
      <w:r w:rsidRPr="00140956">
        <w:rPr>
          <w:lang w:val="en-GB"/>
        </w:rPr>
        <w:br w:type="page"/>
      </w:r>
      <w:bookmarkStart w:id="267" w:name="_Toc294083310"/>
      <w:bookmarkStart w:id="268" w:name="_Toc302124635"/>
      <w:bookmarkStart w:id="269" w:name="_Toc365448905"/>
    </w:p>
    <w:p w14:paraId="320BF968" w14:textId="77777777" w:rsidR="000F5840" w:rsidRPr="00140956" w:rsidRDefault="000F5840">
      <w:pPr>
        <w:pStyle w:val="Heading1"/>
        <w:tabs>
          <w:tab w:val="num" w:pos="720"/>
        </w:tabs>
        <w:rPr>
          <w:lang w:val="en-GB"/>
        </w:rPr>
      </w:pPr>
      <w:r w:rsidRPr="00140956">
        <w:rPr>
          <w:lang w:val="en-GB"/>
        </w:rPr>
        <w:lastRenderedPageBreak/>
        <w:t>Deployment View</w:t>
      </w:r>
      <w:bookmarkEnd w:id="266"/>
      <w:bookmarkEnd w:id="267"/>
      <w:bookmarkEnd w:id="268"/>
      <w:bookmarkEnd w:id="269"/>
    </w:p>
    <w:p w14:paraId="106BD197" w14:textId="77777777" w:rsidR="000F5840" w:rsidRPr="00140956" w:rsidRDefault="000F5840" w:rsidP="0010086A">
      <w:pPr>
        <w:pStyle w:val="Info"/>
      </w:pPr>
      <w:r w:rsidRPr="00140956">
        <w:t xml:space="preserve">[Describe the physical platform configurations (processor/storage/COTS) for the system.  </w:t>
      </w:r>
    </w:p>
    <w:p w14:paraId="13545A49" w14:textId="77777777" w:rsidR="000F5840" w:rsidRPr="00140956" w:rsidRDefault="000F5840" w:rsidP="0010086A">
      <w:pPr>
        <w:pStyle w:val="Info"/>
      </w:pPr>
      <w:r w:rsidRPr="00140956">
        <w:t xml:space="preserve">If the system is to be deployed at multiple sites, provide a deployment view for each different site. </w:t>
      </w:r>
    </w:p>
    <w:p w14:paraId="2618607D" w14:textId="77777777" w:rsidR="000F5840" w:rsidRPr="00140956" w:rsidRDefault="000F5840" w:rsidP="0010086A">
      <w:pPr>
        <w:pStyle w:val="Info"/>
      </w:pPr>
      <w:r w:rsidRPr="00140956">
        <w:t xml:space="preserve">At a minimum for each configuration it should indicate the physical nodes (e.g., computers, CPUs, memory) and their interconnections (e.g., bus, LAN topology, point-to-point, WAN topology).  Include a mapping of the processes of the Process View onto the physical nodes. Also state the location of deployment (within </w:t>
      </w:r>
      <w:r w:rsidR="00D36D30" w:rsidRPr="00140956">
        <w:t>GM Financial</w:t>
      </w:r>
      <w:r w:rsidRPr="00140956">
        <w:t xml:space="preserve"> or outside).  The required notation is UML2.X.</w:t>
      </w:r>
    </w:p>
    <w:p w14:paraId="103A5735" w14:textId="77777777" w:rsidR="000F5840" w:rsidRPr="00140956" w:rsidRDefault="000F5840" w:rsidP="0010086A">
      <w:pPr>
        <w:pStyle w:val="Info"/>
      </w:pPr>
      <w:r w:rsidRPr="00140956">
        <w:t>Instead of a UML deployment view, projects may optionally substitute the Logical Infrastructure Drawing from the System Design Document template.  This Logical Infrastructure Drawing does not need to have all of its details completed - the finalized Logical Infrastructure Drawing is not due until the Construct Phase.</w:t>
      </w:r>
    </w:p>
    <w:p w14:paraId="29303DC9" w14:textId="77777777" w:rsidR="000F5840" w:rsidRPr="00140956" w:rsidRDefault="000F5840" w:rsidP="0010086A">
      <w:pPr>
        <w:pStyle w:val="Info"/>
      </w:pPr>
      <w:r w:rsidRPr="00140956">
        <w:t xml:space="preserve">In the table shown below please list all intended deployment sites that use the system being architected. Create a separate Deployment View for each deployment site that requires significantly different platform environment, scalability, </w:t>
      </w:r>
      <w:proofErr w:type="gramStart"/>
      <w:r w:rsidRPr="00140956">
        <w:t>availability</w:t>
      </w:r>
      <w:proofErr w:type="gramEnd"/>
      <w:r w:rsidRPr="00140956">
        <w:t xml:space="preserve"> or performance characteristics.  </w:t>
      </w:r>
    </w:p>
    <w:p w14:paraId="3ABEFDF8" w14:textId="77777777" w:rsidR="000F5840" w:rsidRPr="00140956" w:rsidRDefault="000F5840" w:rsidP="0010086A">
      <w:pPr>
        <w:pStyle w:val="Info"/>
      </w:pPr>
      <w:r w:rsidRPr="00140956">
        <w:t xml:space="preserve">Each architectural diagram should be accompanied with a description. Refer to Appendix </w:t>
      </w:r>
      <w:proofErr w:type="gramStart"/>
      <w:r w:rsidRPr="00140956">
        <w:t>A ]</w:t>
      </w:r>
      <w:proofErr w:type="gramEnd"/>
    </w:p>
    <w:p w14:paraId="4C21E48A" w14:textId="77777777" w:rsidR="000F5840" w:rsidRPr="00140956" w:rsidRDefault="000F5840">
      <w:pPr>
        <w:rPr>
          <w:lang w:val="en-GB"/>
        </w:rPr>
      </w:pPr>
    </w:p>
    <w:p w14:paraId="4B496CFB" w14:textId="77777777" w:rsidR="000F5840" w:rsidRPr="00140956" w:rsidRDefault="000F5840" w:rsidP="00CB1B94">
      <w:pPr>
        <w:rPr>
          <w:lang w:val="en-GB"/>
        </w:rPr>
      </w:pPr>
    </w:p>
    <w:p w14:paraId="5AE6B3C5" w14:textId="77777777" w:rsidR="003B1703" w:rsidRDefault="000F5840" w:rsidP="00CB1B94">
      <w:pPr>
        <w:rPr>
          <w:lang w:val="en-GB"/>
        </w:rPr>
      </w:pPr>
      <w:r w:rsidRPr="00140956">
        <w:rPr>
          <w:lang w:val="en-GB"/>
        </w:rPr>
        <w:t xml:space="preserve">The development environment </w:t>
      </w:r>
      <w:r w:rsidR="003B1703">
        <w:rPr>
          <w:lang w:val="en-GB"/>
        </w:rPr>
        <w:t>consists of several virtual machines hosted by the HP ES-LABS facility</w:t>
      </w:r>
      <w:r w:rsidR="00B90604" w:rsidRPr="00140956">
        <w:rPr>
          <w:lang w:val="en-GB"/>
        </w:rPr>
        <w:t>.</w:t>
      </w:r>
      <w:r w:rsidR="003B1703">
        <w:rPr>
          <w:lang w:val="en-GB"/>
        </w:rPr>
        <w:t xml:space="preserve"> </w:t>
      </w:r>
      <w:r w:rsidR="00CF54AD">
        <w:rPr>
          <w:lang w:val="en-GB"/>
        </w:rPr>
        <w:t xml:space="preserve">The environment is entirely within the HP private network, although there is the possibility of exposing the application out via the public internet if need be. </w:t>
      </w:r>
      <w:r w:rsidR="003B1703">
        <w:rPr>
          <w:lang w:val="en-GB"/>
        </w:rPr>
        <w:t xml:space="preserve">The physical hosting is of no relevance to the application team and the ES-LABS service handles all of the physical hosting and maintenance </w:t>
      </w:r>
      <w:r w:rsidR="00CF54AD">
        <w:rPr>
          <w:lang w:val="en-GB"/>
        </w:rPr>
        <w:t>as part of their service offering</w:t>
      </w:r>
      <w:r w:rsidR="003B1703">
        <w:rPr>
          <w:lang w:val="en-GB"/>
        </w:rPr>
        <w:t xml:space="preserve">. Development and system test run their own individual VMs for J2EE, COBOL and database partitions. This allows the two logical environments to be upgraded at different timeframes to different versions of software without impacting one another. </w:t>
      </w:r>
      <w:r w:rsidR="00CF54AD">
        <w:rPr>
          <w:lang w:val="en-GB"/>
        </w:rPr>
        <w:t xml:space="preserve">They can also be scaled independently over time, as needed. </w:t>
      </w:r>
      <w:r w:rsidR="003B1703">
        <w:rPr>
          <w:lang w:val="en-GB"/>
        </w:rPr>
        <w:t xml:space="preserve">Separate HP </w:t>
      </w:r>
      <w:proofErr w:type="spellStart"/>
      <w:r w:rsidR="003B1703">
        <w:rPr>
          <w:lang w:val="en-GB"/>
        </w:rPr>
        <w:t>ExStream</w:t>
      </w:r>
      <w:proofErr w:type="spellEnd"/>
      <w:r w:rsidR="003B1703">
        <w:rPr>
          <w:lang w:val="en-GB"/>
        </w:rPr>
        <w:t xml:space="preserve"> virtual machines for each provide document generation facilities.</w:t>
      </w:r>
    </w:p>
    <w:p w14:paraId="5F8B7D8F" w14:textId="77777777" w:rsidR="000F5840" w:rsidRPr="00140956" w:rsidRDefault="003B1703" w:rsidP="00CB1B94">
      <w:pPr>
        <w:rPr>
          <w:lang w:val="en-GB"/>
        </w:rPr>
      </w:pPr>
      <w:r w:rsidRPr="00140956" w:rsidDel="003B1703">
        <w:rPr>
          <w:lang w:val="en-GB"/>
        </w:rPr>
        <w:t xml:space="preserve"> </w:t>
      </w:r>
    </w:p>
    <w:p w14:paraId="055CAD7F" w14:textId="77777777" w:rsidR="000F5840" w:rsidRPr="00140956" w:rsidRDefault="000F5840" w:rsidP="00CB1B94">
      <w:pPr>
        <w:rPr>
          <w:lang w:val="en-GB"/>
        </w:rPr>
      </w:pPr>
      <w:r w:rsidRPr="00140956">
        <w:rPr>
          <w:lang w:val="en-GB"/>
        </w:rPr>
        <w:t xml:space="preserve">System Integration Test environments are hosted </w:t>
      </w:r>
      <w:r w:rsidR="003B1703">
        <w:rPr>
          <w:lang w:val="en-GB"/>
        </w:rPr>
        <w:t xml:space="preserve">within the GMF EA hosting compartment within Wynyard. They are </w:t>
      </w:r>
      <w:r w:rsidR="0023007C">
        <w:rPr>
          <w:lang w:val="en-GB"/>
        </w:rPr>
        <w:t>a mix of</w:t>
      </w:r>
      <w:r w:rsidR="003B1703">
        <w:rPr>
          <w:lang w:val="en-GB"/>
        </w:rPr>
        <w:t xml:space="preserve"> virtual server instances running on VMware</w:t>
      </w:r>
      <w:r w:rsidR="00977880">
        <w:rPr>
          <w:lang w:val="en-GB"/>
        </w:rPr>
        <w:t xml:space="preserve"> </w:t>
      </w:r>
      <w:r w:rsidR="0023007C">
        <w:rPr>
          <w:lang w:val="en-GB"/>
        </w:rPr>
        <w:t xml:space="preserve">and physical servers </w:t>
      </w:r>
      <w:r w:rsidR="003B1703">
        <w:rPr>
          <w:lang w:val="en-GB"/>
        </w:rPr>
        <w:t xml:space="preserve">– the application instance </w:t>
      </w:r>
      <w:r w:rsidR="0023007C">
        <w:rPr>
          <w:lang w:val="en-GB"/>
        </w:rPr>
        <w:t xml:space="preserve">runs on a virtual server whereas </w:t>
      </w:r>
      <w:r w:rsidR="003B1703">
        <w:rPr>
          <w:lang w:val="en-GB"/>
        </w:rPr>
        <w:t>the database instance</w:t>
      </w:r>
      <w:r w:rsidR="0023007C">
        <w:rPr>
          <w:lang w:val="en-GB"/>
        </w:rPr>
        <w:t xml:space="preserve"> runs on a physical server</w:t>
      </w:r>
      <w:r w:rsidR="003B1703">
        <w:rPr>
          <w:lang w:val="en-GB"/>
        </w:rPr>
        <w:t xml:space="preserve">. Each server </w:t>
      </w:r>
      <w:r w:rsidRPr="00140956">
        <w:rPr>
          <w:lang w:val="en-GB"/>
        </w:rPr>
        <w:t>provides a</w:t>
      </w:r>
      <w:r w:rsidR="003B1703">
        <w:rPr>
          <w:lang w:val="en-GB"/>
        </w:rPr>
        <w:t xml:space="preserve">n </w:t>
      </w:r>
      <w:r w:rsidRPr="00140956">
        <w:rPr>
          <w:lang w:val="en-GB"/>
        </w:rPr>
        <w:t>effective hardware spec</w:t>
      </w:r>
      <w:r w:rsidR="0023007C">
        <w:rPr>
          <w:lang w:val="en-GB"/>
        </w:rPr>
        <w:t>ification</w:t>
      </w:r>
      <w:r w:rsidRPr="00140956">
        <w:rPr>
          <w:lang w:val="en-GB"/>
        </w:rPr>
        <w:t xml:space="preserve"> of 1 CPU core and 8GB of memory.</w:t>
      </w:r>
    </w:p>
    <w:p w14:paraId="4F788CBF" w14:textId="77777777" w:rsidR="000F5840" w:rsidRPr="00140956" w:rsidRDefault="000F5840" w:rsidP="00CB1B94">
      <w:pPr>
        <w:rPr>
          <w:lang w:val="en-GB"/>
        </w:rPr>
      </w:pPr>
    </w:p>
    <w:p w14:paraId="5EBC4A49" w14:textId="77777777" w:rsidR="000F5840" w:rsidRPr="00140956" w:rsidRDefault="003B1703" w:rsidP="00CB1B94">
      <w:pPr>
        <w:rPr>
          <w:lang w:val="en-GB"/>
        </w:rPr>
      </w:pPr>
      <w:r>
        <w:rPr>
          <w:lang w:val="en-GB"/>
        </w:rPr>
        <w:t xml:space="preserve">UK </w:t>
      </w:r>
      <w:r w:rsidR="000F5840" w:rsidRPr="00140956">
        <w:rPr>
          <w:lang w:val="en-GB"/>
        </w:rPr>
        <w:t>Pre-production</w:t>
      </w:r>
      <w:r w:rsidR="00B90604" w:rsidRPr="00140956">
        <w:rPr>
          <w:lang w:val="en-GB"/>
        </w:rPr>
        <w:t xml:space="preserve"> </w:t>
      </w:r>
      <w:r>
        <w:rPr>
          <w:lang w:val="en-GB"/>
        </w:rPr>
        <w:t xml:space="preserve">is </w:t>
      </w:r>
      <w:r w:rsidR="00B90604" w:rsidRPr="00140956">
        <w:rPr>
          <w:lang w:val="en-GB"/>
        </w:rPr>
        <w:t xml:space="preserve">located in the </w:t>
      </w:r>
      <w:r>
        <w:rPr>
          <w:lang w:val="en-GB"/>
        </w:rPr>
        <w:t>Wynyard data centre and provides 1</w:t>
      </w:r>
      <w:r w:rsidR="003D74B4">
        <w:rPr>
          <w:lang w:val="en-GB"/>
        </w:rPr>
        <w:t>4</w:t>
      </w:r>
      <w:r>
        <w:rPr>
          <w:lang w:val="en-GB"/>
        </w:rPr>
        <w:t xml:space="preserve"> servers – 6 </w:t>
      </w:r>
      <w:r w:rsidR="0023007C">
        <w:rPr>
          <w:lang w:val="en-GB"/>
        </w:rPr>
        <w:t xml:space="preserve">virtual </w:t>
      </w:r>
      <w:r w:rsidR="003D74B4">
        <w:rPr>
          <w:lang w:val="en-GB"/>
        </w:rPr>
        <w:t xml:space="preserve">application servers, </w:t>
      </w:r>
      <w:r w:rsidR="0023007C">
        <w:rPr>
          <w:lang w:val="en-GB"/>
        </w:rPr>
        <w:t>2 physical database servers (1 primary; 1 local failover)</w:t>
      </w:r>
      <w:r>
        <w:rPr>
          <w:lang w:val="en-GB"/>
        </w:rPr>
        <w:t xml:space="preserve"> and 1 common server for </w:t>
      </w:r>
      <w:proofErr w:type="spellStart"/>
      <w:r>
        <w:rPr>
          <w:lang w:val="en-GB"/>
        </w:rPr>
        <w:t>Microfocus</w:t>
      </w:r>
      <w:proofErr w:type="spellEnd"/>
      <w:r>
        <w:rPr>
          <w:lang w:val="en-GB"/>
        </w:rPr>
        <w:t xml:space="preserve"> COBOL.</w:t>
      </w:r>
    </w:p>
    <w:p w14:paraId="787AB69F" w14:textId="77777777" w:rsidR="000F5840" w:rsidRPr="00140956" w:rsidRDefault="000F5840" w:rsidP="00CB1B94">
      <w:pPr>
        <w:rPr>
          <w:lang w:val="en-GB"/>
        </w:rPr>
      </w:pPr>
    </w:p>
    <w:p w14:paraId="16BCE561" w14:textId="77777777" w:rsidR="00F56D20" w:rsidRPr="00140956" w:rsidRDefault="003B1703" w:rsidP="00CB1B94">
      <w:pPr>
        <w:rPr>
          <w:lang w:val="en-GB"/>
        </w:rPr>
      </w:pPr>
      <w:r>
        <w:rPr>
          <w:lang w:val="en-GB"/>
        </w:rPr>
        <w:t xml:space="preserve">UK </w:t>
      </w:r>
      <w:r w:rsidR="000F5840" w:rsidRPr="00140956">
        <w:rPr>
          <w:lang w:val="en-GB"/>
        </w:rPr>
        <w:t>Production</w:t>
      </w:r>
      <w:r>
        <w:rPr>
          <w:lang w:val="en-GB"/>
        </w:rPr>
        <w:t xml:space="preserve"> is</w:t>
      </w:r>
      <w:r w:rsidR="000F5840" w:rsidRPr="00140956">
        <w:rPr>
          <w:lang w:val="en-GB"/>
        </w:rPr>
        <w:t xml:space="preserve"> </w:t>
      </w:r>
      <w:r w:rsidR="00B90604" w:rsidRPr="00140956">
        <w:rPr>
          <w:lang w:val="en-GB"/>
        </w:rPr>
        <w:t xml:space="preserve">located in the </w:t>
      </w:r>
      <w:proofErr w:type="spellStart"/>
      <w:r>
        <w:rPr>
          <w:lang w:val="en-GB"/>
        </w:rPr>
        <w:t>Doxford</w:t>
      </w:r>
      <w:proofErr w:type="spellEnd"/>
      <w:r>
        <w:rPr>
          <w:lang w:val="en-GB"/>
        </w:rPr>
        <w:t xml:space="preserve"> </w:t>
      </w:r>
      <w:r w:rsidR="003D74B4">
        <w:rPr>
          <w:lang w:val="en-GB"/>
        </w:rPr>
        <w:t>data centre and also provides 14</w:t>
      </w:r>
      <w:r>
        <w:rPr>
          <w:lang w:val="en-GB"/>
        </w:rPr>
        <w:t xml:space="preserve"> server</w:t>
      </w:r>
      <w:r w:rsidR="003D74B4">
        <w:rPr>
          <w:lang w:val="en-GB"/>
        </w:rPr>
        <w:t xml:space="preserve">s identical to pre-production; 6 application servers, </w:t>
      </w:r>
      <w:r w:rsidR="0023007C">
        <w:rPr>
          <w:lang w:val="en-GB"/>
        </w:rPr>
        <w:t>2</w:t>
      </w:r>
      <w:r>
        <w:rPr>
          <w:lang w:val="en-GB"/>
        </w:rPr>
        <w:t xml:space="preserve"> database servers</w:t>
      </w:r>
      <w:r w:rsidR="0023007C">
        <w:rPr>
          <w:lang w:val="en-GB"/>
        </w:rPr>
        <w:t xml:space="preserve"> (1 primary; 1 local failover)</w:t>
      </w:r>
      <w:r>
        <w:rPr>
          <w:lang w:val="en-GB"/>
        </w:rPr>
        <w:t xml:space="preserve"> and 1 COBOL server.</w:t>
      </w:r>
    </w:p>
    <w:p w14:paraId="67B87834" w14:textId="77777777" w:rsidR="004B26AE" w:rsidRPr="00140956" w:rsidRDefault="004B26AE" w:rsidP="00CB1B94">
      <w:pPr>
        <w:rPr>
          <w:lang w:val="en-GB"/>
        </w:rPr>
      </w:pPr>
    </w:p>
    <w:p w14:paraId="2AE8450C" w14:textId="77777777" w:rsidR="004B26AE" w:rsidRPr="00E351DD" w:rsidRDefault="004B26AE" w:rsidP="00CB1B94">
      <w:pPr>
        <w:rPr>
          <w:b/>
          <w:i/>
          <w:lang w:val="fr-FR"/>
        </w:rPr>
      </w:pPr>
      <w:r w:rsidRPr="00E351DD">
        <w:rPr>
          <w:b/>
          <w:i/>
          <w:lang w:val="fr-FR"/>
        </w:rPr>
        <w:t xml:space="preserve">Client Java </w:t>
      </w:r>
      <w:proofErr w:type="spellStart"/>
      <w:r w:rsidRPr="00E351DD">
        <w:rPr>
          <w:b/>
          <w:i/>
          <w:lang w:val="fr-FR"/>
        </w:rPr>
        <w:t>Runtime</w:t>
      </w:r>
      <w:proofErr w:type="spellEnd"/>
      <w:r w:rsidRPr="00E351DD">
        <w:rPr>
          <w:b/>
          <w:i/>
          <w:lang w:val="fr-FR"/>
        </w:rPr>
        <w:t xml:space="preserve"> </w:t>
      </w:r>
      <w:proofErr w:type="spellStart"/>
      <w:r w:rsidRPr="00E351DD">
        <w:rPr>
          <w:b/>
          <w:i/>
          <w:lang w:val="fr-FR"/>
        </w:rPr>
        <w:t>Environment</w:t>
      </w:r>
      <w:proofErr w:type="spellEnd"/>
      <w:r w:rsidR="00CC2B18" w:rsidRPr="00E351DD">
        <w:rPr>
          <w:b/>
          <w:i/>
          <w:lang w:val="fr-FR"/>
        </w:rPr>
        <w:t xml:space="preserve"> (JRE)</w:t>
      </w:r>
    </w:p>
    <w:p w14:paraId="2BADB540" w14:textId="77777777" w:rsidR="004B26AE" w:rsidRPr="001C3517" w:rsidRDefault="004B26AE" w:rsidP="00C62E61">
      <w:pPr>
        <w:rPr>
          <w:lang w:val="en-GB"/>
        </w:rPr>
      </w:pPr>
      <w:r w:rsidRPr="008114CB">
        <w:rPr>
          <w:lang w:val="en-GB"/>
        </w:rPr>
        <w:t>The thick client applications of GSW (</w:t>
      </w:r>
      <w:r w:rsidR="008114CB" w:rsidRPr="008114CB">
        <w:rPr>
          <w:lang w:val="en-GB"/>
        </w:rPr>
        <w:t>namely</w:t>
      </w:r>
      <w:r w:rsidR="00EE5C28">
        <w:rPr>
          <w:lang w:val="en-GB"/>
        </w:rPr>
        <w:t>:</w:t>
      </w:r>
      <w:r w:rsidR="00EE5C28" w:rsidRPr="008114CB">
        <w:rPr>
          <w:lang w:val="en-GB"/>
        </w:rPr>
        <w:t xml:space="preserve"> </w:t>
      </w:r>
      <w:r w:rsidRPr="008114CB">
        <w:rPr>
          <w:lang w:val="en-GB"/>
        </w:rPr>
        <w:t xml:space="preserve">Wholesale and Security) </w:t>
      </w:r>
      <w:r w:rsidR="008114CB" w:rsidRPr="008114CB">
        <w:rPr>
          <w:lang w:val="en-GB"/>
        </w:rPr>
        <w:t>are</w:t>
      </w:r>
      <w:r w:rsidRPr="008114CB">
        <w:rPr>
          <w:lang w:val="en-GB"/>
        </w:rPr>
        <w:t xml:space="preserve"> deployed to and executed on branch users’ PCs.  </w:t>
      </w:r>
      <w:r w:rsidR="00EA292D">
        <w:rPr>
          <w:lang w:val="en-GB"/>
        </w:rPr>
        <w:t>T</w:t>
      </w:r>
      <w:r w:rsidRPr="008114CB">
        <w:rPr>
          <w:lang w:val="en-GB"/>
        </w:rPr>
        <w:t xml:space="preserve">hese GSW components </w:t>
      </w:r>
      <w:r w:rsidR="00EA292D">
        <w:rPr>
          <w:lang w:val="en-GB"/>
        </w:rPr>
        <w:t>are</w:t>
      </w:r>
      <w:r w:rsidRPr="001C3517">
        <w:rPr>
          <w:lang w:val="en-GB"/>
        </w:rPr>
        <w:t xml:space="preserve"> ‘certified’ for execution on the following client JREs:</w:t>
      </w:r>
    </w:p>
    <w:p w14:paraId="420F3490" w14:textId="77777777" w:rsidR="004B26AE" w:rsidRPr="001C3517" w:rsidRDefault="004B26AE" w:rsidP="00C62E61">
      <w:pPr>
        <w:rPr>
          <w:lang w:val="en-GB"/>
        </w:rPr>
      </w:pPr>
    </w:p>
    <w:p w14:paraId="5C6049C2" w14:textId="77777777" w:rsidR="004B26AE" w:rsidRPr="00E50EE1" w:rsidRDefault="004B26AE" w:rsidP="00C62E61">
      <w:pPr>
        <w:rPr>
          <w:lang w:val="en-GB"/>
        </w:rPr>
      </w:pPr>
      <w:r w:rsidRPr="001C3517">
        <w:rPr>
          <w:lang w:val="en-GB"/>
        </w:rPr>
        <w:tab/>
      </w:r>
      <w:r w:rsidRPr="00E50EE1">
        <w:rPr>
          <w:lang w:val="en-GB"/>
        </w:rPr>
        <w:t>Java 6 Update 45</w:t>
      </w:r>
    </w:p>
    <w:p w14:paraId="74FA8252" w14:textId="77777777" w:rsidR="00EE5C28" w:rsidRPr="00E50EE1" w:rsidRDefault="00EE5C28" w:rsidP="00EE5C28">
      <w:pPr>
        <w:rPr>
          <w:lang w:val="en-GB"/>
        </w:rPr>
      </w:pPr>
      <w:r w:rsidRPr="00E50EE1">
        <w:rPr>
          <w:lang w:val="en-GB"/>
        </w:rPr>
        <w:tab/>
        <w:t>Java 7 Update 40</w:t>
      </w:r>
    </w:p>
    <w:p w14:paraId="496684BE" w14:textId="77777777" w:rsidR="00EE5C28" w:rsidRPr="00E50EE1" w:rsidRDefault="00EE5C28" w:rsidP="00EE5C28">
      <w:pPr>
        <w:ind w:left="720"/>
        <w:rPr>
          <w:i/>
          <w:lang w:val="en-GB"/>
        </w:rPr>
      </w:pPr>
      <w:r w:rsidRPr="00E50EE1">
        <w:rPr>
          <w:i/>
          <w:lang w:val="en-GB"/>
        </w:rPr>
        <w:t>Java 8 is not yet certified</w:t>
      </w:r>
    </w:p>
    <w:p w14:paraId="7CFF37B9" w14:textId="77777777" w:rsidR="00F56D20" w:rsidRDefault="00F56D20" w:rsidP="00C62E61">
      <w:pPr>
        <w:rPr>
          <w:lang w:val="en-GB"/>
        </w:rPr>
      </w:pPr>
    </w:p>
    <w:p w14:paraId="6609B814" w14:textId="77777777" w:rsidR="008A302E" w:rsidRDefault="004B26AE" w:rsidP="00C62E61">
      <w:pPr>
        <w:rPr>
          <w:lang w:val="en-GB"/>
        </w:rPr>
      </w:pPr>
      <w:r w:rsidRPr="00140956">
        <w:rPr>
          <w:lang w:val="en-GB"/>
        </w:rPr>
        <w:t xml:space="preserve">The certification for these versions of Java is given on the understanding that a full regression test of all thick client functionality has NOT been carried out against the given Java versions, but that all System Testing for the release has been performed by testers with one of these versions </w:t>
      </w:r>
      <w:r w:rsidRPr="00140956">
        <w:rPr>
          <w:lang w:val="en-GB"/>
        </w:rPr>
        <w:lastRenderedPageBreak/>
        <w:t>installed and additional System Test cases have been written and executed to cover JRE changes considered relevant to GSW reported in the Oracle Release Notes.</w:t>
      </w:r>
    </w:p>
    <w:p w14:paraId="1DE7CB7B" w14:textId="77777777" w:rsidR="004B26AE" w:rsidRPr="00140956" w:rsidRDefault="004B26AE" w:rsidP="00CB1B94">
      <w:pPr>
        <w:rPr>
          <w:lang w:val="en-GB"/>
        </w:rPr>
      </w:pPr>
    </w:p>
    <w:p w14:paraId="6075FCF5" w14:textId="77777777" w:rsidR="00F56D20" w:rsidRPr="00140956" w:rsidRDefault="00F56D20" w:rsidP="00AA4A1B">
      <w:pPr>
        <w:pStyle w:val="Heading2"/>
        <w:jc w:val="both"/>
        <w:rPr>
          <w:lang w:val="en-GB"/>
        </w:rPr>
      </w:pPr>
      <w:bookmarkStart w:id="270" w:name="_Toc365448906"/>
      <w:r w:rsidRPr="00140956">
        <w:rPr>
          <w:lang w:val="en-GB"/>
        </w:rPr>
        <w:t>China Deployment View</w:t>
      </w:r>
      <w:bookmarkEnd w:id="270"/>
    </w:p>
    <w:p w14:paraId="29762397" w14:textId="77777777" w:rsidR="00F56D20" w:rsidRPr="00140956" w:rsidRDefault="00F56D20" w:rsidP="00CB1B94">
      <w:pPr>
        <w:rPr>
          <w:lang w:val="en-GB"/>
        </w:rPr>
      </w:pPr>
    </w:p>
    <w:p w14:paraId="34401081" w14:textId="77777777" w:rsidR="00B40E98" w:rsidRDefault="00FC5B73" w:rsidP="00CB1B94">
      <w:pPr>
        <w:rPr>
          <w:lang w:val="en-GB"/>
        </w:rPr>
      </w:pPr>
      <w:r w:rsidRPr="00140956">
        <w:rPr>
          <w:lang w:val="en-GB"/>
        </w:rPr>
        <w:t xml:space="preserve">China has been separated from the APO region in </w:t>
      </w:r>
      <w:proofErr w:type="spellStart"/>
      <w:r w:rsidRPr="00140956">
        <w:rPr>
          <w:lang w:val="en-GB"/>
        </w:rPr>
        <w:t>Doxford</w:t>
      </w:r>
      <w:proofErr w:type="spellEnd"/>
      <w:r w:rsidRPr="00140956">
        <w:rPr>
          <w:lang w:val="en-GB"/>
        </w:rPr>
        <w:t xml:space="preserve"> and moved to its own environment running off </w:t>
      </w:r>
      <w:r w:rsidR="003D74B4">
        <w:rPr>
          <w:lang w:val="en-GB"/>
        </w:rPr>
        <w:t xml:space="preserve">virtual </w:t>
      </w:r>
      <w:r w:rsidRPr="00140956">
        <w:rPr>
          <w:lang w:val="en-GB"/>
        </w:rPr>
        <w:t xml:space="preserve">machines in Shanghai.  </w:t>
      </w:r>
      <w:r w:rsidR="00F56D20" w:rsidRPr="00140956">
        <w:rPr>
          <w:lang w:val="en-GB"/>
        </w:rPr>
        <w:t xml:space="preserve">Pre-production </w:t>
      </w:r>
      <w:r w:rsidR="0023007C">
        <w:rPr>
          <w:lang w:val="en-GB"/>
        </w:rPr>
        <w:t>consists of 1</w:t>
      </w:r>
      <w:r w:rsidR="003D74B4">
        <w:rPr>
          <w:lang w:val="en-GB"/>
        </w:rPr>
        <w:t xml:space="preserve"> virtual server</w:t>
      </w:r>
      <w:r w:rsidR="0023007C">
        <w:rPr>
          <w:lang w:val="en-GB"/>
        </w:rPr>
        <w:t xml:space="preserve"> (application) and 1 physical (database</w:t>
      </w:r>
      <w:r w:rsidR="003D74B4">
        <w:rPr>
          <w:lang w:val="en-GB"/>
        </w:rPr>
        <w:t>) located in the China Telecom secondary data centre</w:t>
      </w:r>
      <w:r w:rsidR="00F56D20" w:rsidRPr="00140956">
        <w:rPr>
          <w:lang w:val="en-GB"/>
        </w:rPr>
        <w:t>.</w:t>
      </w:r>
      <w:r w:rsidRPr="00140956">
        <w:rPr>
          <w:lang w:val="en-GB"/>
        </w:rPr>
        <w:t xml:space="preserve"> </w:t>
      </w:r>
      <w:r w:rsidR="003D74B4">
        <w:rPr>
          <w:lang w:val="en-GB"/>
        </w:rPr>
        <w:t xml:space="preserve">China </w:t>
      </w:r>
      <w:r w:rsidR="00F56D20" w:rsidRPr="00140956">
        <w:rPr>
          <w:lang w:val="en-GB"/>
        </w:rPr>
        <w:t xml:space="preserve">Production </w:t>
      </w:r>
      <w:r w:rsidR="0023007C">
        <w:rPr>
          <w:lang w:val="en-GB"/>
        </w:rPr>
        <w:t>consists of the same (1</w:t>
      </w:r>
      <w:r w:rsidR="003D74B4">
        <w:rPr>
          <w:lang w:val="en-GB"/>
        </w:rPr>
        <w:t xml:space="preserve"> virtual </w:t>
      </w:r>
      <w:r w:rsidR="0023007C">
        <w:rPr>
          <w:lang w:val="en-GB"/>
        </w:rPr>
        <w:t xml:space="preserve">application, </w:t>
      </w:r>
      <w:r w:rsidR="003D74B4">
        <w:rPr>
          <w:lang w:val="en-GB"/>
        </w:rPr>
        <w:t xml:space="preserve">1 </w:t>
      </w:r>
      <w:r w:rsidR="0023007C">
        <w:rPr>
          <w:lang w:val="en-GB"/>
        </w:rPr>
        <w:t xml:space="preserve">physical </w:t>
      </w:r>
      <w:r w:rsidR="003D74B4">
        <w:rPr>
          <w:lang w:val="en-GB"/>
        </w:rPr>
        <w:t>database) located in the Shanghai Data Solutions data centre</w:t>
      </w:r>
      <w:r w:rsidR="00F56D20" w:rsidRPr="00140956">
        <w:rPr>
          <w:lang w:val="en-GB"/>
        </w:rPr>
        <w:t xml:space="preserve">. </w:t>
      </w:r>
      <w:r w:rsidR="007B1BCE" w:rsidRPr="00140956">
        <w:rPr>
          <w:lang w:val="en-GB"/>
        </w:rPr>
        <w:t xml:space="preserve">In China, the Security and Metrics database instances are located </w:t>
      </w:r>
      <w:r w:rsidR="0023007C">
        <w:rPr>
          <w:lang w:val="en-GB"/>
        </w:rPr>
        <w:t>on</w:t>
      </w:r>
      <w:r w:rsidR="003D74B4" w:rsidRPr="00140956">
        <w:rPr>
          <w:lang w:val="en-GB"/>
        </w:rPr>
        <w:t xml:space="preserve"> </w:t>
      </w:r>
      <w:r w:rsidR="007B1BCE" w:rsidRPr="00140956">
        <w:rPr>
          <w:lang w:val="en-GB"/>
        </w:rPr>
        <w:t xml:space="preserve">the same </w:t>
      </w:r>
      <w:r w:rsidR="003D74B4">
        <w:rPr>
          <w:lang w:val="en-GB"/>
        </w:rPr>
        <w:t>server</w:t>
      </w:r>
      <w:r w:rsidR="003D74B4" w:rsidRPr="00140956">
        <w:rPr>
          <w:lang w:val="en-GB"/>
        </w:rPr>
        <w:t xml:space="preserve"> </w:t>
      </w:r>
      <w:r w:rsidR="007B1BCE" w:rsidRPr="00140956">
        <w:rPr>
          <w:lang w:val="en-GB"/>
        </w:rPr>
        <w:t>as the Wholesale China database</w:t>
      </w:r>
      <w:r w:rsidR="003D74B4">
        <w:rPr>
          <w:lang w:val="en-GB"/>
        </w:rPr>
        <w:t>.</w:t>
      </w:r>
      <w:r w:rsidR="00B40E98">
        <w:rPr>
          <w:lang w:val="en-GB"/>
        </w:rPr>
        <w:t xml:space="preserve"> China does not have its own development or SIT environments.</w:t>
      </w:r>
      <w:r w:rsidR="0023007C">
        <w:rPr>
          <w:lang w:val="en-GB"/>
        </w:rPr>
        <w:t xml:space="preserve"> Web servers are virtualised within a separate Blade enclosure using two or more Blade servers (necessary for redundancy).</w:t>
      </w:r>
    </w:p>
    <w:p w14:paraId="18C5E4A1" w14:textId="77777777" w:rsidR="00B40E98" w:rsidRDefault="00B40E98" w:rsidP="00CB1B94">
      <w:pPr>
        <w:rPr>
          <w:lang w:val="en-GB"/>
        </w:rPr>
      </w:pPr>
    </w:p>
    <w:p w14:paraId="7AE0BE11" w14:textId="77777777" w:rsidR="000F5840" w:rsidRPr="00140956" w:rsidRDefault="00B40E98" w:rsidP="00CB1B94">
      <w:pPr>
        <w:rPr>
          <w:lang w:val="en-GB"/>
        </w:rPr>
      </w:pPr>
      <w:r>
        <w:rPr>
          <w:lang w:val="en-GB"/>
        </w:rPr>
        <w:t>Each environment below includes a separate diagram showing the deployment used for China.</w:t>
      </w:r>
    </w:p>
    <w:p w14:paraId="1AE87A41" w14:textId="77777777" w:rsidR="000F5840" w:rsidRPr="00140956" w:rsidRDefault="000F5840" w:rsidP="00CB1B94">
      <w:pPr>
        <w:rPr>
          <w:lang w:val="en-GB"/>
        </w:rPr>
      </w:pPr>
    </w:p>
    <w:p w14:paraId="63A6CEA0" w14:textId="77777777" w:rsidR="000F5840" w:rsidRPr="00140956" w:rsidRDefault="000F5840" w:rsidP="00CB1B94">
      <w:pPr>
        <w:rPr>
          <w:b/>
          <w:u w:val="single"/>
          <w:lang w:val="en-GB"/>
        </w:rPr>
      </w:pPr>
      <w:r w:rsidRPr="00140956">
        <w:rPr>
          <w:b/>
          <w:u w:val="single"/>
          <w:lang w:val="en-GB"/>
        </w:rPr>
        <w:t>Package IP addresses and Host Names</w:t>
      </w:r>
    </w:p>
    <w:p w14:paraId="1151C71D" w14:textId="77777777" w:rsidR="000F5840" w:rsidRPr="00140956" w:rsidRDefault="000F5840" w:rsidP="00CB1B94">
      <w:pPr>
        <w:rPr>
          <w:lang w:val="en-GB"/>
        </w:rPr>
      </w:pPr>
    </w:p>
    <w:p w14:paraId="09506819" w14:textId="77777777" w:rsidR="000F5840" w:rsidRPr="00140956" w:rsidRDefault="007B1BCE" w:rsidP="00CB1B94">
      <w:pPr>
        <w:rPr>
          <w:lang w:val="en-GB"/>
        </w:rPr>
      </w:pPr>
      <w:r w:rsidRPr="00140956">
        <w:rPr>
          <w:lang w:val="en-GB"/>
        </w:rPr>
        <w:t xml:space="preserve">For the UK environments, </w:t>
      </w:r>
      <w:r w:rsidR="000F5840" w:rsidRPr="00140956">
        <w:rPr>
          <w:lang w:val="en-GB"/>
        </w:rPr>
        <w:t xml:space="preserve">IP addresses </w:t>
      </w:r>
      <w:r w:rsidR="008475DC">
        <w:rPr>
          <w:lang w:val="en-GB"/>
        </w:rPr>
        <w:t>are</w:t>
      </w:r>
      <w:r w:rsidR="008475DC" w:rsidRPr="00140956">
        <w:rPr>
          <w:lang w:val="en-GB"/>
        </w:rPr>
        <w:t xml:space="preserve"> </w:t>
      </w:r>
      <w:r w:rsidR="000F5840" w:rsidRPr="00140956">
        <w:rPr>
          <w:lang w:val="en-GB"/>
        </w:rPr>
        <w:t xml:space="preserve">assigned to the </w:t>
      </w:r>
      <w:r w:rsidR="008475DC">
        <w:rPr>
          <w:lang w:val="en-GB"/>
        </w:rPr>
        <w:t>virtual machines</w:t>
      </w:r>
      <w:r w:rsidR="000F5840" w:rsidRPr="00140956">
        <w:rPr>
          <w:lang w:val="en-GB"/>
        </w:rPr>
        <w:t xml:space="preserve">. </w:t>
      </w:r>
      <w:r w:rsidR="008475DC">
        <w:rPr>
          <w:lang w:val="en-GB"/>
        </w:rPr>
        <w:t>All servers are given</w:t>
      </w:r>
      <w:r w:rsidR="000F5840" w:rsidRPr="00140956">
        <w:rPr>
          <w:lang w:val="en-GB"/>
        </w:rPr>
        <w:t xml:space="preserve"> host names and DNS maps these to the IP addresses.</w:t>
      </w:r>
    </w:p>
    <w:p w14:paraId="6CB64246" w14:textId="77777777" w:rsidR="000F5840" w:rsidRPr="00140956" w:rsidRDefault="000F5840" w:rsidP="00CB1B94">
      <w:pPr>
        <w:rPr>
          <w:lang w:val="en-GB"/>
        </w:rPr>
      </w:pPr>
      <w:r w:rsidRPr="00140956">
        <w:rPr>
          <w:lang w:val="en-GB"/>
        </w:rPr>
        <w:t xml:space="preserve"> </w:t>
      </w:r>
    </w:p>
    <w:p w14:paraId="2719644D" w14:textId="77777777" w:rsidR="000F5840" w:rsidRPr="00140956" w:rsidRDefault="000F5840" w:rsidP="00CB1B94">
      <w:pPr>
        <w:rPr>
          <w:lang w:val="en-GB"/>
        </w:rPr>
      </w:pPr>
    </w:p>
    <w:p w14:paraId="1429B4F8" w14:textId="77777777" w:rsidR="00370F32" w:rsidRPr="00140956" w:rsidRDefault="00370F32" w:rsidP="00CB1B94">
      <w:pPr>
        <w:rPr>
          <w:lang w:val="en-GB"/>
        </w:rPr>
      </w:pPr>
    </w:p>
    <w:p w14:paraId="1F103D27" w14:textId="77777777" w:rsidR="00370F32" w:rsidRPr="00140956" w:rsidRDefault="00F54C95" w:rsidP="008475DC">
      <w:pPr>
        <w:rPr>
          <w:b/>
          <w:lang w:val="en-GB"/>
        </w:rPr>
      </w:pPr>
      <w:r>
        <w:rPr>
          <w:rStyle w:val="CommentReference"/>
        </w:rPr>
        <w:commentReference w:id="271"/>
      </w:r>
    </w:p>
    <w:p w14:paraId="4D06B757" w14:textId="77777777" w:rsidR="00370F32" w:rsidRPr="00140956" w:rsidRDefault="00370F32">
      <w:pPr>
        <w:rPr>
          <w:lang w:val="en-GB"/>
        </w:rPr>
      </w:pPr>
    </w:p>
    <w:p w14:paraId="15B46AF6" w14:textId="77777777" w:rsidR="000F5840" w:rsidRPr="00140956" w:rsidRDefault="000F5840" w:rsidP="003406C8">
      <w:pPr>
        <w:rPr>
          <w:b/>
          <w:i/>
          <w:sz w:val="28"/>
          <w:u w:val="single"/>
          <w:lang w:val="en-GB"/>
        </w:rPr>
      </w:pPr>
      <w:r w:rsidRPr="00140956">
        <w:rPr>
          <w:b/>
          <w:i/>
          <w:sz w:val="28"/>
          <w:u w:val="single"/>
          <w:lang w:val="en-GB"/>
        </w:rPr>
        <w:br w:type="page"/>
      </w:r>
      <w:r w:rsidRPr="00140956">
        <w:rPr>
          <w:b/>
          <w:i/>
          <w:sz w:val="28"/>
          <w:u w:val="single"/>
          <w:lang w:val="en-GB"/>
        </w:rPr>
        <w:lastRenderedPageBreak/>
        <w:t>Development / System Test</w:t>
      </w:r>
    </w:p>
    <w:p w14:paraId="4578177D" w14:textId="77777777" w:rsidR="000F5840" w:rsidRPr="00140956" w:rsidRDefault="000F5840" w:rsidP="003406C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843"/>
        <w:gridCol w:w="1985"/>
        <w:gridCol w:w="3219"/>
      </w:tblGrid>
      <w:tr w:rsidR="00140956" w:rsidRPr="00140956" w14:paraId="0AF0522E" w14:textId="77777777" w:rsidTr="00EE1AD4">
        <w:tc>
          <w:tcPr>
            <w:tcW w:w="1809" w:type="dxa"/>
            <w:shd w:val="pct12" w:color="auto" w:fill="auto"/>
          </w:tcPr>
          <w:p w14:paraId="2B29F220" w14:textId="77777777" w:rsidR="000F5840" w:rsidRPr="00140956" w:rsidRDefault="000F5840" w:rsidP="00EE1AD4">
            <w:pPr>
              <w:rPr>
                <w:b/>
                <w:lang w:val="en-GB"/>
              </w:rPr>
            </w:pPr>
            <w:r w:rsidRPr="00140956">
              <w:rPr>
                <w:b/>
                <w:lang w:val="en-GB"/>
              </w:rPr>
              <w:t>Server</w:t>
            </w:r>
          </w:p>
        </w:tc>
        <w:tc>
          <w:tcPr>
            <w:tcW w:w="1843" w:type="dxa"/>
            <w:shd w:val="pct12" w:color="auto" w:fill="auto"/>
          </w:tcPr>
          <w:p w14:paraId="033A75B1" w14:textId="77777777" w:rsidR="000F5840" w:rsidRPr="00140956" w:rsidRDefault="00CA2FD9" w:rsidP="003D4C01">
            <w:pPr>
              <w:rPr>
                <w:b/>
                <w:lang w:val="en-GB"/>
              </w:rPr>
            </w:pPr>
            <w:proofErr w:type="spellStart"/>
            <w:r>
              <w:rPr>
                <w:b/>
                <w:lang w:val="en-GB"/>
              </w:rPr>
              <w:t>Phy</w:t>
            </w:r>
            <w:proofErr w:type="spellEnd"/>
            <w:r>
              <w:rPr>
                <w:b/>
                <w:lang w:val="en-GB"/>
              </w:rPr>
              <w:t>/</w:t>
            </w:r>
            <w:proofErr w:type="spellStart"/>
            <w:r>
              <w:rPr>
                <w:b/>
                <w:lang w:val="en-GB"/>
              </w:rPr>
              <w:t>Vir</w:t>
            </w:r>
            <w:proofErr w:type="spellEnd"/>
            <w:r>
              <w:rPr>
                <w:b/>
                <w:lang w:val="en-GB"/>
              </w:rPr>
              <w:t>?</w:t>
            </w:r>
          </w:p>
        </w:tc>
        <w:tc>
          <w:tcPr>
            <w:tcW w:w="1985" w:type="dxa"/>
            <w:shd w:val="pct12" w:color="auto" w:fill="auto"/>
          </w:tcPr>
          <w:p w14:paraId="74C1C663" w14:textId="77777777" w:rsidR="000F5840" w:rsidRPr="00140956" w:rsidRDefault="00CA2FD9" w:rsidP="00EE1AD4">
            <w:pPr>
              <w:rPr>
                <w:b/>
                <w:lang w:val="en-GB"/>
              </w:rPr>
            </w:pPr>
            <w:r>
              <w:rPr>
                <w:b/>
                <w:lang w:val="en-GB"/>
              </w:rPr>
              <w:t>Purpose</w:t>
            </w:r>
          </w:p>
        </w:tc>
        <w:tc>
          <w:tcPr>
            <w:tcW w:w="3219" w:type="dxa"/>
            <w:shd w:val="pct12" w:color="auto" w:fill="auto"/>
          </w:tcPr>
          <w:p w14:paraId="48E4C1EC" w14:textId="77777777" w:rsidR="000F5840" w:rsidRPr="00140956" w:rsidRDefault="000F5840" w:rsidP="00EE1AD4">
            <w:pPr>
              <w:rPr>
                <w:b/>
                <w:lang w:val="en-GB"/>
              </w:rPr>
            </w:pPr>
            <w:r w:rsidRPr="00140956">
              <w:rPr>
                <w:b/>
                <w:lang w:val="en-GB"/>
              </w:rPr>
              <w:t>Contents</w:t>
            </w:r>
          </w:p>
        </w:tc>
      </w:tr>
      <w:tr w:rsidR="00140956" w:rsidRPr="00140956" w14:paraId="33CC9588" w14:textId="77777777" w:rsidTr="00EE1AD4">
        <w:tc>
          <w:tcPr>
            <w:tcW w:w="1809" w:type="dxa"/>
          </w:tcPr>
          <w:p w14:paraId="408D6137" w14:textId="2E959156" w:rsidR="000F5840" w:rsidRPr="00140956" w:rsidRDefault="006A1607" w:rsidP="00EE1AD4">
            <w:pPr>
              <w:rPr>
                <w:lang w:val="en-GB"/>
              </w:rPr>
            </w:pPr>
            <w:r w:rsidRPr="006A1607">
              <w:rPr>
                <w:lang w:val="en-GB"/>
              </w:rPr>
              <w:t>T</w:t>
            </w:r>
            <w:r w:rsidR="00CA2FD9" w:rsidRPr="006A1607">
              <w:rPr>
                <w:lang w:val="en-GB"/>
              </w:rPr>
              <w:t>bc</w:t>
            </w:r>
          </w:p>
        </w:tc>
        <w:tc>
          <w:tcPr>
            <w:tcW w:w="1843" w:type="dxa"/>
          </w:tcPr>
          <w:p w14:paraId="0AD73ECB" w14:textId="77777777" w:rsidR="000F5840" w:rsidRPr="00140956" w:rsidRDefault="00CA2FD9" w:rsidP="00EE1AD4">
            <w:pPr>
              <w:rPr>
                <w:lang w:val="en-GB"/>
              </w:rPr>
            </w:pPr>
            <w:r>
              <w:rPr>
                <w:lang w:val="en-GB"/>
              </w:rPr>
              <w:t>Virtual</w:t>
            </w:r>
          </w:p>
        </w:tc>
        <w:tc>
          <w:tcPr>
            <w:tcW w:w="1985" w:type="dxa"/>
          </w:tcPr>
          <w:p w14:paraId="7E90B3FB" w14:textId="77777777" w:rsidR="000F5840" w:rsidRPr="00140956" w:rsidRDefault="00CA2FD9" w:rsidP="00EE1AD4">
            <w:pPr>
              <w:rPr>
                <w:lang w:val="en-GB"/>
              </w:rPr>
            </w:pPr>
            <w:r>
              <w:rPr>
                <w:lang w:val="en-GB"/>
              </w:rPr>
              <w:t>Dev – app server</w:t>
            </w:r>
          </w:p>
        </w:tc>
        <w:tc>
          <w:tcPr>
            <w:tcW w:w="3219" w:type="dxa"/>
          </w:tcPr>
          <w:p w14:paraId="105593E8" w14:textId="77777777" w:rsidR="000F5840" w:rsidRPr="00140956" w:rsidRDefault="00170552" w:rsidP="00EE1AD4">
            <w:pPr>
              <w:rPr>
                <w:lang w:val="en-GB"/>
              </w:rPr>
            </w:pPr>
            <w:proofErr w:type="spellStart"/>
            <w:r w:rsidRPr="00140956">
              <w:rPr>
                <w:lang w:val="en-GB"/>
              </w:rPr>
              <w:t>Web</w:t>
            </w:r>
            <w:r w:rsidR="00E32B6D">
              <w:rPr>
                <w:lang w:val="en-GB"/>
              </w:rPr>
              <w:t>l</w:t>
            </w:r>
            <w:r w:rsidR="000F5840" w:rsidRPr="00140956">
              <w:rPr>
                <w:lang w:val="en-GB"/>
              </w:rPr>
              <w:t>ogic</w:t>
            </w:r>
            <w:proofErr w:type="spellEnd"/>
            <w:r w:rsidRPr="00140956">
              <w:rPr>
                <w:lang w:val="en-GB"/>
              </w:rPr>
              <w:t xml:space="preserve"> Application Server</w:t>
            </w:r>
            <w:r w:rsidR="00B43A5D" w:rsidRPr="00140956">
              <w:rPr>
                <w:lang w:val="en-GB"/>
              </w:rPr>
              <w:t xml:space="preserve"> </w:t>
            </w:r>
            <w:r w:rsidR="00CA2FD9">
              <w:rPr>
                <w:lang w:val="en-GB"/>
              </w:rPr>
              <w:t>11gR2</w:t>
            </w:r>
          </w:p>
          <w:p w14:paraId="3E17D82A" w14:textId="77777777" w:rsidR="000F5840" w:rsidRPr="00140956" w:rsidRDefault="000F5840" w:rsidP="00CA2FD9">
            <w:pPr>
              <w:rPr>
                <w:lang w:val="fr-FR"/>
              </w:rPr>
            </w:pPr>
            <w:r w:rsidRPr="00140956">
              <w:rPr>
                <w:lang w:val="fr-FR"/>
              </w:rPr>
              <w:t xml:space="preserve">Oracle </w:t>
            </w:r>
            <w:proofErr w:type="spellStart"/>
            <w:r w:rsidRPr="00140956">
              <w:rPr>
                <w:lang w:val="fr-FR"/>
              </w:rPr>
              <w:t>Forms</w:t>
            </w:r>
            <w:proofErr w:type="spellEnd"/>
            <w:r w:rsidRPr="00140956">
              <w:rPr>
                <w:lang w:val="fr-FR"/>
              </w:rPr>
              <w:t xml:space="preserve"> &amp; Reports 1</w:t>
            </w:r>
            <w:r w:rsidR="00CA2FD9">
              <w:rPr>
                <w:lang w:val="fr-FR"/>
              </w:rPr>
              <w:t>1</w:t>
            </w:r>
            <w:r w:rsidRPr="00140956">
              <w:rPr>
                <w:lang w:val="fr-FR"/>
              </w:rPr>
              <w:t>gR2</w:t>
            </w:r>
          </w:p>
        </w:tc>
      </w:tr>
      <w:tr w:rsidR="000F5840" w:rsidRPr="00140956" w14:paraId="24CD5B9A" w14:textId="77777777" w:rsidTr="00EE1AD4">
        <w:tc>
          <w:tcPr>
            <w:tcW w:w="1809" w:type="dxa"/>
          </w:tcPr>
          <w:p w14:paraId="4A9146D1" w14:textId="77777777" w:rsidR="000F5840" w:rsidRPr="00140956" w:rsidRDefault="00CA2FD9" w:rsidP="00EE1AD4">
            <w:pPr>
              <w:rPr>
                <w:lang w:val="en-GB"/>
              </w:rPr>
            </w:pPr>
            <w:r>
              <w:rPr>
                <w:lang w:val="en-GB"/>
              </w:rPr>
              <w:t>tbc</w:t>
            </w:r>
          </w:p>
        </w:tc>
        <w:tc>
          <w:tcPr>
            <w:tcW w:w="1843" w:type="dxa"/>
          </w:tcPr>
          <w:p w14:paraId="4256938C" w14:textId="77777777" w:rsidR="000F5840" w:rsidRPr="00140956" w:rsidRDefault="00CA2FD9" w:rsidP="00EE1AD4">
            <w:pPr>
              <w:rPr>
                <w:lang w:val="en-GB"/>
              </w:rPr>
            </w:pPr>
            <w:r>
              <w:rPr>
                <w:lang w:val="en-GB"/>
              </w:rPr>
              <w:t>Virtual</w:t>
            </w:r>
          </w:p>
        </w:tc>
        <w:tc>
          <w:tcPr>
            <w:tcW w:w="1985" w:type="dxa"/>
          </w:tcPr>
          <w:p w14:paraId="0E67309D" w14:textId="77777777" w:rsidR="000F5840" w:rsidRPr="00140956" w:rsidRDefault="00CA2FD9" w:rsidP="00EE1AD4">
            <w:pPr>
              <w:rPr>
                <w:lang w:val="en-GB"/>
              </w:rPr>
            </w:pPr>
            <w:r>
              <w:rPr>
                <w:lang w:val="en-GB"/>
              </w:rPr>
              <w:t xml:space="preserve">Dev – </w:t>
            </w:r>
            <w:proofErr w:type="spellStart"/>
            <w:r>
              <w:rPr>
                <w:lang w:val="en-GB"/>
              </w:rPr>
              <w:t>db</w:t>
            </w:r>
            <w:proofErr w:type="spellEnd"/>
            <w:r>
              <w:rPr>
                <w:lang w:val="en-GB"/>
              </w:rPr>
              <w:t xml:space="preserve"> server</w:t>
            </w:r>
          </w:p>
        </w:tc>
        <w:tc>
          <w:tcPr>
            <w:tcW w:w="3219" w:type="dxa"/>
          </w:tcPr>
          <w:p w14:paraId="27C0A6D7" w14:textId="77777777" w:rsidR="000F5840" w:rsidRPr="00140956" w:rsidRDefault="00E32B6D" w:rsidP="00EE1AD4">
            <w:pPr>
              <w:rPr>
                <w:lang w:val="en-GB"/>
              </w:rPr>
            </w:pPr>
            <w:r>
              <w:rPr>
                <w:lang w:val="en-GB"/>
              </w:rPr>
              <w:t>Oracle RDBMS 11</w:t>
            </w:r>
            <w:r w:rsidR="00CA2FD9">
              <w:rPr>
                <w:lang w:val="en-GB"/>
              </w:rPr>
              <w:t>gR2</w:t>
            </w:r>
          </w:p>
        </w:tc>
      </w:tr>
      <w:tr w:rsidR="00CA2FD9" w:rsidRPr="00140956" w14:paraId="718AC15C" w14:textId="77777777" w:rsidTr="00EE1AD4">
        <w:tc>
          <w:tcPr>
            <w:tcW w:w="1809" w:type="dxa"/>
          </w:tcPr>
          <w:p w14:paraId="753FE015" w14:textId="77777777" w:rsidR="00CA2FD9" w:rsidRPr="00140956" w:rsidDel="00CA2FD9" w:rsidRDefault="00CA2FD9" w:rsidP="00EE1AD4">
            <w:pPr>
              <w:rPr>
                <w:lang w:val="en-GB"/>
              </w:rPr>
            </w:pPr>
            <w:r>
              <w:rPr>
                <w:lang w:val="en-GB"/>
              </w:rPr>
              <w:t>tbc</w:t>
            </w:r>
          </w:p>
        </w:tc>
        <w:tc>
          <w:tcPr>
            <w:tcW w:w="1843" w:type="dxa"/>
          </w:tcPr>
          <w:p w14:paraId="2E848E39" w14:textId="77777777" w:rsidR="00CA2FD9" w:rsidRPr="00140956" w:rsidDel="00CA2FD9" w:rsidRDefault="00CA2FD9" w:rsidP="00EE1AD4">
            <w:pPr>
              <w:rPr>
                <w:lang w:val="en-GB"/>
              </w:rPr>
            </w:pPr>
            <w:r>
              <w:rPr>
                <w:lang w:val="en-GB"/>
              </w:rPr>
              <w:t>Virtual</w:t>
            </w:r>
          </w:p>
        </w:tc>
        <w:tc>
          <w:tcPr>
            <w:tcW w:w="1985" w:type="dxa"/>
          </w:tcPr>
          <w:p w14:paraId="2E50FFA5" w14:textId="77777777" w:rsidR="00CA2FD9" w:rsidRPr="00140956" w:rsidDel="00CA2FD9" w:rsidRDefault="00CA2FD9" w:rsidP="00EE1AD4">
            <w:pPr>
              <w:rPr>
                <w:lang w:val="en-GB"/>
              </w:rPr>
            </w:pPr>
            <w:r>
              <w:rPr>
                <w:lang w:val="en-GB"/>
              </w:rPr>
              <w:t>Dev – COBOL server</w:t>
            </w:r>
          </w:p>
        </w:tc>
        <w:tc>
          <w:tcPr>
            <w:tcW w:w="3219" w:type="dxa"/>
          </w:tcPr>
          <w:p w14:paraId="746C15BC" w14:textId="77777777" w:rsidR="00CA2FD9" w:rsidRPr="00140956" w:rsidDel="00CA2FD9" w:rsidRDefault="00CA2FD9" w:rsidP="00EE1AD4">
            <w:pPr>
              <w:rPr>
                <w:lang w:val="en-GB"/>
              </w:rPr>
            </w:pPr>
            <w:proofErr w:type="spellStart"/>
            <w:r>
              <w:rPr>
                <w:lang w:val="en-GB"/>
              </w:rPr>
              <w:t>Microfocus</w:t>
            </w:r>
            <w:proofErr w:type="spellEnd"/>
            <w:r>
              <w:rPr>
                <w:lang w:val="en-GB"/>
              </w:rPr>
              <w:t xml:space="preserve"> COBOL Server for SOA 5.1WP8</w:t>
            </w:r>
          </w:p>
        </w:tc>
      </w:tr>
      <w:tr w:rsidR="00CA2FD9" w:rsidRPr="00140956" w14:paraId="3E464EFF" w14:textId="77777777" w:rsidTr="00EE1AD4">
        <w:tc>
          <w:tcPr>
            <w:tcW w:w="1809" w:type="dxa"/>
          </w:tcPr>
          <w:p w14:paraId="7328CE32" w14:textId="77777777" w:rsidR="00CA2FD9" w:rsidRPr="00224D19" w:rsidRDefault="00CA2FD9" w:rsidP="00EE1AD4">
            <w:pPr>
              <w:rPr>
                <w:lang w:val="en-GB"/>
              </w:rPr>
            </w:pPr>
            <w:r w:rsidRPr="00224D19">
              <w:rPr>
                <w:lang w:val="en-GB"/>
              </w:rPr>
              <w:t>tbc</w:t>
            </w:r>
          </w:p>
        </w:tc>
        <w:tc>
          <w:tcPr>
            <w:tcW w:w="1843" w:type="dxa"/>
          </w:tcPr>
          <w:p w14:paraId="7F7B4407" w14:textId="77777777" w:rsidR="00CA2FD9" w:rsidRPr="00224D19" w:rsidRDefault="00CA2FD9" w:rsidP="00EE1AD4">
            <w:pPr>
              <w:rPr>
                <w:lang w:val="en-GB"/>
              </w:rPr>
            </w:pPr>
            <w:r w:rsidRPr="00224D19">
              <w:rPr>
                <w:lang w:val="en-GB"/>
              </w:rPr>
              <w:t>Virtual</w:t>
            </w:r>
          </w:p>
        </w:tc>
        <w:tc>
          <w:tcPr>
            <w:tcW w:w="1985" w:type="dxa"/>
          </w:tcPr>
          <w:p w14:paraId="36EDC817" w14:textId="77777777" w:rsidR="00CA2FD9" w:rsidRPr="00224D19" w:rsidRDefault="00CA2FD9" w:rsidP="00EE1AD4">
            <w:pPr>
              <w:rPr>
                <w:lang w:val="en-GB"/>
              </w:rPr>
            </w:pPr>
            <w:r w:rsidRPr="00224D19">
              <w:rPr>
                <w:lang w:val="en-GB"/>
              </w:rPr>
              <w:t xml:space="preserve">Dev – HP </w:t>
            </w:r>
            <w:proofErr w:type="spellStart"/>
            <w:r w:rsidRPr="00224D19">
              <w:rPr>
                <w:lang w:val="en-GB"/>
              </w:rPr>
              <w:t>ExStream</w:t>
            </w:r>
            <w:proofErr w:type="spellEnd"/>
            <w:r w:rsidRPr="00224D19">
              <w:rPr>
                <w:lang w:val="en-GB"/>
              </w:rPr>
              <w:t xml:space="preserve"> server</w:t>
            </w:r>
          </w:p>
        </w:tc>
        <w:tc>
          <w:tcPr>
            <w:tcW w:w="3219" w:type="dxa"/>
          </w:tcPr>
          <w:p w14:paraId="5B21E475" w14:textId="77777777" w:rsidR="00CA2FD9" w:rsidRPr="00140956" w:rsidRDefault="00CA2FD9" w:rsidP="00C128D9">
            <w:pPr>
              <w:rPr>
                <w:lang w:val="en-GB"/>
              </w:rPr>
            </w:pPr>
            <w:r w:rsidRPr="00224D19">
              <w:rPr>
                <w:lang w:val="en-GB"/>
              </w:rPr>
              <w:t xml:space="preserve">HP </w:t>
            </w:r>
            <w:proofErr w:type="spellStart"/>
            <w:r w:rsidRPr="00224D19">
              <w:rPr>
                <w:lang w:val="en-GB"/>
              </w:rPr>
              <w:t>ExStream</w:t>
            </w:r>
            <w:proofErr w:type="spellEnd"/>
            <w:r w:rsidRPr="00224D19">
              <w:rPr>
                <w:lang w:val="en-GB"/>
              </w:rPr>
              <w:t xml:space="preserve"> 8.6</w:t>
            </w:r>
          </w:p>
        </w:tc>
      </w:tr>
      <w:tr w:rsidR="00CA2FD9" w:rsidRPr="00140956" w14:paraId="5B9FE632" w14:textId="77777777" w:rsidTr="00EE1AD4">
        <w:tc>
          <w:tcPr>
            <w:tcW w:w="1809" w:type="dxa"/>
          </w:tcPr>
          <w:p w14:paraId="2A515518" w14:textId="77777777" w:rsidR="00CA2FD9" w:rsidRDefault="00CA2FD9" w:rsidP="00EE1AD4">
            <w:pPr>
              <w:rPr>
                <w:lang w:val="en-GB"/>
              </w:rPr>
            </w:pPr>
            <w:r>
              <w:rPr>
                <w:lang w:val="en-GB"/>
              </w:rPr>
              <w:t>tbc</w:t>
            </w:r>
          </w:p>
        </w:tc>
        <w:tc>
          <w:tcPr>
            <w:tcW w:w="1843" w:type="dxa"/>
          </w:tcPr>
          <w:p w14:paraId="0D3A4600" w14:textId="77777777" w:rsidR="00CA2FD9" w:rsidRDefault="00CA2FD9" w:rsidP="00EE1AD4">
            <w:pPr>
              <w:rPr>
                <w:lang w:val="en-GB"/>
              </w:rPr>
            </w:pPr>
            <w:r>
              <w:rPr>
                <w:lang w:val="en-GB"/>
              </w:rPr>
              <w:t>Virtual</w:t>
            </w:r>
          </w:p>
        </w:tc>
        <w:tc>
          <w:tcPr>
            <w:tcW w:w="1985" w:type="dxa"/>
          </w:tcPr>
          <w:p w14:paraId="0F9C1E08" w14:textId="77777777" w:rsidR="00CA2FD9" w:rsidRDefault="00CA2FD9" w:rsidP="00EE1AD4">
            <w:pPr>
              <w:rPr>
                <w:lang w:val="en-GB"/>
              </w:rPr>
            </w:pPr>
            <w:r>
              <w:rPr>
                <w:lang w:val="en-GB"/>
              </w:rPr>
              <w:t>Sys – app server</w:t>
            </w:r>
          </w:p>
        </w:tc>
        <w:tc>
          <w:tcPr>
            <w:tcW w:w="3219" w:type="dxa"/>
          </w:tcPr>
          <w:p w14:paraId="7338DCF0" w14:textId="77777777" w:rsidR="00CA2FD9" w:rsidRPr="00140956" w:rsidRDefault="00CA2FD9" w:rsidP="00C128D9">
            <w:pPr>
              <w:rPr>
                <w:lang w:val="en-GB"/>
              </w:rPr>
            </w:pPr>
            <w:r w:rsidRPr="00140956">
              <w:rPr>
                <w:lang w:val="en-GB"/>
              </w:rPr>
              <w:t xml:space="preserve">WebLogic Application Server </w:t>
            </w:r>
            <w:r w:rsidR="00E32B6D">
              <w:rPr>
                <w:lang w:val="en-GB"/>
              </w:rPr>
              <w:t>11gR2</w:t>
            </w:r>
          </w:p>
          <w:p w14:paraId="6780E0B1" w14:textId="77777777" w:rsidR="00CA2FD9" w:rsidRDefault="00CA2FD9" w:rsidP="00C128D9">
            <w:pPr>
              <w:rPr>
                <w:lang w:val="en-GB"/>
              </w:rPr>
            </w:pPr>
            <w:proofErr w:type="spellStart"/>
            <w:r w:rsidRPr="00140956">
              <w:rPr>
                <w:lang w:val="en-GB"/>
              </w:rPr>
              <w:t>Microfocus</w:t>
            </w:r>
            <w:proofErr w:type="spellEnd"/>
            <w:r w:rsidRPr="00140956">
              <w:rPr>
                <w:lang w:val="en-GB"/>
              </w:rPr>
              <w:t xml:space="preserve"> COBOL </w:t>
            </w:r>
            <w:r>
              <w:rPr>
                <w:lang w:val="en-GB"/>
              </w:rPr>
              <w:t>Server for SOA 5.1WP8</w:t>
            </w:r>
          </w:p>
          <w:p w14:paraId="5638C9BB" w14:textId="77777777" w:rsidR="00CA2FD9" w:rsidRPr="00140956" w:rsidDel="00CA2FD9" w:rsidRDefault="00CA2FD9" w:rsidP="00EE1AD4">
            <w:pPr>
              <w:rPr>
                <w:lang w:val="en-GB"/>
              </w:rPr>
            </w:pPr>
            <w:r w:rsidRPr="00140956">
              <w:rPr>
                <w:lang w:val="fr-FR"/>
              </w:rPr>
              <w:t xml:space="preserve">Oracle </w:t>
            </w:r>
            <w:proofErr w:type="spellStart"/>
            <w:r w:rsidRPr="00140956">
              <w:rPr>
                <w:lang w:val="fr-FR"/>
              </w:rPr>
              <w:t>Forms</w:t>
            </w:r>
            <w:proofErr w:type="spellEnd"/>
            <w:r w:rsidRPr="00140956">
              <w:rPr>
                <w:lang w:val="fr-FR"/>
              </w:rPr>
              <w:t xml:space="preserve"> &amp; Reports 1</w:t>
            </w:r>
            <w:r>
              <w:rPr>
                <w:lang w:val="fr-FR"/>
              </w:rPr>
              <w:t>1</w:t>
            </w:r>
            <w:r w:rsidRPr="00140956">
              <w:rPr>
                <w:lang w:val="fr-FR"/>
              </w:rPr>
              <w:t>gR2</w:t>
            </w:r>
          </w:p>
        </w:tc>
      </w:tr>
      <w:tr w:rsidR="00CA2FD9" w:rsidRPr="00140956" w14:paraId="408F1F88" w14:textId="77777777" w:rsidTr="00EE1AD4">
        <w:tc>
          <w:tcPr>
            <w:tcW w:w="1809" w:type="dxa"/>
          </w:tcPr>
          <w:p w14:paraId="204EEF26" w14:textId="77777777" w:rsidR="00CA2FD9" w:rsidRDefault="00CA2FD9" w:rsidP="00EE1AD4">
            <w:pPr>
              <w:rPr>
                <w:lang w:val="en-GB"/>
              </w:rPr>
            </w:pPr>
            <w:r>
              <w:rPr>
                <w:lang w:val="en-GB"/>
              </w:rPr>
              <w:t>tbc</w:t>
            </w:r>
          </w:p>
        </w:tc>
        <w:tc>
          <w:tcPr>
            <w:tcW w:w="1843" w:type="dxa"/>
          </w:tcPr>
          <w:p w14:paraId="0F393643" w14:textId="77777777" w:rsidR="00CA2FD9" w:rsidRDefault="00CA2FD9" w:rsidP="00EE1AD4">
            <w:pPr>
              <w:rPr>
                <w:lang w:val="en-GB"/>
              </w:rPr>
            </w:pPr>
            <w:r>
              <w:rPr>
                <w:lang w:val="en-GB"/>
              </w:rPr>
              <w:t>Virtual</w:t>
            </w:r>
          </w:p>
        </w:tc>
        <w:tc>
          <w:tcPr>
            <w:tcW w:w="1985" w:type="dxa"/>
          </w:tcPr>
          <w:p w14:paraId="20E35752" w14:textId="77777777" w:rsidR="00CA2FD9" w:rsidRDefault="00CA2FD9" w:rsidP="00EE1AD4">
            <w:pPr>
              <w:rPr>
                <w:lang w:val="en-GB"/>
              </w:rPr>
            </w:pPr>
            <w:r>
              <w:rPr>
                <w:lang w:val="en-GB"/>
              </w:rPr>
              <w:t xml:space="preserve">Sys – </w:t>
            </w:r>
            <w:proofErr w:type="spellStart"/>
            <w:r>
              <w:rPr>
                <w:lang w:val="en-GB"/>
              </w:rPr>
              <w:t>db</w:t>
            </w:r>
            <w:proofErr w:type="spellEnd"/>
            <w:r>
              <w:rPr>
                <w:lang w:val="en-GB"/>
              </w:rPr>
              <w:t xml:space="preserve"> server</w:t>
            </w:r>
          </w:p>
        </w:tc>
        <w:tc>
          <w:tcPr>
            <w:tcW w:w="3219" w:type="dxa"/>
          </w:tcPr>
          <w:p w14:paraId="4C99BA5B" w14:textId="77777777" w:rsidR="00CA2FD9" w:rsidRDefault="00E32B6D" w:rsidP="00EE1AD4">
            <w:pPr>
              <w:rPr>
                <w:lang w:val="en-GB"/>
              </w:rPr>
            </w:pPr>
            <w:r>
              <w:rPr>
                <w:lang w:val="en-GB"/>
              </w:rPr>
              <w:t>Oracle RDBMS 11</w:t>
            </w:r>
            <w:r w:rsidR="00CA2FD9">
              <w:rPr>
                <w:lang w:val="en-GB"/>
              </w:rPr>
              <w:t>gR2</w:t>
            </w:r>
          </w:p>
        </w:tc>
      </w:tr>
      <w:tr w:rsidR="00CA2FD9" w:rsidRPr="00140956" w14:paraId="7FBFAD29" w14:textId="77777777" w:rsidTr="00EE1AD4">
        <w:tc>
          <w:tcPr>
            <w:tcW w:w="1809" w:type="dxa"/>
          </w:tcPr>
          <w:p w14:paraId="4DB98284" w14:textId="77777777" w:rsidR="00CA2FD9" w:rsidRDefault="00CA2FD9" w:rsidP="00EE1AD4">
            <w:pPr>
              <w:rPr>
                <w:lang w:val="en-GB"/>
              </w:rPr>
            </w:pPr>
            <w:r>
              <w:rPr>
                <w:lang w:val="en-GB"/>
              </w:rPr>
              <w:t>tbc</w:t>
            </w:r>
          </w:p>
        </w:tc>
        <w:tc>
          <w:tcPr>
            <w:tcW w:w="1843" w:type="dxa"/>
          </w:tcPr>
          <w:p w14:paraId="60D0E12F" w14:textId="77777777" w:rsidR="00CA2FD9" w:rsidRDefault="00CA2FD9" w:rsidP="00EE1AD4">
            <w:pPr>
              <w:rPr>
                <w:lang w:val="en-GB"/>
              </w:rPr>
            </w:pPr>
            <w:r>
              <w:rPr>
                <w:lang w:val="en-GB"/>
              </w:rPr>
              <w:t>Virtual</w:t>
            </w:r>
          </w:p>
        </w:tc>
        <w:tc>
          <w:tcPr>
            <w:tcW w:w="1985" w:type="dxa"/>
          </w:tcPr>
          <w:p w14:paraId="485BC31B" w14:textId="77777777" w:rsidR="00CA2FD9" w:rsidRDefault="00CA2FD9" w:rsidP="00EE1AD4">
            <w:pPr>
              <w:rPr>
                <w:lang w:val="en-GB"/>
              </w:rPr>
            </w:pPr>
            <w:r>
              <w:rPr>
                <w:lang w:val="en-GB"/>
              </w:rPr>
              <w:t>Sys – COBOL server</w:t>
            </w:r>
          </w:p>
        </w:tc>
        <w:tc>
          <w:tcPr>
            <w:tcW w:w="3219" w:type="dxa"/>
          </w:tcPr>
          <w:p w14:paraId="0358C664" w14:textId="77777777" w:rsidR="00CA2FD9" w:rsidRDefault="00CA2FD9" w:rsidP="00EE1AD4">
            <w:pPr>
              <w:rPr>
                <w:lang w:val="en-GB"/>
              </w:rPr>
            </w:pPr>
            <w:proofErr w:type="spellStart"/>
            <w:r>
              <w:rPr>
                <w:lang w:val="en-GB"/>
              </w:rPr>
              <w:t>Microfocus</w:t>
            </w:r>
            <w:proofErr w:type="spellEnd"/>
            <w:r>
              <w:rPr>
                <w:lang w:val="en-GB"/>
              </w:rPr>
              <w:t xml:space="preserve"> COBOL Server for SOA 5.1WP8</w:t>
            </w:r>
          </w:p>
        </w:tc>
      </w:tr>
      <w:tr w:rsidR="00CA2FD9" w:rsidRPr="00140956" w14:paraId="551EA2A1" w14:textId="77777777" w:rsidTr="00EE1AD4">
        <w:tc>
          <w:tcPr>
            <w:tcW w:w="1809" w:type="dxa"/>
          </w:tcPr>
          <w:p w14:paraId="7762FEFE" w14:textId="77777777" w:rsidR="00CA2FD9" w:rsidRPr="00224D19" w:rsidRDefault="00CA2FD9" w:rsidP="00EE1AD4">
            <w:pPr>
              <w:rPr>
                <w:lang w:val="en-GB"/>
              </w:rPr>
            </w:pPr>
            <w:r w:rsidRPr="00224D19">
              <w:rPr>
                <w:lang w:val="en-GB"/>
              </w:rPr>
              <w:t>tbc</w:t>
            </w:r>
          </w:p>
        </w:tc>
        <w:tc>
          <w:tcPr>
            <w:tcW w:w="1843" w:type="dxa"/>
          </w:tcPr>
          <w:p w14:paraId="2BDD5547" w14:textId="77777777" w:rsidR="00CA2FD9" w:rsidRPr="00224D19" w:rsidRDefault="00CA2FD9" w:rsidP="00EE1AD4">
            <w:pPr>
              <w:rPr>
                <w:lang w:val="en-GB"/>
              </w:rPr>
            </w:pPr>
            <w:r w:rsidRPr="00224D19">
              <w:rPr>
                <w:lang w:val="en-GB"/>
              </w:rPr>
              <w:t>Virtual</w:t>
            </w:r>
          </w:p>
        </w:tc>
        <w:tc>
          <w:tcPr>
            <w:tcW w:w="1985" w:type="dxa"/>
          </w:tcPr>
          <w:p w14:paraId="651D5A22" w14:textId="77777777" w:rsidR="00CA2FD9" w:rsidRPr="00224D19" w:rsidRDefault="00CA2FD9" w:rsidP="00EE1AD4">
            <w:pPr>
              <w:rPr>
                <w:lang w:val="en-GB"/>
              </w:rPr>
            </w:pPr>
            <w:r w:rsidRPr="00224D19">
              <w:rPr>
                <w:lang w:val="en-GB"/>
              </w:rPr>
              <w:t xml:space="preserve">Sys – HP </w:t>
            </w:r>
            <w:proofErr w:type="spellStart"/>
            <w:r w:rsidRPr="00224D19">
              <w:rPr>
                <w:lang w:val="en-GB"/>
              </w:rPr>
              <w:t>ExStream</w:t>
            </w:r>
            <w:proofErr w:type="spellEnd"/>
            <w:r w:rsidRPr="00224D19">
              <w:rPr>
                <w:lang w:val="en-GB"/>
              </w:rPr>
              <w:t xml:space="preserve"> server</w:t>
            </w:r>
          </w:p>
        </w:tc>
        <w:tc>
          <w:tcPr>
            <w:tcW w:w="3219" w:type="dxa"/>
          </w:tcPr>
          <w:p w14:paraId="3217C649" w14:textId="77777777" w:rsidR="00CA2FD9" w:rsidRDefault="00CA2FD9" w:rsidP="00EE1AD4">
            <w:pPr>
              <w:rPr>
                <w:lang w:val="en-GB"/>
              </w:rPr>
            </w:pPr>
            <w:r w:rsidRPr="00224D19">
              <w:rPr>
                <w:lang w:val="en-GB"/>
              </w:rPr>
              <w:t xml:space="preserve">HP </w:t>
            </w:r>
            <w:proofErr w:type="spellStart"/>
            <w:r w:rsidRPr="00224D19">
              <w:rPr>
                <w:lang w:val="en-GB"/>
              </w:rPr>
              <w:t>ExStream</w:t>
            </w:r>
            <w:proofErr w:type="spellEnd"/>
            <w:r w:rsidRPr="00224D19">
              <w:rPr>
                <w:lang w:val="en-GB"/>
              </w:rPr>
              <w:t xml:space="preserve"> 8.6</w:t>
            </w:r>
          </w:p>
        </w:tc>
      </w:tr>
      <w:tr w:rsidR="00CA2FD9" w:rsidRPr="00140956" w14:paraId="60E0674F" w14:textId="77777777" w:rsidTr="00EE1AD4">
        <w:tc>
          <w:tcPr>
            <w:tcW w:w="1809" w:type="dxa"/>
          </w:tcPr>
          <w:p w14:paraId="1351D89A" w14:textId="77777777" w:rsidR="00CA2FD9" w:rsidRDefault="00CA2FD9" w:rsidP="00EE1AD4">
            <w:pPr>
              <w:rPr>
                <w:lang w:val="en-GB"/>
              </w:rPr>
            </w:pPr>
            <w:r>
              <w:rPr>
                <w:lang w:val="en-GB"/>
              </w:rPr>
              <w:t>tbc</w:t>
            </w:r>
          </w:p>
        </w:tc>
        <w:tc>
          <w:tcPr>
            <w:tcW w:w="1843" w:type="dxa"/>
          </w:tcPr>
          <w:p w14:paraId="45EF44D1" w14:textId="77777777" w:rsidR="00CA2FD9" w:rsidRDefault="00CA2FD9" w:rsidP="00EE1AD4">
            <w:pPr>
              <w:rPr>
                <w:lang w:val="en-GB"/>
              </w:rPr>
            </w:pPr>
            <w:r>
              <w:rPr>
                <w:lang w:val="en-GB"/>
              </w:rPr>
              <w:t>Virtual</w:t>
            </w:r>
          </w:p>
        </w:tc>
        <w:tc>
          <w:tcPr>
            <w:tcW w:w="1985" w:type="dxa"/>
          </w:tcPr>
          <w:p w14:paraId="072FDA99" w14:textId="77777777" w:rsidR="00CA2FD9" w:rsidRDefault="00CA2FD9" w:rsidP="00EE1AD4">
            <w:pPr>
              <w:rPr>
                <w:lang w:val="en-GB"/>
              </w:rPr>
            </w:pPr>
            <w:r>
              <w:rPr>
                <w:lang w:val="en-GB"/>
              </w:rPr>
              <w:t>Source Code repository</w:t>
            </w:r>
          </w:p>
        </w:tc>
        <w:tc>
          <w:tcPr>
            <w:tcW w:w="3219" w:type="dxa"/>
          </w:tcPr>
          <w:p w14:paraId="51E1DCCC" w14:textId="77777777" w:rsidR="00CA2FD9" w:rsidRDefault="00CA2FD9" w:rsidP="00EE1AD4">
            <w:pPr>
              <w:rPr>
                <w:lang w:val="en-GB"/>
              </w:rPr>
            </w:pPr>
            <w:r>
              <w:rPr>
                <w:lang w:val="en-GB"/>
              </w:rPr>
              <w:t>Subversion</w:t>
            </w:r>
          </w:p>
        </w:tc>
      </w:tr>
    </w:tbl>
    <w:p w14:paraId="1BE81C71" w14:textId="77777777" w:rsidR="000F5840" w:rsidRPr="00140956" w:rsidRDefault="000F5840" w:rsidP="003406C8"/>
    <w:p w14:paraId="3297CD41" w14:textId="77777777" w:rsidR="000F5840" w:rsidRPr="00140956" w:rsidRDefault="00CA2FD9">
      <w:pPr>
        <w:rPr>
          <w:lang w:val="en-GB"/>
        </w:rPr>
      </w:pPr>
      <w:r w:rsidRPr="00CA2FD9">
        <w:rPr>
          <w:lang w:val="en-GB"/>
        </w:rPr>
        <w:t xml:space="preserve">All development and system test environments are hosted within the HP </w:t>
      </w:r>
      <w:proofErr w:type="spellStart"/>
      <w:r w:rsidRPr="00CA2FD9">
        <w:rPr>
          <w:lang w:val="en-GB"/>
        </w:rPr>
        <w:t>Wavendon</w:t>
      </w:r>
      <w:proofErr w:type="spellEnd"/>
      <w:r w:rsidRPr="00CA2FD9">
        <w:rPr>
          <w:lang w:val="en-GB"/>
        </w:rPr>
        <w:t xml:space="preserve"> site using the </w:t>
      </w:r>
      <w:r>
        <w:rPr>
          <w:lang w:val="en-GB"/>
        </w:rPr>
        <w:t xml:space="preserve">HP </w:t>
      </w:r>
      <w:r w:rsidRPr="00CA2FD9">
        <w:rPr>
          <w:lang w:val="en-GB"/>
        </w:rPr>
        <w:t>ES-LABS service.</w:t>
      </w:r>
    </w:p>
    <w:p w14:paraId="04AA04EB" w14:textId="77777777" w:rsidR="000F5840" w:rsidRPr="00140956" w:rsidRDefault="000F5840" w:rsidP="003406C8">
      <w:pPr>
        <w:jc w:val="center"/>
      </w:pPr>
    </w:p>
    <w:p w14:paraId="098B57BB" w14:textId="77777777" w:rsidR="000F5840" w:rsidRPr="00140956" w:rsidRDefault="000F5840">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72"/>
      </w:tblGrid>
      <w:tr w:rsidR="00140956" w:rsidRPr="00140956" w14:paraId="4E0DEEA4" w14:textId="77777777" w:rsidTr="00CA2FD9">
        <w:tc>
          <w:tcPr>
            <w:tcW w:w="8472" w:type="dxa"/>
            <w:shd w:val="pct12" w:color="auto" w:fill="auto"/>
          </w:tcPr>
          <w:p w14:paraId="41B168CA" w14:textId="77777777" w:rsidR="000F5840" w:rsidRPr="00140956" w:rsidRDefault="000F5840" w:rsidP="00EE1AD4">
            <w:pPr>
              <w:rPr>
                <w:b/>
              </w:rPr>
            </w:pPr>
            <w:r w:rsidRPr="00140956">
              <w:rPr>
                <w:b/>
              </w:rPr>
              <w:t>Licensing</w:t>
            </w:r>
          </w:p>
        </w:tc>
      </w:tr>
      <w:tr w:rsidR="00140956" w:rsidRPr="00140956" w14:paraId="283620CE" w14:textId="77777777" w:rsidTr="00CA2FD9">
        <w:tc>
          <w:tcPr>
            <w:tcW w:w="8472" w:type="dxa"/>
          </w:tcPr>
          <w:p w14:paraId="0788DA94" w14:textId="77777777" w:rsidR="000F5840" w:rsidRPr="00140956" w:rsidRDefault="000F5840" w:rsidP="00E32B6D">
            <w:r w:rsidRPr="00140956">
              <w:t xml:space="preserve">Oracle RDBMS </w:t>
            </w:r>
            <w:r w:rsidR="00CA2FD9">
              <w:t>1</w:t>
            </w:r>
            <w:r w:rsidR="00E32B6D">
              <w:t>1</w:t>
            </w:r>
            <w:r w:rsidR="00CA2FD9">
              <w:t>gR2</w:t>
            </w:r>
          </w:p>
        </w:tc>
      </w:tr>
      <w:tr w:rsidR="00140956" w:rsidRPr="00140956" w14:paraId="5D894CC3" w14:textId="77777777" w:rsidTr="00CA2FD9">
        <w:tc>
          <w:tcPr>
            <w:tcW w:w="8472" w:type="dxa"/>
          </w:tcPr>
          <w:p w14:paraId="3F954BCA" w14:textId="77777777" w:rsidR="000F5840" w:rsidRPr="00140956" w:rsidRDefault="000F5840" w:rsidP="00CA2FD9">
            <w:r w:rsidRPr="00140956">
              <w:t>Oracle Forms &amp; Reports Standalone 1</w:t>
            </w:r>
            <w:r w:rsidR="00E32B6D">
              <w:t>1</w:t>
            </w:r>
            <w:r w:rsidRPr="00140956">
              <w:t>gR2</w:t>
            </w:r>
          </w:p>
        </w:tc>
      </w:tr>
      <w:tr w:rsidR="00140956" w:rsidRPr="00140956" w14:paraId="3CB03C1B" w14:textId="77777777" w:rsidTr="00CA2FD9">
        <w:tc>
          <w:tcPr>
            <w:tcW w:w="8472" w:type="dxa"/>
          </w:tcPr>
          <w:p w14:paraId="7752C082" w14:textId="77777777" w:rsidR="000F5840" w:rsidRPr="00140956" w:rsidRDefault="000F5840" w:rsidP="00EE1AD4">
            <w:proofErr w:type="spellStart"/>
            <w:r w:rsidRPr="00140956">
              <w:t>M</w:t>
            </w:r>
            <w:r w:rsidR="00CA2FD9">
              <w:t>icrofocus</w:t>
            </w:r>
            <w:proofErr w:type="spellEnd"/>
            <w:r w:rsidR="00CA2FD9">
              <w:t xml:space="preserve"> </w:t>
            </w:r>
            <w:r w:rsidRPr="00140956">
              <w:t>COBOL Server for SOA</w:t>
            </w:r>
            <w:r w:rsidR="00CA2FD9">
              <w:t xml:space="preserve"> 5.1</w:t>
            </w:r>
          </w:p>
        </w:tc>
      </w:tr>
      <w:tr w:rsidR="000F5840" w:rsidRPr="00140956" w14:paraId="759F2541" w14:textId="77777777" w:rsidTr="00CA2FD9">
        <w:tc>
          <w:tcPr>
            <w:tcW w:w="8472" w:type="dxa"/>
          </w:tcPr>
          <w:p w14:paraId="4FFE9B78" w14:textId="77777777" w:rsidR="000F5840" w:rsidRPr="00140956" w:rsidRDefault="00170552" w:rsidP="00CA2FD9">
            <w:r w:rsidRPr="00140956">
              <w:t>WebL</w:t>
            </w:r>
            <w:r w:rsidR="000F5840" w:rsidRPr="00140956">
              <w:t xml:space="preserve">ogic </w:t>
            </w:r>
            <w:r w:rsidRPr="00140956">
              <w:t xml:space="preserve">Application </w:t>
            </w:r>
            <w:r w:rsidR="000F5840" w:rsidRPr="00140956">
              <w:t xml:space="preserve">Server </w:t>
            </w:r>
            <w:r w:rsidR="00CA2FD9">
              <w:t>11gR2 (as part of Fusion Middleware)</w:t>
            </w:r>
          </w:p>
        </w:tc>
      </w:tr>
      <w:tr w:rsidR="00CA2FD9" w:rsidRPr="00140956" w14:paraId="4485A7E6" w14:textId="77777777" w:rsidTr="00CA2FD9">
        <w:tc>
          <w:tcPr>
            <w:tcW w:w="8472" w:type="dxa"/>
          </w:tcPr>
          <w:p w14:paraId="75652692" w14:textId="77777777" w:rsidR="00CA2FD9" w:rsidRPr="00140956" w:rsidRDefault="00CA2FD9" w:rsidP="00CA2FD9">
            <w:r>
              <w:t xml:space="preserve">HP </w:t>
            </w:r>
            <w:proofErr w:type="spellStart"/>
            <w:r>
              <w:t>ExStream</w:t>
            </w:r>
            <w:proofErr w:type="spellEnd"/>
            <w:r>
              <w:t xml:space="preserve"> 8.6</w:t>
            </w:r>
          </w:p>
        </w:tc>
      </w:tr>
    </w:tbl>
    <w:p w14:paraId="5686FBF1" w14:textId="77777777" w:rsidR="000F5840" w:rsidRPr="00140956" w:rsidRDefault="000F5840" w:rsidP="003406C8"/>
    <w:p w14:paraId="137C4124" w14:textId="77777777" w:rsidR="000F5840" w:rsidRPr="00140956" w:rsidRDefault="006222CB" w:rsidP="003406C8">
      <w:pPr>
        <w:rPr>
          <w:b/>
          <w:u w:val="single"/>
        </w:rPr>
      </w:pPr>
      <w:r>
        <w:rPr>
          <w:b/>
          <w:u w:val="single"/>
        </w:rPr>
        <w:t>Software / Virtual Hardware</w:t>
      </w:r>
    </w:p>
    <w:p w14:paraId="20DBCDD5" w14:textId="77777777" w:rsidR="003B1143" w:rsidRDefault="003B1143" w:rsidP="003406C8">
      <w:pPr>
        <w:jc w:val="center"/>
        <w:sectPr w:rsidR="003B1143" w:rsidSect="00571BC4">
          <w:pgSz w:w="12240" w:h="15840"/>
          <w:pgMar w:top="570" w:right="1800" w:bottom="1440" w:left="1800" w:header="540" w:footer="45" w:gutter="0"/>
          <w:cols w:space="720"/>
          <w:docGrid w:linePitch="360"/>
        </w:sectPr>
      </w:pPr>
    </w:p>
    <w:p w14:paraId="2B74305C" w14:textId="77777777" w:rsidR="000F5840" w:rsidRPr="00140956" w:rsidRDefault="003B1143" w:rsidP="003406C8">
      <w:pPr>
        <w:jc w:val="center"/>
      </w:pPr>
      <w:r>
        <w:object w:dxaOrig="9835" w:dyaOrig="10713" w14:anchorId="68A978FB">
          <v:shape id="_x0000_i1039" type="#_x0000_t75" style="width:396pt;height:6in" o:ole="">
            <v:imagedata r:id="rId126" o:title=""/>
          </v:shape>
          <o:OLEObject Type="Embed" ProgID="Visio.Drawing.11" ShapeID="_x0000_i1039" DrawAspect="Content" ObjectID="_1484645518" r:id="rId127"/>
        </w:object>
      </w:r>
    </w:p>
    <w:p w14:paraId="236FF3F1" w14:textId="77777777" w:rsidR="003B1143" w:rsidRDefault="003B1143" w:rsidP="003406C8">
      <w:pPr>
        <w:jc w:val="center"/>
        <w:rPr>
          <w:highlight w:val="yellow"/>
        </w:rPr>
        <w:sectPr w:rsidR="003B1143" w:rsidSect="003B1143">
          <w:pgSz w:w="12240" w:h="15840"/>
          <w:pgMar w:top="573" w:right="1797" w:bottom="1440" w:left="1797" w:header="539" w:footer="45" w:gutter="0"/>
          <w:cols w:space="720"/>
          <w:docGrid w:linePitch="360"/>
        </w:sectPr>
      </w:pPr>
    </w:p>
    <w:p w14:paraId="18EE3913" w14:textId="77777777" w:rsidR="000F5840" w:rsidRPr="00140956" w:rsidRDefault="000F5840" w:rsidP="003406C8">
      <w:pPr>
        <w:jc w:val="center"/>
      </w:pPr>
    </w:p>
    <w:p w14:paraId="06103D30" w14:textId="77777777" w:rsidR="000F5840" w:rsidRPr="00140956" w:rsidRDefault="000F5840">
      <w:pPr>
        <w:rPr>
          <w:lang w:val="en-GB"/>
        </w:rPr>
      </w:pPr>
    </w:p>
    <w:p w14:paraId="3807FF27" w14:textId="77777777" w:rsidR="000F5840" w:rsidRPr="00140956" w:rsidRDefault="000F5840">
      <w:pPr>
        <w:rPr>
          <w:lang w:val="en-GB"/>
        </w:rPr>
      </w:pPr>
    </w:p>
    <w:p w14:paraId="25D45529" w14:textId="77777777" w:rsidR="000F5840" w:rsidRPr="00140956" w:rsidRDefault="000F5840">
      <w:pPr>
        <w:rPr>
          <w:b/>
          <w:i/>
          <w:sz w:val="28"/>
          <w:u w:val="single"/>
          <w:lang w:val="en-GB"/>
        </w:rPr>
      </w:pPr>
      <w:r w:rsidRPr="00140956">
        <w:rPr>
          <w:b/>
          <w:i/>
          <w:sz w:val="28"/>
          <w:u w:val="single"/>
          <w:lang w:val="en-GB"/>
        </w:rPr>
        <w:t xml:space="preserve">System Integration Test </w:t>
      </w:r>
    </w:p>
    <w:p w14:paraId="5DD3BF23" w14:textId="77777777" w:rsidR="000F5840" w:rsidRPr="00140956" w:rsidRDefault="000F5840">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843"/>
        <w:gridCol w:w="1985"/>
        <w:gridCol w:w="3219"/>
      </w:tblGrid>
      <w:tr w:rsidR="00140956" w:rsidRPr="00140956" w14:paraId="1AD475C1" w14:textId="77777777" w:rsidTr="00EE1AD4">
        <w:tc>
          <w:tcPr>
            <w:tcW w:w="1809" w:type="dxa"/>
            <w:shd w:val="pct12" w:color="auto" w:fill="auto"/>
          </w:tcPr>
          <w:p w14:paraId="1F58993A" w14:textId="77777777" w:rsidR="000F5840" w:rsidRPr="00140956" w:rsidRDefault="000F5840" w:rsidP="00EE1AD4">
            <w:pPr>
              <w:rPr>
                <w:b/>
                <w:lang w:val="en-GB"/>
              </w:rPr>
            </w:pPr>
            <w:r w:rsidRPr="00140956">
              <w:rPr>
                <w:b/>
                <w:lang w:val="en-GB"/>
              </w:rPr>
              <w:t>Physical Server</w:t>
            </w:r>
          </w:p>
        </w:tc>
        <w:tc>
          <w:tcPr>
            <w:tcW w:w="1843" w:type="dxa"/>
            <w:shd w:val="pct12" w:color="auto" w:fill="auto"/>
          </w:tcPr>
          <w:p w14:paraId="24FB150C" w14:textId="77777777" w:rsidR="000F5840" w:rsidRPr="00140956" w:rsidRDefault="000F5840" w:rsidP="00EE1AD4">
            <w:pPr>
              <w:rPr>
                <w:b/>
                <w:lang w:val="en-GB"/>
              </w:rPr>
            </w:pPr>
            <w:r w:rsidRPr="00140956">
              <w:rPr>
                <w:b/>
                <w:lang w:val="en-GB"/>
              </w:rPr>
              <w:t>VM Name</w:t>
            </w:r>
          </w:p>
        </w:tc>
        <w:tc>
          <w:tcPr>
            <w:tcW w:w="1985" w:type="dxa"/>
            <w:shd w:val="pct12" w:color="auto" w:fill="auto"/>
          </w:tcPr>
          <w:p w14:paraId="4F633211" w14:textId="77777777" w:rsidR="000F5840" w:rsidRPr="00140956" w:rsidRDefault="00E32B6D" w:rsidP="00EE1AD4">
            <w:pPr>
              <w:rPr>
                <w:b/>
                <w:lang w:val="en-GB"/>
              </w:rPr>
            </w:pPr>
            <w:r>
              <w:rPr>
                <w:b/>
                <w:lang w:val="en-GB"/>
              </w:rPr>
              <w:t>Description</w:t>
            </w:r>
          </w:p>
        </w:tc>
        <w:tc>
          <w:tcPr>
            <w:tcW w:w="3219" w:type="dxa"/>
            <w:shd w:val="pct12" w:color="auto" w:fill="auto"/>
          </w:tcPr>
          <w:p w14:paraId="2B84A5AC" w14:textId="77777777" w:rsidR="000F5840" w:rsidRPr="00140956" w:rsidRDefault="000F5840" w:rsidP="00EE1AD4">
            <w:pPr>
              <w:rPr>
                <w:b/>
                <w:lang w:val="en-GB"/>
              </w:rPr>
            </w:pPr>
            <w:r w:rsidRPr="00140956">
              <w:rPr>
                <w:b/>
                <w:lang w:val="en-GB"/>
              </w:rPr>
              <w:t>Contents</w:t>
            </w:r>
          </w:p>
        </w:tc>
      </w:tr>
      <w:tr w:rsidR="00140956" w:rsidRPr="00140956" w14:paraId="36F37083" w14:textId="77777777" w:rsidTr="00EE1AD4">
        <w:tc>
          <w:tcPr>
            <w:tcW w:w="1809" w:type="dxa"/>
          </w:tcPr>
          <w:p w14:paraId="63B61E6A" w14:textId="77777777" w:rsidR="000F5840" w:rsidRPr="00140956" w:rsidRDefault="00E32B6D" w:rsidP="00EE1AD4">
            <w:pPr>
              <w:rPr>
                <w:lang w:val="en-GB"/>
              </w:rPr>
            </w:pPr>
            <w:r>
              <w:rPr>
                <w:lang w:val="en-GB"/>
              </w:rPr>
              <w:t>tbc</w:t>
            </w:r>
          </w:p>
        </w:tc>
        <w:tc>
          <w:tcPr>
            <w:tcW w:w="1843" w:type="dxa"/>
          </w:tcPr>
          <w:p w14:paraId="5CB9B647" w14:textId="77777777" w:rsidR="000F5840" w:rsidRPr="00140956" w:rsidRDefault="00E32B6D" w:rsidP="00EE1AD4">
            <w:pPr>
              <w:rPr>
                <w:lang w:val="en-GB"/>
              </w:rPr>
            </w:pPr>
            <w:r>
              <w:rPr>
                <w:lang w:val="en-GB"/>
              </w:rPr>
              <w:t>tbc</w:t>
            </w:r>
          </w:p>
        </w:tc>
        <w:tc>
          <w:tcPr>
            <w:tcW w:w="1985" w:type="dxa"/>
          </w:tcPr>
          <w:p w14:paraId="5B929F9A" w14:textId="77777777" w:rsidR="000F5840" w:rsidRPr="00140956" w:rsidRDefault="00E32B6D" w:rsidP="00EE1AD4">
            <w:pPr>
              <w:rPr>
                <w:lang w:val="en-GB"/>
              </w:rPr>
            </w:pPr>
            <w:r>
              <w:rPr>
                <w:lang w:val="en-GB"/>
              </w:rPr>
              <w:t>SIT application server</w:t>
            </w:r>
          </w:p>
        </w:tc>
        <w:tc>
          <w:tcPr>
            <w:tcW w:w="3219" w:type="dxa"/>
          </w:tcPr>
          <w:p w14:paraId="2301C0AC" w14:textId="77777777" w:rsidR="00E32B6D" w:rsidRDefault="00E32B6D" w:rsidP="00EE1AD4">
            <w:pPr>
              <w:rPr>
                <w:lang w:val="en-GB"/>
              </w:rPr>
            </w:pPr>
            <w:proofErr w:type="spellStart"/>
            <w:r>
              <w:rPr>
                <w:lang w:val="en-GB"/>
              </w:rPr>
              <w:t>Weblogic</w:t>
            </w:r>
            <w:proofErr w:type="spellEnd"/>
            <w:r>
              <w:rPr>
                <w:lang w:val="en-GB"/>
              </w:rPr>
              <w:t xml:space="preserve"> Application Server 11gR2</w:t>
            </w:r>
          </w:p>
          <w:p w14:paraId="15494547" w14:textId="77777777" w:rsidR="000F5840" w:rsidRPr="00E351DD" w:rsidRDefault="000F5840" w:rsidP="00E32B6D">
            <w:proofErr w:type="spellStart"/>
            <w:r w:rsidRPr="00140956">
              <w:rPr>
                <w:lang w:val="en-GB"/>
              </w:rPr>
              <w:t>Microfocus</w:t>
            </w:r>
            <w:proofErr w:type="spellEnd"/>
            <w:r w:rsidRPr="00140956">
              <w:rPr>
                <w:lang w:val="en-GB"/>
              </w:rPr>
              <w:t xml:space="preserve"> COBOL</w:t>
            </w:r>
            <w:r w:rsidR="00E32B6D">
              <w:rPr>
                <w:lang w:val="en-GB"/>
              </w:rPr>
              <w:t xml:space="preserve"> Server for SOA 5.1</w:t>
            </w:r>
          </w:p>
        </w:tc>
      </w:tr>
      <w:tr w:rsidR="00E32B6D" w:rsidRPr="00140956" w14:paraId="7D1CE897" w14:textId="77777777" w:rsidTr="00EE1AD4">
        <w:tc>
          <w:tcPr>
            <w:tcW w:w="1809" w:type="dxa"/>
          </w:tcPr>
          <w:p w14:paraId="34302283" w14:textId="77777777" w:rsidR="00E32B6D" w:rsidRPr="00140956" w:rsidRDefault="00E32B6D" w:rsidP="00EE1AD4">
            <w:pPr>
              <w:rPr>
                <w:lang w:val="en-GB"/>
              </w:rPr>
            </w:pPr>
            <w:r>
              <w:rPr>
                <w:lang w:val="en-GB"/>
              </w:rPr>
              <w:t>tbc</w:t>
            </w:r>
          </w:p>
        </w:tc>
        <w:tc>
          <w:tcPr>
            <w:tcW w:w="1843" w:type="dxa"/>
          </w:tcPr>
          <w:p w14:paraId="35A8DC06" w14:textId="77777777" w:rsidR="00E32B6D" w:rsidRPr="00140956" w:rsidRDefault="0023007C" w:rsidP="00EE1AD4">
            <w:pPr>
              <w:rPr>
                <w:lang w:val="en-GB"/>
              </w:rPr>
            </w:pPr>
            <w:r>
              <w:rPr>
                <w:lang w:val="en-GB"/>
              </w:rPr>
              <w:t>n/a - physical</w:t>
            </w:r>
          </w:p>
        </w:tc>
        <w:tc>
          <w:tcPr>
            <w:tcW w:w="1985" w:type="dxa"/>
          </w:tcPr>
          <w:p w14:paraId="2A0DA341" w14:textId="77777777" w:rsidR="00E32B6D" w:rsidRPr="00140956" w:rsidRDefault="00E32B6D" w:rsidP="00EE1AD4">
            <w:pPr>
              <w:rPr>
                <w:lang w:val="en-GB"/>
              </w:rPr>
            </w:pPr>
            <w:r>
              <w:rPr>
                <w:lang w:val="en-GB"/>
              </w:rPr>
              <w:t>SIT database server</w:t>
            </w:r>
          </w:p>
        </w:tc>
        <w:tc>
          <w:tcPr>
            <w:tcW w:w="3219" w:type="dxa"/>
          </w:tcPr>
          <w:p w14:paraId="683CBC9E" w14:textId="77777777" w:rsidR="00E32B6D" w:rsidRPr="00140956" w:rsidRDefault="00E32B6D" w:rsidP="001C75D6">
            <w:pPr>
              <w:rPr>
                <w:lang w:val="en-GB"/>
              </w:rPr>
            </w:pPr>
            <w:r>
              <w:rPr>
                <w:lang w:val="en-GB"/>
              </w:rPr>
              <w:t>Oracle RDBMS 11gR2</w:t>
            </w:r>
          </w:p>
        </w:tc>
      </w:tr>
      <w:tr w:rsidR="00A57016" w:rsidRPr="00140956" w:rsidDel="00AC42CE" w14:paraId="09C71D18" w14:textId="7FC78276" w:rsidTr="00EE1AD4">
        <w:trPr>
          <w:del w:id="272" w:author="Howell, Dan" w:date="2014-07-24T14:18:00Z"/>
        </w:trPr>
        <w:tc>
          <w:tcPr>
            <w:tcW w:w="1809" w:type="dxa"/>
          </w:tcPr>
          <w:p w14:paraId="5913D7F9" w14:textId="51A694A4" w:rsidR="00A57016" w:rsidDel="00AC42CE" w:rsidRDefault="00A57016" w:rsidP="00EE1AD4">
            <w:pPr>
              <w:rPr>
                <w:del w:id="273" w:author="Howell, Dan" w:date="2014-07-24T14:18:00Z"/>
                <w:lang w:val="en-GB"/>
              </w:rPr>
            </w:pPr>
            <w:del w:id="274" w:author="Howell, Dan" w:date="2014-07-14T09:31:00Z">
              <w:r w:rsidRPr="00A57016" w:rsidDel="006A1607">
                <w:rPr>
                  <w:highlight w:val="yellow"/>
                  <w:lang w:val="en-GB"/>
                </w:rPr>
                <w:delText>gbdxgme0?</w:delText>
              </w:r>
            </w:del>
          </w:p>
        </w:tc>
        <w:tc>
          <w:tcPr>
            <w:tcW w:w="1843" w:type="dxa"/>
          </w:tcPr>
          <w:p w14:paraId="695153AE" w14:textId="098720D2" w:rsidR="00A57016" w:rsidDel="00AC42CE" w:rsidRDefault="00A57016" w:rsidP="00EE1AD4">
            <w:pPr>
              <w:rPr>
                <w:del w:id="275" w:author="Howell, Dan" w:date="2014-07-24T14:18:00Z"/>
                <w:lang w:val="en-GB"/>
              </w:rPr>
            </w:pPr>
            <w:del w:id="276" w:author="Howell, Dan" w:date="2014-07-14T09:31:00Z">
              <w:r w:rsidDel="006A1607">
                <w:rPr>
                  <w:lang w:val="en-GB"/>
                </w:rPr>
                <w:delText>gbdxgme5</w:delText>
              </w:r>
            </w:del>
          </w:p>
        </w:tc>
        <w:tc>
          <w:tcPr>
            <w:tcW w:w="1985" w:type="dxa"/>
          </w:tcPr>
          <w:p w14:paraId="70042D73" w14:textId="28A5D4FA" w:rsidR="00A57016" w:rsidDel="00AC42CE" w:rsidRDefault="00A57016" w:rsidP="00EE1AD4">
            <w:pPr>
              <w:rPr>
                <w:del w:id="277" w:author="Howell, Dan" w:date="2014-07-24T14:18:00Z"/>
                <w:lang w:val="en-GB"/>
              </w:rPr>
            </w:pPr>
            <w:del w:id="278" w:author="Howell, Dan" w:date="2014-07-24T14:18:00Z">
              <w:r w:rsidDel="00AC42CE">
                <w:rPr>
                  <w:lang w:val="en-GB"/>
                </w:rPr>
                <w:delText>SIT ExStream server</w:delText>
              </w:r>
            </w:del>
          </w:p>
        </w:tc>
        <w:tc>
          <w:tcPr>
            <w:tcW w:w="3219" w:type="dxa"/>
          </w:tcPr>
          <w:p w14:paraId="6B507C8D" w14:textId="75F9809A" w:rsidR="00A57016" w:rsidDel="00AC42CE" w:rsidRDefault="00A57016" w:rsidP="001C75D6">
            <w:pPr>
              <w:rPr>
                <w:del w:id="279" w:author="Howell, Dan" w:date="2014-07-24T14:18:00Z"/>
                <w:lang w:val="en-GB"/>
              </w:rPr>
            </w:pPr>
            <w:del w:id="280" w:author="Howell, Dan" w:date="2014-07-24T14:18:00Z">
              <w:r w:rsidDel="00AC42CE">
                <w:rPr>
                  <w:lang w:val="en-GB"/>
                </w:rPr>
                <w:delText>HP ExStream 8.6</w:delText>
              </w:r>
            </w:del>
          </w:p>
        </w:tc>
      </w:tr>
    </w:tbl>
    <w:p w14:paraId="36B3DC8A" w14:textId="77777777" w:rsidR="000F5840" w:rsidRPr="00140956" w:rsidRDefault="000F5840" w:rsidP="003406C8"/>
    <w:p w14:paraId="2D20642A" w14:textId="77777777" w:rsidR="000F5840" w:rsidRPr="00140956" w:rsidRDefault="000F5840" w:rsidP="003406C8">
      <w:pPr>
        <w:rPr>
          <w:b/>
          <w:u w:val="single"/>
          <w:lang w:val="en-GB"/>
        </w:rPr>
      </w:pPr>
      <w:r w:rsidRPr="00140956">
        <w:rPr>
          <w:b/>
          <w:u w:val="single"/>
          <w:lang w:val="en-GB"/>
        </w:rPr>
        <w:t>Software</w:t>
      </w:r>
    </w:p>
    <w:p w14:paraId="4EAF646B" w14:textId="4863E399" w:rsidR="000F5840" w:rsidRPr="00140956" w:rsidRDefault="00AC42CE" w:rsidP="003406C8">
      <w:pPr>
        <w:jc w:val="center"/>
      </w:pPr>
      <w:ins w:id="281" w:author="Howell, Dan" w:date="2014-07-24T14:20:00Z">
        <w:r>
          <w:object w:dxaOrig="9526" w:dyaOrig="3705" w14:anchorId="2A09A9CA">
            <v:shape id="_x0000_i1040" type="#_x0000_t75" style="width:430.95pt;height:168.2pt" o:ole="">
              <v:imagedata r:id="rId128" o:title=""/>
            </v:shape>
            <o:OLEObject Type="Embed" ProgID="Visio.Drawing.15" ShapeID="_x0000_i1040" DrawAspect="Content" ObjectID="_1484645519" r:id="rId129"/>
          </w:object>
        </w:r>
      </w:ins>
      <w:del w:id="282" w:author="Howell, Dan" w:date="2014-07-24T14:20:00Z">
        <w:r w:rsidR="006A1607" w:rsidDel="00AC42CE">
          <w:fldChar w:fldCharType="begin"/>
        </w:r>
        <w:r w:rsidR="006A1607" w:rsidDel="00AC42CE">
          <w:fldChar w:fldCharType="end"/>
        </w:r>
      </w:del>
      <w:del w:id="283" w:author="Howell, Dan" w:date="2014-07-14T09:31:00Z">
        <w:r w:rsidR="0023007C" w:rsidDel="006A1607">
          <w:object w:dxaOrig="6433" w:dyaOrig="7283" w14:anchorId="48931637">
            <v:shape id="_x0000_i1041" type="#_x0000_t75" style="width:321.85pt;height:365.35pt" o:ole="">
              <v:imagedata r:id="rId130" o:title=""/>
            </v:shape>
            <o:OLEObject Type="Embed" ProgID="Visio.Drawing.11" ShapeID="_x0000_i1041" DrawAspect="Content" ObjectID="_1484645520" r:id="rId131"/>
          </w:object>
        </w:r>
      </w:del>
    </w:p>
    <w:p w14:paraId="39AC2973" w14:textId="77777777" w:rsidR="000F5840" w:rsidRPr="00140956" w:rsidRDefault="000F5840" w:rsidP="003406C8">
      <w:pPr>
        <w:jc w:val="center"/>
      </w:pP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9"/>
      </w:tblGrid>
      <w:tr w:rsidR="00140956" w:rsidRPr="00140956" w14:paraId="638AA91F" w14:textId="77777777" w:rsidTr="00E32B6D">
        <w:tc>
          <w:tcPr>
            <w:tcW w:w="9039" w:type="dxa"/>
            <w:shd w:val="pct12" w:color="auto" w:fill="auto"/>
          </w:tcPr>
          <w:p w14:paraId="1CBEECAF" w14:textId="77777777" w:rsidR="000F5840" w:rsidRPr="00140956" w:rsidRDefault="000F5840" w:rsidP="00EE1AD4">
            <w:pPr>
              <w:rPr>
                <w:b/>
              </w:rPr>
            </w:pPr>
            <w:r w:rsidRPr="00140956">
              <w:rPr>
                <w:b/>
              </w:rPr>
              <w:t>Licensing</w:t>
            </w:r>
          </w:p>
        </w:tc>
      </w:tr>
      <w:tr w:rsidR="00140956" w:rsidRPr="00140956" w14:paraId="2C7B4AF9" w14:textId="77777777" w:rsidTr="00E32B6D">
        <w:tc>
          <w:tcPr>
            <w:tcW w:w="9039" w:type="dxa"/>
          </w:tcPr>
          <w:p w14:paraId="59870944" w14:textId="77777777" w:rsidR="000F5840" w:rsidRPr="00140956" w:rsidRDefault="000F5840" w:rsidP="00D94E69">
            <w:r w:rsidRPr="00140956">
              <w:rPr>
                <w:lang w:val="en-GB"/>
              </w:rPr>
              <w:t>Oracle Database 11g</w:t>
            </w:r>
            <w:r w:rsidR="00E32B6D">
              <w:rPr>
                <w:lang w:val="en-GB"/>
              </w:rPr>
              <w:t>R2</w:t>
            </w:r>
            <w:r w:rsidRPr="00140956">
              <w:rPr>
                <w:lang w:val="en-GB"/>
              </w:rPr>
              <w:t xml:space="preserve"> Enterprise Edition Release</w:t>
            </w:r>
            <w:r w:rsidRPr="00140956">
              <w:t xml:space="preserve"> – covered </w:t>
            </w:r>
            <w:r w:rsidRPr="00E32B6D">
              <w:t>by GM</w:t>
            </w:r>
            <w:r w:rsidR="00D94E69" w:rsidRPr="00E32B6D">
              <w:t>F</w:t>
            </w:r>
            <w:r w:rsidRPr="00E32B6D">
              <w:t>/Oracle</w:t>
            </w:r>
            <w:r w:rsidRPr="00140956">
              <w:t xml:space="preserve"> global licens</w:t>
            </w:r>
            <w:r w:rsidR="00E32B6D">
              <w:t>e</w:t>
            </w:r>
          </w:p>
        </w:tc>
      </w:tr>
      <w:tr w:rsidR="000F5840" w:rsidRPr="00140956" w14:paraId="154D64AF" w14:textId="77777777" w:rsidTr="00E32B6D">
        <w:tc>
          <w:tcPr>
            <w:tcW w:w="9039" w:type="dxa"/>
          </w:tcPr>
          <w:p w14:paraId="10F8010F" w14:textId="77777777" w:rsidR="000F5840" w:rsidRPr="00140956" w:rsidRDefault="000F5840" w:rsidP="00E32B6D">
            <w:r w:rsidRPr="00140956">
              <w:t>WebLogic</w:t>
            </w:r>
            <w:r w:rsidR="00170552" w:rsidRPr="00140956">
              <w:t xml:space="preserve"> Application Server</w:t>
            </w:r>
            <w:r w:rsidRPr="00140956">
              <w:t xml:space="preserve"> </w:t>
            </w:r>
            <w:r w:rsidR="00E32B6D">
              <w:t>11gR2</w:t>
            </w:r>
            <w:r w:rsidR="00D94E69">
              <w:t xml:space="preserve"> –</w:t>
            </w:r>
            <w:r w:rsidR="00E32B6D">
              <w:t xml:space="preserve"> </w:t>
            </w:r>
            <w:r w:rsidR="00D94E69">
              <w:t>cover</w:t>
            </w:r>
            <w:r w:rsidR="00E32B6D">
              <w:t>ed</w:t>
            </w:r>
            <w:r w:rsidR="00D94E69">
              <w:t xml:space="preserve"> </w:t>
            </w:r>
            <w:r w:rsidR="00D94E69" w:rsidRPr="00E32B6D">
              <w:t>by GMF</w:t>
            </w:r>
            <w:r w:rsidRPr="00E32B6D">
              <w:t>/Oracle</w:t>
            </w:r>
            <w:r w:rsidRPr="00140956">
              <w:t xml:space="preserve"> global license agreement</w:t>
            </w:r>
            <w:r w:rsidR="00E32B6D">
              <w:t xml:space="preserve"> as part of Fusion Middleware</w:t>
            </w:r>
          </w:p>
        </w:tc>
      </w:tr>
      <w:tr w:rsidR="00E32B6D" w:rsidRPr="00140956" w14:paraId="388DDAAC" w14:textId="77777777" w:rsidTr="00E32B6D">
        <w:tc>
          <w:tcPr>
            <w:tcW w:w="9039" w:type="dxa"/>
          </w:tcPr>
          <w:p w14:paraId="551C44F2" w14:textId="77777777" w:rsidR="00E32B6D" w:rsidRPr="00140956" w:rsidRDefault="00E32B6D" w:rsidP="00E32B6D">
            <w:proofErr w:type="spellStart"/>
            <w:r>
              <w:t>Microfocus</w:t>
            </w:r>
            <w:proofErr w:type="spellEnd"/>
            <w:r>
              <w:t xml:space="preserve"> COBOL Server for SOA</w:t>
            </w:r>
            <w:r w:rsidR="007B3030">
              <w:t xml:space="preserve"> 5.1</w:t>
            </w:r>
          </w:p>
        </w:tc>
      </w:tr>
      <w:tr w:rsidR="00426E31" w:rsidRPr="00140956" w:rsidDel="001E37DB" w14:paraId="77C3F365" w14:textId="3D37264D" w:rsidTr="00E32B6D">
        <w:trPr>
          <w:del w:id="284" w:author="Howell, Dan" w:date="2014-07-24T14:20:00Z"/>
        </w:trPr>
        <w:tc>
          <w:tcPr>
            <w:tcW w:w="9039" w:type="dxa"/>
          </w:tcPr>
          <w:p w14:paraId="350ABB65" w14:textId="7C1B451B" w:rsidR="00426E31" w:rsidDel="001E37DB" w:rsidRDefault="00426E31" w:rsidP="00E32B6D">
            <w:pPr>
              <w:rPr>
                <w:del w:id="285" w:author="Howell, Dan" w:date="2014-07-24T14:20:00Z"/>
              </w:rPr>
            </w:pPr>
            <w:del w:id="286" w:author="Howell, Dan" w:date="2014-07-24T14:20:00Z">
              <w:r w:rsidDel="001E37DB">
                <w:delText>HP ExStream 8.6 (leveraged instance – also used by SRS application)</w:delText>
              </w:r>
            </w:del>
          </w:p>
        </w:tc>
      </w:tr>
    </w:tbl>
    <w:p w14:paraId="335D6480" w14:textId="77777777" w:rsidR="000F5840" w:rsidRPr="00140956" w:rsidRDefault="000F5840" w:rsidP="003406C8">
      <w:pPr>
        <w:jc w:val="center"/>
        <w:rPr>
          <w:lang w:val="en-GB"/>
        </w:rPr>
      </w:pPr>
    </w:p>
    <w:p w14:paraId="20E55140" w14:textId="77777777" w:rsidR="000F5840" w:rsidRPr="00140956" w:rsidRDefault="000F5840" w:rsidP="003406C8">
      <w:pPr>
        <w:rPr>
          <w:b/>
          <w:u w:val="single"/>
        </w:rPr>
      </w:pPr>
      <w:r w:rsidRPr="00140956">
        <w:rPr>
          <w:b/>
          <w:u w:val="single"/>
        </w:rPr>
        <w:t>Hardware</w:t>
      </w:r>
    </w:p>
    <w:p w14:paraId="186ADA6C" w14:textId="7FBB8156" w:rsidR="000F5840" w:rsidRDefault="000F5840" w:rsidP="003406C8">
      <w:r w:rsidRPr="00140956">
        <w:t xml:space="preserve">The </w:t>
      </w:r>
      <w:r w:rsidR="00B85A97">
        <w:t>application server instance</w:t>
      </w:r>
      <w:del w:id="287" w:author="Howell, Dan" w:date="2014-07-14T09:32:00Z">
        <w:r w:rsidR="00B85A97" w:rsidDel="006A1607">
          <w:delText>s</w:delText>
        </w:r>
      </w:del>
      <w:r w:rsidR="00B85A97" w:rsidRPr="00140956">
        <w:t xml:space="preserve"> </w:t>
      </w:r>
      <w:ins w:id="288" w:author="Howell, Dan" w:date="2014-07-14T09:32:00Z">
        <w:r w:rsidR="006A1607">
          <w:t>is</w:t>
        </w:r>
      </w:ins>
      <w:del w:id="289" w:author="Howell, Dan" w:date="2014-07-14T09:32:00Z">
        <w:r w:rsidRPr="00140956" w:rsidDel="006A1607">
          <w:delText>is</w:delText>
        </w:r>
      </w:del>
      <w:r w:rsidRPr="00140956">
        <w:t xml:space="preserve"> homed within </w:t>
      </w:r>
      <w:r w:rsidR="00B85A97">
        <w:t xml:space="preserve">a </w:t>
      </w:r>
      <w:r w:rsidRPr="00140956">
        <w:t>virtual machine</w:t>
      </w:r>
      <w:r w:rsidR="00E32B6D">
        <w:t xml:space="preserve"> upon HP Blade servers running VMware </w:t>
      </w:r>
      <w:r w:rsidR="006222CB">
        <w:t>ESX/vSphere</w:t>
      </w:r>
      <w:r w:rsidR="00E32B6D">
        <w:t xml:space="preserve">. </w:t>
      </w:r>
      <w:r w:rsidR="00B85A97">
        <w:t>The virtual machine</w:t>
      </w:r>
      <w:r w:rsidR="00E32B6D">
        <w:t xml:space="preserve"> is allocated </w:t>
      </w:r>
      <w:r w:rsidRPr="00140956">
        <w:t>1 virtual CPU and 8GB of memory</w:t>
      </w:r>
      <w:r w:rsidR="00E32B6D">
        <w:t>.</w:t>
      </w:r>
      <w:r w:rsidR="00B80166">
        <w:t xml:space="preserve"> The virtual machine could run on any physical Blade server within the </w:t>
      </w:r>
      <w:r w:rsidR="006222CB">
        <w:t>VMware</w:t>
      </w:r>
      <w:r w:rsidR="00B80166">
        <w:t xml:space="preserve"> farm, therefore any reflection of underlying hardware is irrelevant to the application.</w:t>
      </w:r>
    </w:p>
    <w:p w14:paraId="564A105D" w14:textId="77777777" w:rsidR="00B85A97" w:rsidRDefault="00B85A97" w:rsidP="003406C8"/>
    <w:p w14:paraId="7262A34A" w14:textId="77777777" w:rsidR="00B85A97" w:rsidRDefault="00B85A97" w:rsidP="003406C8">
      <w:pPr>
        <w:rPr>
          <w:ins w:id="290" w:author="Howell, Dan" w:date="2014-07-24T14:21:00Z"/>
        </w:rPr>
      </w:pPr>
      <w:r>
        <w:t>The database server is a physical server, not virtualized. The actual hardware is at this point flexible but should provide a minimum of 1 physical CPU core and 8GB of memory.</w:t>
      </w:r>
    </w:p>
    <w:p w14:paraId="07C53DCE" w14:textId="77777777" w:rsidR="001E37DB" w:rsidRDefault="001E37DB" w:rsidP="003406C8">
      <w:pPr>
        <w:rPr>
          <w:ins w:id="291" w:author="Howell, Dan" w:date="2014-07-24T14:21:00Z"/>
        </w:rPr>
      </w:pPr>
    </w:p>
    <w:p w14:paraId="34E0B58B" w14:textId="2BA167B2" w:rsidR="001E37DB" w:rsidRDefault="001E37DB" w:rsidP="003406C8">
      <w:pPr>
        <w:rPr>
          <w:ins w:id="292" w:author="Howell, Dan" w:date="2014-07-14T09:32:00Z"/>
        </w:rPr>
      </w:pPr>
      <w:ins w:id="293" w:author="Howell, Dan" w:date="2014-07-24T14:21:00Z">
        <w:r>
          <w:t xml:space="preserve">Note there is no </w:t>
        </w:r>
        <w:proofErr w:type="spellStart"/>
        <w:r>
          <w:t>Exstream</w:t>
        </w:r>
        <w:proofErr w:type="spellEnd"/>
        <w:r>
          <w:t xml:space="preserve"> instance allocated to the SIT environment.</w:t>
        </w:r>
      </w:ins>
    </w:p>
    <w:p w14:paraId="4425364B" w14:textId="718CC206" w:rsidR="006A1607" w:rsidRPr="00140956" w:rsidDel="006A1607" w:rsidRDefault="006A1607" w:rsidP="003406C8">
      <w:pPr>
        <w:rPr>
          <w:del w:id="294" w:author="Howell, Dan" w:date="2014-07-14T09:32:00Z"/>
        </w:rPr>
      </w:pPr>
    </w:p>
    <w:p w14:paraId="4D1F301D" w14:textId="77777777" w:rsidR="007B3030" w:rsidRDefault="007B3030" w:rsidP="007B3030">
      <w:pPr>
        <w:rPr>
          <w:lang w:val="en-GB"/>
        </w:rPr>
      </w:pPr>
    </w:p>
    <w:p w14:paraId="4085A778" w14:textId="77777777" w:rsidR="000F5840" w:rsidRPr="00140956" w:rsidRDefault="000F5840">
      <w:pPr>
        <w:rPr>
          <w:b/>
          <w:i/>
          <w:sz w:val="28"/>
          <w:u w:val="single"/>
          <w:lang w:val="en-GB"/>
        </w:rPr>
      </w:pPr>
      <w:r w:rsidRPr="00140956">
        <w:rPr>
          <w:b/>
          <w:i/>
          <w:sz w:val="28"/>
          <w:u w:val="single"/>
          <w:lang w:val="en-GB"/>
        </w:rPr>
        <w:t>Pre-Production</w:t>
      </w:r>
    </w:p>
    <w:p w14:paraId="627685C0" w14:textId="77777777" w:rsidR="000F5840" w:rsidRPr="00140956" w:rsidRDefault="000F5840">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2"/>
        <w:gridCol w:w="1450"/>
        <w:gridCol w:w="2139"/>
        <w:gridCol w:w="3595"/>
      </w:tblGrid>
      <w:tr w:rsidR="00140956" w:rsidRPr="00140956" w14:paraId="1A30EE20" w14:textId="77777777" w:rsidTr="00CF54AD">
        <w:tc>
          <w:tcPr>
            <w:tcW w:w="1672" w:type="dxa"/>
            <w:shd w:val="pct12" w:color="auto" w:fill="auto"/>
          </w:tcPr>
          <w:p w14:paraId="77F60AD0" w14:textId="77777777" w:rsidR="000F5840" w:rsidRPr="00140956" w:rsidRDefault="000F5840" w:rsidP="00EE1AD4">
            <w:pPr>
              <w:rPr>
                <w:b/>
                <w:lang w:val="en-GB"/>
              </w:rPr>
            </w:pPr>
            <w:r w:rsidRPr="00140956">
              <w:rPr>
                <w:b/>
                <w:lang w:val="en-GB"/>
              </w:rPr>
              <w:t>Physical Server</w:t>
            </w:r>
          </w:p>
        </w:tc>
        <w:tc>
          <w:tcPr>
            <w:tcW w:w="1450" w:type="dxa"/>
            <w:shd w:val="pct12" w:color="auto" w:fill="auto"/>
          </w:tcPr>
          <w:p w14:paraId="3509B544" w14:textId="77777777" w:rsidR="000F5840" w:rsidRPr="00140956" w:rsidRDefault="003B06C2" w:rsidP="003D4C01">
            <w:pPr>
              <w:rPr>
                <w:b/>
                <w:lang w:val="en-GB"/>
              </w:rPr>
            </w:pPr>
            <w:r>
              <w:rPr>
                <w:b/>
                <w:lang w:val="en-GB"/>
              </w:rPr>
              <w:t>VM Name</w:t>
            </w:r>
          </w:p>
        </w:tc>
        <w:tc>
          <w:tcPr>
            <w:tcW w:w="2139" w:type="dxa"/>
            <w:shd w:val="pct12" w:color="auto" w:fill="auto"/>
          </w:tcPr>
          <w:p w14:paraId="507BB42A" w14:textId="77777777" w:rsidR="000F5840" w:rsidRPr="00140956" w:rsidRDefault="003B06C2" w:rsidP="00EE1AD4">
            <w:pPr>
              <w:rPr>
                <w:b/>
                <w:lang w:val="en-GB"/>
              </w:rPr>
            </w:pPr>
            <w:r>
              <w:rPr>
                <w:b/>
                <w:lang w:val="en-GB"/>
              </w:rPr>
              <w:t>Description</w:t>
            </w:r>
          </w:p>
        </w:tc>
        <w:tc>
          <w:tcPr>
            <w:tcW w:w="3595" w:type="dxa"/>
            <w:shd w:val="pct12" w:color="auto" w:fill="auto"/>
          </w:tcPr>
          <w:p w14:paraId="34BB8D85" w14:textId="77777777" w:rsidR="000F5840" w:rsidRPr="00140956" w:rsidRDefault="000F5840" w:rsidP="00EE1AD4">
            <w:pPr>
              <w:rPr>
                <w:b/>
                <w:lang w:val="en-GB"/>
              </w:rPr>
            </w:pPr>
            <w:r w:rsidRPr="00140956">
              <w:rPr>
                <w:b/>
                <w:lang w:val="en-GB"/>
              </w:rPr>
              <w:t>Contents</w:t>
            </w:r>
          </w:p>
        </w:tc>
      </w:tr>
      <w:tr w:rsidR="00140956" w:rsidRPr="00140956" w14:paraId="66BDFDEB" w14:textId="77777777" w:rsidTr="00CF54AD">
        <w:tc>
          <w:tcPr>
            <w:tcW w:w="1672" w:type="dxa"/>
          </w:tcPr>
          <w:p w14:paraId="622C0E0D" w14:textId="77777777" w:rsidR="000F5840" w:rsidRPr="00140956" w:rsidRDefault="003B06C2" w:rsidP="00EE1AD4">
            <w:pPr>
              <w:rPr>
                <w:lang w:val="en-GB"/>
              </w:rPr>
            </w:pPr>
            <w:r>
              <w:rPr>
                <w:lang w:val="en-GB"/>
              </w:rPr>
              <w:t>tbc</w:t>
            </w:r>
          </w:p>
        </w:tc>
        <w:tc>
          <w:tcPr>
            <w:tcW w:w="1450" w:type="dxa"/>
          </w:tcPr>
          <w:p w14:paraId="4F23ED0D" w14:textId="77777777" w:rsidR="000F5840" w:rsidRPr="00140956" w:rsidRDefault="003B06C2" w:rsidP="00EE1AD4">
            <w:pPr>
              <w:rPr>
                <w:lang w:val="en-GB"/>
              </w:rPr>
            </w:pPr>
            <w:r>
              <w:rPr>
                <w:lang w:val="en-GB"/>
              </w:rPr>
              <w:t>tbc</w:t>
            </w:r>
          </w:p>
        </w:tc>
        <w:tc>
          <w:tcPr>
            <w:tcW w:w="2139" w:type="dxa"/>
          </w:tcPr>
          <w:p w14:paraId="3049EDE1" w14:textId="77777777" w:rsidR="000F5840" w:rsidRPr="00140956" w:rsidRDefault="00CF54AD" w:rsidP="00EE1AD4">
            <w:pPr>
              <w:rPr>
                <w:lang w:val="en-GB"/>
              </w:rPr>
            </w:pPr>
            <w:r>
              <w:rPr>
                <w:lang w:val="en-GB"/>
              </w:rPr>
              <w:t>AP app</w:t>
            </w:r>
          </w:p>
        </w:tc>
        <w:tc>
          <w:tcPr>
            <w:tcW w:w="3595" w:type="dxa"/>
          </w:tcPr>
          <w:p w14:paraId="1F37A8A2" w14:textId="77777777" w:rsidR="000F5840" w:rsidRDefault="00CF54AD" w:rsidP="00EE1AD4">
            <w:pPr>
              <w:rPr>
                <w:lang w:val="en-GB"/>
              </w:rPr>
            </w:pPr>
            <w:proofErr w:type="spellStart"/>
            <w:r>
              <w:rPr>
                <w:lang w:val="en-GB"/>
              </w:rPr>
              <w:t>Weblogic</w:t>
            </w:r>
            <w:proofErr w:type="spellEnd"/>
            <w:r>
              <w:rPr>
                <w:lang w:val="en-GB"/>
              </w:rPr>
              <w:t xml:space="preserve"> Application Server 11gR2</w:t>
            </w:r>
          </w:p>
          <w:p w14:paraId="354D04CD" w14:textId="77777777" w:rsidR="000F5840" w:rsidRPr="00140956" w:rsidRDefault="00CF54AD" w:rsidP="00CF54AD">
            <w:pPr>
              <w:rPr>
                <w:lang w:val="en-GB"/>
              </w:rPr>
            </w:pPr>
            <w:r>
              <w:rPr>
                <w:lang w:val="en-GB"/>
              </w:rPr>
              <w:t>Oracle Forms &amp; Reports 11gR2`</w:t>
            </w:r>
          </w:p>
        </w:tc>
      </w:tr>
      <w:tr w:rsidR="00CF54AD" w:rsidRPr="00140956" w14:paraId="47FE94C3" w14:textId="77777777" w:rsidTr="00CF54AD">
        <w:tc>
          <w:tcPr>
            <w:tcW w:w="1672" w:type="dxa"/>
          </w:tcPr>
          <w:p w14:paraId="21C30B39" w14:textId="77777777" w:rsidR="00CF54AD" w:rsidRPr="00140956" w:rsidRDefault="00CF54AD" w:rsidP="007E0690">
            <w:pPr>
              <w:rPr>
                <w:lang w:val="en-GB"/>
              </w:rPr>
            </w:pPr>
            <w:r>
              <w:rPr>
                <w:lang w:val="en-GB"/>
              </w:rPr>
              <w:t>tbc</w:t>
            </w:r>
          </w:p>
        </w:tc>
        <w:tc>
          <w:tcPr>
            <w:tcW w:w="1450" w:type="dxa"/>
          </w:tcPr>
          <w:p w14:paraId="52923DEE" w14:textId="77777777" w:rsidR="00CF54AD" w:rsidRPr="00140956" w:rsidRDefault="00CF54AD" w:rsidP="007E0690">
            <w:pPr>
              <w:rPr>
                <w:lang w:val="en-GB"/>
              </w:rPr>
            </w:pPr>
            <w:r>
              <w:rPr>
                <w:lang w:val="en-GB"/>
              </w:rPr>
              <w:t>tbc</w:t>
            </w:r>
          </w:p>
        </w:tc>
        <w:tc>
          <w:tcPr>
            <w:tcW w:w="2139" w:type="dxa"/>
          </w:tcPr>
          <w:p w14:paraId="4F5EC474" w14:textId="77777777" w:rsidR="00CF54AD" w:rsidRPr="00140956" w:rsidRDefault="00CF54AD" w:rsidP="007E0690">
            <w:pPr>
              <w:rPr>
                <w:lang w:val="en-GB"/>
              </w:rPr>
            </w:pPr>
            <w:r>
              <w:rPr>
                <w:lang w:val="en-GB"/>
              </w:rPr>
              <w:t>EE app</w:t>
            </w:r>
          </w:p>
        </w:tc>
        <w:tc>
          <w:tcPr>
            <w:tcW w:w="3595" w:type="dxa"/>
          </w:tcPr>
          <w:p w14:paraId="01A36CB0" w14:textId="77777777" w:rsidR="00CF54AD" w:rsidRDefault="00CF54AD" w:rsidP="00CF54AD">
            <w:pPr>
              <w:rPr>
                <w:lang w:val="en-GB"/>
              </w:rPr>
            </w:pPr>
            <w:proofErr w:type="spellStart"/>
            <w:r>
              <w:rPr>
                <w:lang w:val="en-GB"/>
              </w:rPr>
              <w:t>Weblogic</w:t>
            </w:r>
            <w:proofErr w:type="spellEnd"/>
            <w:r>
              <w:rPr>
                <w:lang w:val="en-GB"/>
              </w:rPr>
              <w:t xml:space="preserve"> Application Server 11gR2</w:t>
            </w:r>
          </w:p>
          <w:p w14:paraId="758D478B" w14:textId="77777777" w:rsidR="00CF54AD" w:rsidRPr="00140956" w:rsidRDefault="00CF54AD" w:rsidP="00CF54AD">
            <w:pPr>
              <w:rPr>
                <w:lang w:val="fr-FR"/>
              </w:rPr>
            </w:pPr>
            <w:r>
              <w:rPr>
                <w:lang w:val="en-GB"/>
              </w:rPr>
              <w:t>Oracle Forms &amp; Reports 11gR2`</w:t>
            </w:r>
          </w:p>
        </w:tc>
      </w:tr>
      <w:tr w:rsidR="00CF54AD" w:rsidRPr="00140956" w14:paraId="5585FCAC" w14:textId="77777777" w:rsidTr="00CF54AD">
        <w:tc>
          <w:tcPr>
            <w:tcW w:w="1672" w:type="dxa"/>
          </w:tcPr>
          <w:p w14:paraId="0C9DC633" w14:textId="77777777" w:rsidR="00CF54AD" w:rsidRPr="00140956" w:rsidRDefault="00CF54AD" w:rsidP="007E0690">
            <w:pPr>
              <w:rPr>
                <w:lang w:val="en-GB"/>
              </w:rPr>
            </w:pPr>
            <w:r>
              <w:rPr>
                <w:lang w:val="en-GB"/>
              </w:rPr>
              <w:lastRenderedPageBreak/>
              <w:t>tbc</w:t>
            </w:r>
          </w:p>
        </w:tc>
        <w:tc>
          <w:tcPr>
            <w:tcW w:w="1450" w:type="dxa"/>
          </w:tcPr>
          <w:p w14:paraId="1BC93F56" w14:textId="77777777" w:rsidR="00CF54AD" w:rsidRPr="00140956" w:rsidDel="00CF54AD" w:rsidRDefault="00CF54AD" w:rsidP="007E0690">
            <w:pPr>
              <w:rPr>
                <w:lang w:val="en-GB"/>
              </w:rPr>
            </w:pPr>
            <w:r>
              <w:rPr>
                <w:lang w:val="en-GB"/>
              </w:rPr>
              <w:t>tbc</w:t>
            </w:r>
          </w:p>
        </w:tc>
        <w:tc>
          <w:tcPr>
            <w:tcW w:w="2139" w:type="dxa"/>
          </w:tcPr>
          <w:p w14:paraId="128F918C" w14:textId="77777777" w:rsidR="00CF54AD" w:rsidRDefault="00CF54AD" w:rsidP="007E0690">
            <w:pPr>
              <w:rPr>
                <w:lang w:val="en-GB"/>
              </w:rPr>
            </w:pPr>
            <w:r>
              <w:rPr>
                <w:lang w:val="en-GB"/>
              </w:rPr>
              <w:t>EU app</w:t>
            </w:r>
          </w:p>
        </w:tc>
        <w:tc>
          <w:tcPr>
            <w:tcW w:w="3595" w:type="dxa"/>
          </w:tcPr>
          <w:p w14:paraId="28CF7064" w14:textId="77777777" w:rsidR="00CF54AD" w:rsidRDefault="00CF54AD" w:rsidP="00CF54AD">
            <w:pPr>
              <w:rPr>
                <w:lang w:val="en-GB"/>
              </w:rPr>
            </w:pPr>
            <w:proofErr w:type="spellStart"/>
            <w:r>
              <w:rPr>
                <w:lang w:val="en-GB"/>
              </w:rPr>
              <w:t>Weblogic</w:t>
            </w:r>
            <w:proofErr w:type="spellEnd"/>
            <w:r>
              <w:rPr>
                <w:lang w:val="en-GB"/>
              </w:rPr>
              <w:t xml:space="preserve"> Application Server 11gR2</w:t>
            </w:r>
          </w:p>
          <w:p w14:paraId="39177F93" w14:textId="77777777" w:rsidR="00CF54AD" w:rsidRPr="00140956" w:rsidDel="00CF54AD" w:rsidRDefault="00CF54AD" w:rsidP="00CF54AD">
            <w:pPr>
              <w:rPr>
                <w:lang w:val="en-GB"/>
              </w:rPr>
            </w:pPr>
            <w:r>
              <w:rPr>
                <w:lang w:val="en-GB"/>
              </w:rPr>
              <w:t>Oracle Forms &amp; Reports 11gR2`</w:t>
            </w:r>
          </w:p>
        </w:tc>
      </w:tr>
      <w:tr w:rsidR="00CF54AD" w:rsidRPr="00140956" w14:paraId="766202B2" w14:textId="77777777" w:rsidTr="00CF54AD">
        <w:tc>
          <w:tcPr>
            <w:tcW w:w="1672" w:type="dxa"/>
          </w:tcPr>
          <w:p w14:paraId="103B3D43" w14:textId="77777777" w:rsidR="00CF54AD" w:rsidRPr="00140956" w:rsidRDefault="00CF54AD" w:rsidP="007E0690">
            <w:pPr>
              <w:rPr>
                <w:lang w:val="en-GB"/>
              </w:rPr>
            </w:pPr>
            <w:r>
              <w:rPr>
                <w:lang w:val="en-GB"/>
              </w:rPr>
              <w:t>tbc</w:t>
            </w:r>
          </w:p>
        </w:tc>
        <w:tc>
          <w:tcPr>
            <w:tcW w:w="1450" w:type="dxa"/>
          </w:tcPr>
          <w:p w14:paraId="4BA9E099" w14:textId="77777777" w:rsidR="00CF54AD" w:rsidRPr="00140956" w:rsidDel="00CF54AD" w:rsidRDefault="00CF54AD" w:rsidP="007E0690">
            <w:pPr>
              <w:rPr>
                <w:lang w:val="en-GB"/>
              </w:rPr>
            </w:pPr>
            <w:r>
              <w:rPr>
                <w:lang w:val="en-GB"/>
              </w:rPr>
              <w:t>tbc</w:t>
            </w:r>
          </w:p>
        </w:tc>
        <w:tc>
          <w:tcPr>
            <w:tcW w:w="2139" w:type="dxa"/>
          </w:tcPr>
          <w:p w14:paraId="4F1A1C55" w14:textId="77777777" w:rsidR="00CF54AD" w:rsidRDefault="00CF54AD" w:rsidP="007E0690">
            <w:pPr>
              <w:rPr>
                <w:lang w:val="en-GB"/>
              </w:rPr>
            </w:pPr>
            <w:r>
              <w:rPr>
                <w:lang w:val="en-GB"/>
              </w:rPr>
              <w:t>GR app</w:t>
            </w:r>
          </w:p>
        </w:tc>
        <w:tc>
          <w:tcPr>
            <w:tcW w:w="3595" w:type="dxa"/>
          </w:tcPr>
          <w:p w14:paraId="37BDBF0C" w14:textId="77777777" w:rsidR="00CF54AD" w:rsidRDefault="00CF54AD" w:rsidP="00CF54AD">
            <w:pPr>
              <w:rPr>
                <w:lang w:val="en-GB"/>
              </w:rPr>
            </w:pPr>
            <w:proofErr w:type="spellStart"/>
            <w:r>
              <w:rPr>
                <w:lang w:val="en-GB"/>
              </w:rPr>
              <w:t>Weblogic</w:t>
            </w:r>
            <w:proofErr w:type="spellEnd"/>
            <w:r>
              <w:rPr>
                <w:lang w:val="en-GB"/>
              </w:rPr>
              <w:t xml:space="preserve"> Application Server 11gR2</w:t>
            </w:r>
          </w:p>
          <w:p w14:paraId="055704DB" w14:textId="77777777" w:rsidR="00CF54AD" w:rsidRPr="00140956" w:rsidDel="00CF54AD" w:rsidRDefault="00CF54AD" w:rsidP="00CF54AD">
            <w:pPr>
              <w:rPr>
                <w:lang w:val="en-GB"/>
              </w:rPr>
            </w:pPr>
            <w:r>
              <w:rPr>
                <w:lang w:val="en-GB"/>
              </w:rPr>
              <w:t>Oracle Forms &amp; Reports 11gR2`</w:t>
            </w:r>
          </w:p>
        </w:tc>
      </w:tr>
      <w:tr w:rsidR="00CF54AD" w:rsidRPr="00140956" w14:paraId="6F7E556A" w14:textId="77777777" w:rsidTr="00CF54AD">
        <w:tc>
          <w:tcPr>
            <w:tcW w:w="1672" w:type="dxa"/>
          </w:tcPr>
          <w:p w14:paraId="290E6F43" w14:textId="77777777" w:rsidR="00CF54AD" w:rsidRPr="00140956" w:rsidRDefault="00CF54AD" w:rsidP="007E0690">
            <w:pPr>
              <w:rPr>
                <w:lang w:val="en-GB"/>
              </w:rPr>
            </w:pPr>
            <w:r>
              <w:rPr>
                <w:lang w:val="en-GB"/>
              </w:rPr>
              <w:t>tbc</w:t>
            </w:r>
          </w:p>
        </w:tc>
        <w:tc>
          <w:tcPr>
            <w:tcW w:w="1450" w:type="dxa"/>
          </w:tcPr>
          <w:p w14:paraId="29CF15EA" w14:textId="77777777" w:rsidR="00CF54AD" w:rsidRPr="00140956" w:rsidDel="00CF54AD" w:rsidRDefault="00CF54AD" w:rsidP="007E0690">
            <w:pPr>
              <w:rPr>
                <w:lang w:val="en-GB"/>
              </w:rPr>
            </w:pPr>
            <w:r>
              <w:rPr>
                <w:lang w:val="en-GB"/>
              </w:rPr>
              <w:t>tbc</w:t>
            </w:r>
          </w:p>
        </w:tc>
        <w:tc>
          <w:tcPr>
            <w:tcW w:w="2139" w:type="dxa"/>
          </w:tcPr>
          <w:p w14:paraId="08886ACF" w14:textId="77777777" w:rsidR="00CF54AD" w:rsidRDefault="00CF54AD" w:rsidP="007E0690">
            <w:pPr>
              <w:rPr>
                <w:lang w:val="en-GB"/>
              </w:rPr>
            </w:pPr>
            <w:r>
              <w:rPr>
                <w:lang w:val="en-GB"/>
              </w:rPr>
              <w:t>GY app</w:t>
            </w:r>
          </w:p>
        </w:tc>
        <w:tc>
          <w:tcPr>
            <w:tcW w:w="3595" w:type="dxa"/>
          </w:tcPr>
          <w:p w14:paraId="74762E89" w14:textId="77777777" w:rsidR="00CF54AD" w:rsidRDefault="00CF54AD" w:rsidP="00CF54AD">
            <w:pPr>
              <w:rPr>
                <w:lang w:val="en-GB"/>
              </w:rPr>
            </w:pPr>
            <w:proofErr w:type="spellStart"/>
            <w:r>
              <w:rPr>
                <w:lang w:val="en-GB"/>
              </w:rPr>
              <w:t>Weblogic</w:t>
            </w:r>
            <w:proofErr w:type="spellEnd"/>
            <w:r>
              <w:rPr>
                <w:lang w:val="en-GB"/>
              </w:rPr>
              <w:t xml:space="preserve"> Application Server 11gR2</w:t>
            </w:r>
          </w:p>
          <w:p w14:paraId="74E42578" w14:textId="77777777" w:rsidR="00CF54AD" w:rsidRPr="00140956" w:rsidDel="00CF54AD" w:rsidRDefault="00CF54AD" w:rsidP="00CF54AD">
            <w:pPr>
              <w:rPr>
                <w:lang w:val="en-GB"/>
              </w:rPr>
            </w:pPr>
            <w:r>
              <w:rPr>
                <w:lang w:val="en-GB"/>
              </w:rPr>
              <w:t>Oracle Forms &amp; Reports 11gR2`</w:t>
            </w:r>
          </w:p>
        </w:tc>
      </w:tr>
      <w:tr w:rsidR="00CF54AD" w:rsidRPr="00140956" w14:paraId="07DA05E9" w14:textId="77777777" w:rsidTr="00CF54AD">
        <w:tc>
          <w:tcPr>
            <w:tcW w:w="1672" w:type="dxa"/>
          </w:tcPr>
          <w:p w14:paraId="5C9FC834" w14:textId="77777777" w:rsidR="00CF54AD" w:rsidRPr="00140956" w:rsidRDefault="00CF54AD" w:rsidP="007E0690">
            <w:pPr>
              <w:rPr>
                <w:lang w:val="en-GB"/>
              </w:rPr>
            </w:pPr>
            <w:r>
              <w:rPr>
                <w:lang w:val="en-GB"/>
              </w:rPr>
              <w:t>tbc</w:t>
            </w:r>
          </w:p>
        </w:tc>
        <w:tc>
          <w:tcPr>
            <w:tcW w:w="1450" w:type="dxa"/>
          </w:tcPr>
          <w:p w14:paraId="78D0671A" w14:textId="77777777" w:rsidR="00CF54AD" w:rsidRPr="00140956" w:rsidDel="00CF54AD" w:rsidRDefault="00CF54AD" w:rsidP="007E0690">
            <w:pPr>
              <w:rPr>
                <w:lang w:val="en-GB"/>
              </w:rPr>
            </w:pPr>
            <w:r>
              <w:rPr>
                <w:lang w:val="en-GB"/>
              </w:rPr>
              <w:t>tbc</w:t>
            </w:r>
          </w:p>
        </w:tc>
        <w:tc>
          <w:tcPr>
            <w:tcW w:w="2139" w:type="dxa"/>
          </w:tcPr>
          <w:p w14:paraId="6E104615" w14:textId="77777777" w:rsidR="00CF54AD" w:rsidRDefault="00CF54AD" w:rsidP="007E0690">
            <w:pPr>
              <w:rPr>
                <w:lang w:val="en-GB"/>
              </w:rPr>
            </w:pPr>
            <w:r>
              <w:rPr>
                <w:lang w:val="en-GB"/>
              </w:rPr>
              <w:t>LA app</w:t>
            </w:r>
          </w:p>
        </w:tc>
        <w:tc>
          <w:tcPr>
            <w:tcW w:w="3595" w:type="dxa"/>
          </w:tcPr>
          <w:p w14:paraId="015D745E" w14:textId="77777777" w:rsidR="00CF54AD" w:rsidRDefault="00CF54AD" w:rsidP="00CF54AD">
            <w:pPr>
              <w:rPr>
                <w:lang w:val="en-GB"/>
              </w:rPr>
            </w:pPr>
            <w:proofErr w:type="spellStart"/>
            <w:r>
              <w:rPr>
                <w:lang w:val="en-GB"/>
              </w:rPr>
              <w:t>Weblogic</w:t>
            </w:r>
            <w:proofErr w:type="spellEnd"/>
            <w:r>
              <w:rPr>
                <w:lang w:val="en-GB"/>
              </w:rPr>
              <w:t xml:space="preserve"> Application Server 11gR2</w:t>
            </w:r>
          </w:p>
          <w:p w14:paraId="7945DA70" w14:textId="77777777" w:rsidR="00CF54AD" w:rsidRPr="00140956" w:rsidDel="00CF54AD" w:rsidRDefault="00CF54AD" w:rsidP="00CF54AD">
            <w:pPr>
              <w:rPr>
                <w:lang w:val="en-GB"/>
              </w:rPr>
            </w:pPr>
            <w:r>
              <w:rPr>
                <w:lang w:val="en-GB"/>
              </w:rPr>
              <w:t>Oracle Forms &amp; Reports 11gR2`</w:t>
            </w:r>
          </w:p>
        </w:tc>
      </w:tr>
      <w:tr w:rsidR="00CF54AD" w:rsidRPr="00140956" w14:paraId="30DAA428" w14:textId="77777777" w:rsidTr="00CF54AD">
        <w:tc>
          <w:tcPr>
            <w:tcW w:w="1672" w:type="dxa"/>
          </w:tcPr>
          <w:p w14:paraId="52216707" w14:textId="77777777" w:rsidR="00CF54AD" w:rsidRPr="00140956" w:rsidRDefault="00CF54AD" w:rsidP="007E0690">
            <w:pPr>
              <w:rPr>
                <w:lang w:val="en-GB"/>
              </w:rPr>
            </w:pPr>
            <w:r>
              <w:rPr>
                <w:lang w:val="en-GB"/>
              </w:rPr>
              <w:t>tbc</w:t>
            </w:r>
          </w:p>
        </w:tc>
        <w:tc>
          <w:tcPr>
            <w:tcW w:w="1450" w:type="dxa"/>
          </w:tcPr>
          <w:p w14:paraId="667A57E6" w14:textId="77777777" w:rsidR="00CF54AD" w:rsidRPr="00140956" w:rsidDel="00CF54AD" w:rsidRDefault="00B85A97" w:rsidP="007E0690">
            <w:pPr>
              <w:rPr>
                <w:lang w:val="en-GB"/>
              </w:rPr>
            </w:pPr>
            <w:r>
              <w:rPr>
                <w:lang w:val="en-GB"/>
              </w:rPr>
              <w:t>n/a - physical</w:t>
            </w:r>
          </w:p>
        </w:tc>
        <w:tc>
          <w:tcPr>
            <w:tcW w:w="2139" w:type="dxa"/>
          </w:tcPr>
          <w:p w14:paraId="7E8B0305" w14:textId="77777777" w:rsidR="00CF54AD" w:rsidRDefault="00B85A97" w:rsidP="00B85A97">
            <w:pPr>
              <w:rPr>
                <w:lang w:val="en-GB"/>
              </w:rPr>
            </w:pPr>
            <w:r>
              <w:rPr>
                <w:lang w:val="en-GB"/>
              </w:rPr>
              <w:t>All regions</w:t>
            </w:r>
            <w:r w:rsidR="00CF54AD">
              <w:rPr>
                <w:lang w:val="en-GB"/>
              </w:rPr>
              <w:t xml:space="preserve"> DB</w:t>
            </w:r>
            <w:r>
              <w:rPr>
                <w:lang w:val="en-GB"/>
              </w:rPr>
              <w:t xml:space="preserve"> (</w:t>
            </w:r>
            <w:proofErr w:type="spellStart"/>
            <w:r>
              <w:rPr>
                <w:lang w:val="en-GB"/>
              </w:rPr>
              <w:t>inc</w:t>
            </w:r>
            <w:proofErr w:type="spellEnd"/>
            <w:r>
              <w:rPr>
                <w:lang w:val="en-GB"/>
              </w:rPr>
              <w:t xml:space="preserve"> sec/met)</w:t>
            </w:r>
          </w:p>
        </w:tc>
        <w:tc>
          <w:tcPr>
            <w:tcW w:w="3595" w:type="dxa"/>
          </w:tcPr>
          <w:p w14:paraId="35FFC94F" w14:textId="77777777" w:rsidR="00CF54AD" w:rsidRPr="00140956" w:rsidDel="00CF54AD" w:rsidRDefault="00CF54AD" w:rsidP="00CF54AD">
            <w:pPr>
              <w:rPr>
                <w:lang w:val="en-GB"/>
              </w:rPr>
            </w:pPr>
            <w:r w:rsidRPr="00140956">
              <w:rPr>
                <w:lang w:val="en-GB"/>
              </w:rPr>
              <w:t>Oracle Database 11g</w:t>
            </w:r>
            <w:r>
              <w:rPr>
                <w:lang w:val="en-GB"/>
              </w:rPr>
              <w:t>R2</w:t>
            </w:r>
            <w:r w:rsidRPr="00140956">
              <w:rPr>
                <w:lang w:val="en-GB"/>
              </w:rPr>
              <w:t xml:space="preserve"> Enterprise Edition Release</w:t>
            </w:r>
          </w:p>
        </w:tc>
      </w:tr>
      <w:tr w:rsidR="00CF54AD" w:rsidRPr="00140956" w14:paraId="0646BB79" w14:textId="77777777" w:rsidTr="00CF54AD">
        <w:tc>
          <w:tcPr>
            <w:tcW w:w="1672" w:type="dxa"/>
          </w:tcPr>
          <w:p w14:paraId="4ED85ECF" w14:textId="77777777" w:rsidR="00CF54AD" w:rsidRPr="00140956" w:rsidRDefault="00CF54AD" w:rsidP="007E0690">
            <w:pPr>
              <w:rPr>
                <w:lang w:val="en-GB"/>
              </w:rPr>
            </w:pPr>
            <w:r>
              <w:rPr>
                <w:lang w:val="en-GB"/>
              </w:rPr>
              <w:t>tbc</w:t>
            </w:r>
          </w:p>
        </w:tc>
        <w:tc>
          <w:tcPr>
            <w:tcW w:w="1450" w:type="dxa"/>
          </w:tcPr>
          <w:p w14:paraId="5DBA0197" w14:textId="77777777" w:rsidR="00CF54AD" w:rsidRPr="00140956" w:rsidDel="00CF54AD" w:rsidRDefault="00CF54AD" w:rsidP="007E0690">
            <w:pPr>
              <w:rPr>
                <w:lang w:val="en-GB"/>
              </w:rPr>
            </w:pPr>
            <w:r>
              <w:rPr>
                <w:lang w:val="en-GB"/>
              </w:rPr>
              <w:t>tbc</w:t>
            </w:r>
          </w:p>
        </w:tc>
        <w:tc>
          <w:tcPr>
            <w:tcW w:w="2139" w:type="dxa"/>
          </w:tcPr>
          <w:p w14:paraId="43DBE841" w14:textId="77777777" w:rsidR="00CF54AD" w:rsidRPr="00E351DD" w:rsidRDefault="00CF54AD" w:rsidP="007E0690">
            <w:pPr>
              <w:rPr>
                <w:lang w:val="es-ES"/>
              </w:rPr>
            </w:pPr>
            <w:r w:rsidRPr="00E351DD">
              <w:rPr>
                <w:lang w:val="es-ES"/>
              </w:rPr>
              <w:t>AP/EE/EU/GR/GY/LA COBOL</w:t>
            </w:r>
          </w:p>
        </w:tc>
        <w:tc>
          <w:tcPr>
            <w:tcW w:w="3595" w:type="dxa"/>
          </w:tcPr>
          <w:p w14:paraId="6669DCC1" w14:textId="77777777" w:rsidR="00CF54AD" w:rsidRPr="00140956" w:rsidDel="00CF54AD" w:rsidRDefault="00CF54AD" w:rsidP="00CF54AD">
            <w:pPr>
              <w:rPr>
                <w:lang w:val="en-GB"/>
              </w:rPr>
            </w:pPr>
            <w:proofErr w:type="spellStart"/>
            <w:r>
              <w:rPr>
                <w:lang w:val="en-GB"/>
              </w:rPr>
              <w:t>Microfocus</w:t>
            </w:r>
            <w:proofErr w:type="spellEnd"/>
            <w:r>
              <w:rPr>
                <w:lang w:val="en-GB"/>
              </w:rPr>
              <w:t xml:space="preserve"> COBOL Server for SOA 5.1</w:t>
            </w:r>
          </w:p>
        </w:tc>
      </w:tr>
      <w:tr w:rsidR="00CF54AD" w:rsidRPr="00140956" w14:paraId="2C65BC6F" w14:textId="77777777" w:rsidTr="00CF54AD">
        <w:tc>
          <w:tcPr>
            <w:tcW w:w="1672" w:type="dxa"/>
          </w:tcPr>
          <w:p w14:paraId="6292BEE3" w14:textId="77777777" w:rsidR="00CF54AD" w:rsidRPr="00140956" w:rsidRDefault="00CF54AD" w:rsidP="007E0690">
            <w:pPr>
              <w:rPr>
                <w:lang w:val="en-GB"/>
              </w:rPr>
            </w:pPr>
            <w:r>
              <w:rPr>
                <w:lang w:val="en-GB"/>
              </w:rPr>
              <w:t>tbc</w:t>
            </w:r>
          </w:p>
        </w:tc>
        <w:tc>
          <w:tcPr>
            <w:tcW w:w="1450" w:type="dxa"/>
          </w:tcPr>
          <w:p w14:paraId="32B1F191" w14:textId="77777777" w:rsidR="00CF54AD" w:rsidRPr="00140956" w:rsidDel="00CF54AD" w:rsidRDefault="00CF54AD" w:rsidP="007E0690">
            <w:pPr>
              <w:rPr>
                <w:lang w:val="en-GB"/>
              </w:rPr>
            </w:pPr>
            <w:r>
              <w:rPr>
                <w:lang w:val="en-GB"/>
              </w:rPr>
              <w:t>tbc</w:t>
            </w:r>
          </w:p>
        </w:tc>
        <w:tc>
          <w:tcPr>
            <w:tcW w:w="2139" w:type="dxa"/>
          </w:tcPr>
          <w:p w14:paraId="6F8D1F1D" w14:textId="77777777" w:rsidR="00CF54AD" w:rsidRDefault="00CF54AD" w:rsidP="007E0690">
            <w:pPr>
              <w:rPr>
                <w:lang w:val="en-GB"/>
              </w:rPr>
            </w:pPr>
            <w:r>
              <w:rPr>
                <w:lang w:val="en-GB"/>
              </w:rPr>
              <w:t>CN app</w:t>
            </w:r>
          </w:p>
        </w:tc>
        <w:tc>
          <w:tcPr>
            <w:tcW w:w="3595" w:type="dxa"/>
          </w:tcPr>
          <w:p w14:paraId="13EF9AC4" w14:textId="77777777" w:rsidR="00CF54AD" w:rsidRDefault="00CF54AD" w:rsidP="00CF54AD">
            <w:pPr>
              <w:rPr>
                <w:lang w:val="en-GB"/>
              </w:rPr>
            </w:pPr>
            <w:proofErr w:type="spellStart"/>
            <w:r>
              <w:rPr>
                <w:lang w:val="en-GB"/>
              </w:rPr>
              <w:t>Weblogic</w:t>
            </w:r>
            <w:proofErr w:type="spellEnd"/>
            <w:r>
              <w:rPr>
                <w:lang w:val="en-GB"/>
              </w:rPr>
              <w:t xml:space="preserve"> Application Server 11gR2</w:t>
            </w:r>
          </w:p>
          <w:p w14:paraId="6A111529" w14:textId="77777777" w:rsidR="00CF54AD" w:rsidRPr="00140956" w:rsidDel="00CF54AD" w:rsidRDefault="00CF54AD" w:rsidP="00CF54AD">
            <w:pPr>
              <w:rPr>
                <w:lang w:val="en-GB"/>
              </w:rPr>
            </w:pPr>
            <w:r>
              <w:rPr>
                <w:lang w:val="en-GB"/>
              </w:rPr>
              <w:t>Oracle Forms &amp; Reports 11gR2`</w:t>
            </w:r>
          </w:p>
        </w:tc>
      </w:tr>
      <w:tr w:rsidR="00CF54AD" w:rsidRPr="00140956" w14:paraId="3784FF38" w14:textId="77777777" w:rsidTr="00CF54AD">
        <w:tc>
          <w:tcPr>
            <w:tcW w:w="1672" w:type="dxa"/>
          </w:tcPr>
          <w:p w14:paraId="55FAAF70" w14:textId="77777777" w:rsidR="00CF54AD" w:rsidRPr="00140956" w:rsidRDefault="00CF54AD" w:rsidP="007E0690">
            <w:pPr>
              <w:rPr>
                <w:lang w:val="en-GB"/>
              </w:rPr>
            </w:pPr>
            <w:r>
              <w:rPr>
                <w:lang w:val="en-GB"/>
              </w:rPr>
              <w:t>tbc</w:t>
            </w:r>
          </w:p>
        </w:tc>
        <w:tc>
          <w:tcPr>
            <w:tcW w:w="1450" w:type="dxa"/>
          </w:tcPr>
          <w:p w14:paraId="0D292F9C" w14:textId="77777777" w:rsidR="00CF54AD" w:rsidRPr="00140956" w:rsidDel="00CF54AD" w:rsidRDefault="00B85A97" w:rsidP="007E0690">
            <w:pPr>
              <w:rPr>
                <w:lang w:val="en-GB"/>
              </w:rPr>
            </w:pPr>
            <w:r>
              <w:rPr>
                <w:lang w:val="en-GB"/>
              </w:rPr>
              <w:t>n/a - physical</w:t>
            </w:r>
          </w:p>
        </w:tc>
        <w:tc>
          <w:tcPr>
            <w:tcW w:w="2139" w:type="dxa"/>
          </w:tcPr>
          <w:p w14:paraId="001437F0" w14:textId="77777777" w:rsidR="00CF54AD" w:rsidRDefault="00CF54AD" w:rsidP="007E0690">
            <w:pPr>
              <w:rPr>
                <w:lang w:val="en-GB"/>
              </w:rPr>
            </w:pPr>
            <w:r>
              <w:rPr>
                <w:lang w:val="en-GB"/>
              </w:rPr>
              <w:t>CN DB</w:t>
            </w:r>
            <w:r w:rsidR="00B85A97">
              <w:rPr>
                <w:lang w:val="en-GB"/>
              </w:rPr>
              <w:t xml:space="preserve"> (</w:t>
            </w:r>
            <w:proofErr w:type="spellStart"/>
            <w:r w:rsidR="00B85A97">
              <w:rPr>
                <w:lang w:val="en-GB"/>
              </w:rPr>
              <w:t>inc</w:t>
            </w:r>
            <w:proofErr w:type="spellEnd"/>
            <w:r w:rsidR="00B85A97">
              <w:rPr>
                <w:lang w:val="en-GB"/>
              </w:rPr>
              <w:t xml:space="preserve"> sec/met)</w:t>
            </w:r>
          </w:p>
        </w:tc>
        <w:tc>
          <w:tcPr>
            <w:tcW w:w="3595" w:type="dxa"/>
          </w:tcPr>
          <w:p w14:paraId="22B29182" w14:textId="77777777" w:rsidR="00CF54AD" w:rsidRPr="00140956" w:rsidDel="00CF54AD" w:rsidRDefault="00CF54AD" w:rsidP="00CF54AD">
            <w:pPr>
              <w:rPr>
                <w:lang w:val="en-GB"/>
              </w:rPr>
            </w:pPr>
            <w:r w:rsidRPr="00140956">
              <w:rPr>
                <w:lang w:val="en-GB"/>
              </w:rPr>
              <w:t>Oracle Database 11g</w:t>
            </w:r>
            <w:r>
              <w:rPr>
                <w:lang w:val="en-GB"/>
              </w:rPr>
              <w:t>R2</w:t>
            </w:r>
            <w:r w:rsidRPr="00140956">
              <w:rPr>
                <w:lang w:val="en-GB"/>
              </w:rPr>
              <w:t xml:space="preserve"> Enterprise Edition Release</w:t>
            </w:r>
          </w:p>
        </w:tc>
      </w:tr>
      <w:tr w:rsidR="00CF54AD" w:rsidRPr="00140956" w14:paraId="20BC8975" w14:textId="77777777" w:rsidTr="00CF54AD">
        <w:tc>
          <w:tcPr>
            <w:tcW w:w="1672" w:type="dxa"/>
          </w:tcPr>
          <w:p w14:paraId="043FEA67" w14:textId="77777777" w:rsidR="00CF54AD" w:rsidRPr="00140956" w:rsidRDefault="00CF54AD" w:rsidP="007E0690">
            <w:pPr>
              <w:rPr>
                <w:lang w:val="en-GB"/>
              </w:rPr>
            </w:pPr>
            <w:r>
              <w:rPr>
                <w:lang w:val="en-GB"/>
              </w:rPr>
              <w:t>tbc</w:t>
            </w:r>
          </w:p>
        </w:tc>
        <w:tc>
          <w:tcPr>
            <w:tcW w:w="1450" w:type="dxa"/>
          </w:tcPr>
          <w:p w14:paraId="231029D7" w14:textId="77777777" w:rsidR="00CF54AD" w:rsidRPr="00140956" w:rsidDel="00CF54AD" w:rsidRDefault="00CF54AD" w:rsidP="007E0690">
            <w:pPr>
              <w:rPr>
                <w:lang w:val="en-GB"/>
              </w:rPr>
            </w:pPr>
            <w:r>
              <w:rPr>
                <w:lang w:val="en-GB"/>
              </w:rPr>
              <w:t>tbc</w:t>
            </w:r>
          </w:p>
        </w:tc>
        <w:tc>
          <w:tcPr>
            <w:tcW w:w="2139" w:type="dxa"/>
          </w:tcPr>
          <w:p w14:paraId="3E21EE54" w14:textId="77777777" w:rsidR="00CF54AD" w:rsidRDefault="00CF54AD" w:rsidP="007E0690">
            <w:pPr>
              <w:rPr>
                <w:lang w:val="en-GB"/>
              </w:rPr>
            </w:pPr>
            <w:r>
              <w:rPr>
                <w:lang w:val="en-GB"/>
              </w:rPr>
              <w:t>CN COBOL</w:t>
            </w:r>
          </w:p>
        </w:tc>
        <w:tc>
          <w:tcPr>
            <w:tcW w:w="3595" w:type="dxa"/>
          </w:tcPr>
          <w:p w14:paraId="36C0E276" w14:textId="77777777" w:rsidR="00CF54AD" w:rsidRPr="00140956" w:rsidDel="00CF54AD" w:rsidRDefault="00CF54AD" w:rsidP="00CF54AD">
            <w:pPr>
              <w:rPr>
                <w:lang w:val="en-GB"/>
              </w:rPr>
            </w:pPr>
            <w:proofErr w:type="spellStart"/>
            <w:r>
              <w:rPr>
                <w:lang w:val="en-GB"/>
              </w:rPr>
              <w:t>Microfocus</w:t>
            </w:r>
            <w:proofErr w:type="spellEnd"/>
            <w:r>
              <w:rPr>
                <w:lang w:val="en-GB"/>
              </w:rPr>
              <w:t xml:space="preserve"> COBOL Server for SOA 5.1</w:t>
            </w:r>
          </w:p>
        </w:tc>
      </w:tr>
      <w:tr w:rsidR="00CF54AD" w:rsidRPr="00140956" w14:paraId="70E36F19" w14:textId="77777777" w:rsidTr="00CF54AD">
        <w:tc>
          <w:tcPr>
            <w:tcW w:w="1672" w:type="dxa"/>
          </w:tcPr>
          <w:p w14:paraId="7BF21701" w14:textId="1CA3D436" w:rsidR="00CF54AD" w:rsidRDefault="005852D5" w:rsidP="007E0690">
            <w:pPr>
              <w:rPr>
                <w:lang w:val="en-GB"/>
              </w:rPr>
            </w:pPr>
            <w:del w:id="295" w:author="Howell, Dan" w:date="2014-07-14T11:10:00Z">
              <w:r w:rsidDel="006217F6">
                <w:rPr>
                  <w:lang w:val="en-GB"/>
                </w:rPr>
                <w:delText>gbwygm43</w:delText>
              </w:r>
            </w:del>
            <w:ins w:id="296" w:author="Howell, Dan" w:date="2014-07-14T11:10:00Z">
              <w:r w:rsidR="006217F6">
                <w:rPr>
                  <w:lang w:val="en-GB"/>
                </w:rPr>
                <w:t>tbc</w:t>
              </w:r>
            </w:ins>
          </w:p>
        </w:tc>
        <w:tc>
          <w:tcPr>
            <w:tcW w:w="1450" w:type="dxa"/>
          </w:tcPr>
          <w:p w14:paraId="116988D6" w14:textId="77777777" w:rsidR="00CF54AD" w:rsidRDefault="005852D5" w:rsidP="007E0690">
            <w:pPr>
              <w:rPr>
                <w:lang w:val="en-GB"/>
              </w:rPr>
            </w:pPr>
            <w:r>
              <w:rPr>
                <w:lang w:val="en-GB"/>
              </w:rPr>
              <w:t>n/a</w:t>
            </w:r>
          </w:p>
        </w:tc>
        <w:tc>
          <w:tcPr>
            <w:tcW w:w="2139" w:type="dxa"/>
          </w:tcPr>
          <w:p w14:paraId="18B33CCE" w14:textId="77777777" w:rsidR="00CF54AD" w:rsidRDefault="00CF54AD" w:rsidP="00405715">
            <w:pPr>
              <w:rPr>
                <w:lang w:val="en-GB"/>
              </w:rPr>
            </w:pPr>
            <w:r>
              <w:rPr>
                <w:lang w:val="en-GB"/>
              </w:rPr>
              <w:t xml:space="preserve">Leveraged HP </w:t>
            </w:r>
            <w:proofErr w:type="spellStart"/>
            <w:r>
              <w:rPr>
                <w:lang w:val="en-GB"/>
              </w:rPr>
              <w:t>ExStream</w:t>
            </w:r>
            <w:proofErr w:type="spellEnd"/>
            <w:r>
              <w:rPr>
                <w:lang w:val="en-GB"/>
              </w:rPr>
              <w:t xml:space="preserve"> server</w:t>
            </w:r>
          </w:p>
        </w:tc>
        <w:tc>
          <w:tcPr>
            <w:tcW w:w="3595" w:type="dxa"/>
          </w:tcPr>
          <w:p w14:paraId="2F30741E" w14:textId="77777777" w:rsidR="00CF54AD" w:rsidRDefault="00CF54AD" w:rsidP="006222CB">
            <w:pPr>
              <w:rPr>
                <w:lang w:val="en-GB"/>
              </w:rPr>
            </w:pPr>
            <w:r>
              <w:rPr>
                <w:lang w:val="en-GB"/>
              </w:rPr>
              <w:t xml:space="preserve">HP </w:t>
            </w:r>
            <w:proofErr w:type="spellStart"/>
            <w:r>
              <w:rPr>
                <w:lang w:val="en-GB"/>
              </w:rPr>
              <w:t>ExStream</w:t>
            </w:r>
            <w:proofErr w:type="spellEnd"/>
            <w:r>
              <w:rPr>
                <w:lang w:val="en-GB"/>
              </w:rPr>
              <w:t xml:space="preserve"> 8</w:t>
            </w:r>
            <w:r w:rsidR="006222CB">
              <w:rPr>
                <w:lang w:val="en-GB"/>
              </w:rPr>
              <w:t>.6</w:t>
            </w:r>
          </w:p>
        </w:tc>
      </w:tr>
    </w:tbl>
    <w:p w14:paraId="602A07DE" w14:textId="77777777" w:rsidR="000F5840" w:rsidRPr="00140956" w:rsidRDefault="000F5840" w:rsidP="003406C8">
      <w:pPr>
        <w:rPr>
          <w:lang w:val="fr-FR"/>
        </w:rPr>
      </w:pPr>
    </w:p>
    <w:p w14:paraId="477CBE2B" w14:textId="77777777" w:rsidR="00E91929" w:rsidRPr="00140956" w:rsidRDefault="00E91929">
      <w:pPr>
        <w:rPr>
          <w:b/>
          <w:u w:val="single"/>
          <w:lang w:val="en-GB"/>
        </w:rPr>
      </w:pPr>
      <w:r w:rsidRPr="00140956">
        <w:rPr>
          <w:b/>
          <w:u w:val="single"/>
          <w:lang w:val="en-GB"/>
        </w:rPr>
        <w:br w:type="page"/>
      </w:r>
    </w:p>
    <w:p w14:paraId="17984E64" w14:textId="18ADEF96" w:rsidR="000F5840" w:rsidRPr="00140956" w:rsidRDefault="000F5840" w:rsidP="003406C8">
      <w:pPr>
        <w:rPr>
          <w:b/>
          <w:u w:val="single"/>
          <w:lang w:val="en-GB"/>
        </w:rPr>
      </w:pPr>
      <w:r w:rsidRPr="00140956">
        <w:rPr>
          <w:b/>
          <w:u w:val="single"/>
          <w:lang w:val="en-GB"/>
        </w:rPr>
        <w:lastRenderedPageBreak/>
        <w:t>Software</w:t>
      </w:r>
    </w:p>
    <w:p w14:paraId="490412D7" w14:textId="77777777" w:rsidR="000F5840" w:rsidRPr="00140956" w:rsidRDefault="000F5840" w:rsidP="003406C8">
      <w:pPr>
        <w:jc w:val="center"/>
        <w:rPr>
          <w:lang w:val="en-GB"/>
        </w:rPr>
      </w:pPr>
    </w:p>
    <w:p w14:paraId="3C53AB01" w14:textId="2B613985" w:rsidR="000F5840" w:rsidRPr="00140956" w:rsidRDefault="006217F6" w:rsidP="006217F6">
      <w:pPr>
        <w:jc w:val="center"/>
        <w:rPr>
          <w:i/>
          <w:sz w:val="18"/>
        </w:rPr>
      </w:pPr>
      <w:ins w:id="297" w:author="Howell, Dan" w:date="2014-07-14T11:28:00Z">
        <w:r>
          <w:object w:dxaOrig="10051" w:dyaOrig="14656" w14:anchorId="4DC75DB5">
            <v:shape id="_x0000_i1042" type="#_x0000_t75" style="width:384.7pt;height:561.5pt" o:ole="">
              <v:imagedata r:id="rId132" o:title=""/>
            </v:shape>
            <o:OLEObject Type="Embed" ProgID="Visio.Drawing.15" ShapeID="_x0000_i1042" DrawAspect="Content" ObjectID="_1484645521" r:id="rId133"/>
          </w:object>
        </w:r>
      </w:ins>
      <w:del w:id="298" w:author="Howell, Dan" w:date="2014-07-14T11:28:00Z">
        <w:r w:rsidR="00B85A97" w:rsidDel="006217F6">
          <w:object w:dxaOrig="9976" w:dyaOrig="14512" w14:anchorId="4DC81E70">
            <v:shape id="_x0000_i1043" type="#_x0000_t75" style="width:420.2pt;height:609.3pt" o:ole="">
              <v:imagedata r:id="rId134" o:title=""/>
            </v:shape>
            <o:OLEObject Type="Embed" ProgID="Visio.Drawing.11" ShapeID="_x0000_i1043" DrawAspect="Content" ObjectID="_1484645522" r:id="rId135"/>
          </w:object>
        </w:r>
      </w:del>
      <w:r w:rsidR="00203B61" w:rsidRPr="00140956">
        <w:rPr>
          <w:i/>
          <w:sz w:val="18"/>
        </w:rPr>
        <w:br/>
        <w:t>Located in the UK</w:t>
      </w:r>
    </w:p>
    <w:p w14:paraId="70D42A97" w14:textId="2F4496E8" w:rsidR="00203B61" w:rsidRPr="00140956" w:rsidRDefault="00F71BC9" w:rsidP="003406C8">
      <w:pPr>
        <w:jc w:val="center"/>
        <w:rPr>
          <w:i/>
          <w:sz w:val="18"/>
        </w:rPr>
      </w:pPr>
      <w:r>
        <w:object w:dxaOrig="10401" w:dyaOrig="4704" w14:anchorId="11447C17">
          <v:shape id="_x0000_i1044" type="#_x0000_t75" style="width:6in;height:195.05pt" o:ole="">
            <v:imagedata r:id="rId136" o:title=""/>
          </v:shape>
          <o:OLEObject Type="Embed" ProgID="Visio.Drawing.11" ShapeID="_x0000_i1044" DrawAspect="Content" ObjectID="_1484645523" r:id="rId137"/>
        </w:object>
      </w:r>
      <w:r w:rsidR="00203B61" w:rsidRPr="00140956">
        <w:rPr>
          <w:i/>
          <w:sz w:val="18"/>
        </w:rPr>
        <w:br/>
        <w:t>Located in China</w:t>
      </w:r>
    </w:p>
    <w:p w14:paraId="1672CBE8" w14:textId="77777777" w:rsidR="00203B61" w:rsidRPr="00140956" w:rsidRDefault="00203B61" w:rsidP="003406C8">
      <w:pPr>
        <w:jc w:val="center"/>
        <w:rPr>
          <w:lang w:val="en-GB"/>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80"/>
      </w:tblGrid>
      <w:tr w:rsidR="00140956" w:rsidRPr="00140956" w14:paraId="5FE3D62D" w14:textId="77777777" w:rsidTr="003B06C2">
        <w:tc>
          <w:tcPr>
            <w:tcW w:w="9180" w:type="dxa"/>
            <w:shd w:val="pct12" w:color="auto" w:fill="auto"/>
          </w:tcPr>
          <w:p w14:paraId="4D05503B" w14:textId="77777777" w:rsidR="000F5840" w:rsidRPr="00140956" w:rsidRDefault="000F5840" w:rsidP="00EE1AD4">
            <w:pPr>
              <w:rPr>
                <w:b/>
              </w:rPr>
            </w:pPr>
            <w:r w:rsidRPr="00140956">
              <w:rPr>
                <w:b/>
              </w:rPr>
              <w:t>Licensing</w:t>
            </w:r>
          </w:p>
        </w:tc>
      </w:tr>
      <w:tr w:rsidR="00140956" w:rsidRPr="00140956" w14:paraId="054F6255" w14:textId="77777777" w:rsidTr="003B06C2">
        <w:tc>
          <w:tcPr>
            <w:tcW w:w="9180" w:type="dxa"/>
          </w:tcPr>
          <w:p w14:paraId="429C6805" w14:textId="77777777" w:rsidR="000F5840" w:rsidRPr="00140956" w:rsidRDefault="009D1FEF" w:rsidP="009D1FEF">
            <w:r w:rsidRPr="00140956">
              <w:t>Oracle Forms &amp; Reports Standalone 1</w:t>
            </w:r>
            <w:r>
              <w:t>1</w:t>
            </w:r>
            <w:r w:rsidRPr="00140956">
              <w:t>gR2</w:t>
            </w:r>
          </w:p>
        </w:tc>
      </w:tr>
      <w:tr w:rsidR="00140956" w:rsidRPr="00140956" w14:paraId="2112FACC" w14:textId="77777777" w:rsidTr="003B06C2">
        <w:tc>
          <w:tcPr>
            <w:tcW w:w="9180" w:type="dxa"/>
          </w:tcPr>
          <w:p w14:paraId="517C1A8A" w14:textId="77777777" w:rsidR="000F5840" w:rsidRPr="00140956" w:rsidRDefault="000F5840" w:rsidP="004770BC">
            <w:r w:rsidRPr="00140956">
              <w:rPr>
                <w:lang w:val="en-GB"/>
              </w:rPr>
              <w:t>Oracle Database 11g</w:t>
            </w:r>
            <w:r w:rsidR="009D1FEF">
              <w:rPr>
                <w:lang w:val="en-GB"/>
              </w:rPr>
              <w:t>R2</w:t>
            </w:r>
            <w:r w:rsidRPr="00140956">
              <w:rPr>
                <w:lang w:val="en-GB"/>
              </w:rPr>
              <w:t xml:space="preserve"> Enterprise Edition Release</w:t>
            </w:r>
            <w:r w:rsidRPr="00140956">
              <w:t xml:space="preserve">  </w:t>
            </w:r>
          </w:p>
        </w:tc>
      </w:tr>
      <w:tr w:rsidR="00140956" w:rsidRPr="00140956" w14:paraId="6B15332C" w14:textId="77777777" w:rsidTr="003B06C2">
        <w:tc>
          <w:tcPr>
            <w:tcW w:w="9180" w:type="dxa"/>
          </w:tcPr>
          <w:p w14:paraId="702C35B4" w14:textId="77777777" w:rsidR="000F5840" w:rsidRPr="00140956" w:rsidRDefault="000F5840" w:rsidP="009D1FEF">
            <w:r w:rsidRPr="00140956">
              <w:t xml:space="preserve">MFCOBOL Server for SOA </w:t>
            </w:r>
            <w:r w:rsidR="009D1FEF">
              <w:t>5.1</w:t>
            </w:r>
          </w:p>
        </w:tc>
      </w:tr>
      <w:tr w:rsidR="000F5840" w:rsidRPr="00140956" w14:paraId="1FEED31E" w14:textId="77777777" w:rsidTr="003B06C2">
        <w:tc>
          <w:tcPr>
            <w:tcW w:w="9180" w:type="dxa"/>
          </w:tcPr>
          <w:p w14:paraId="275917B2" w14:textId="77777777" w:rsidR="000F5840" w:rsidRPr="00140956" w:rsidRDefault="000F5840" w:rsidP="009D1FEF">
            <w:proofErr w:type="spellStart"/>
            <w:r w:rsidRPr="00140956">
              <w:t>Web</w:t>
            </w:r>
            <w:r w:rsidR="009D1FEF">
              <w:t>l</w:t>
            </w:r>
            <w:r w:rsidRPr="00140956">
              <w:t>ogic</w:t>
            </w:r>
            <w:proofErr w:type="spellEnd"/>
            <w:r w:rsidR="00170552" w:rsidRPr="00140956">
              <w:t xml:space="preserve"> Application Server</w:t>
            </w:r>
            <w:r w:rsidRPr="00140956">
              <w:t xml:space="preserve"> </w:t>
            </w:r>
            <w:r w:rsidR="009D1FEF">
              <w:t>11gR2 (Oracle Fusion Middleware)</w:t>
            </w:r>
          </w:p>
        </w:tc>
      </w:tr>
      <w:tr w:rsidR="00426E31" w:rsidRPr="00140956" w14:paraId="544F6D27" w14:textId="77777777" w:rsidTr="003B06C2">
        <w:tc>
          <w:tcPr>
            <w:tcW w:w="9180" w:type="dxa"/>
          </w:tcPr>
          <w:p w14:paraId="2825FC5E" w14:textId="77777777" w:rsidR="00426E31" w:rsidRPr="00140956" w:rsidRDefault="00426E31" w:rsidP="009D1FEF">
            <w:r>
              <w:t xml:space="preserve">HP </w:t>
            </w:r>
            <w:proofErr w:type="spellStart"/>
            <w:r>
              <w:t>ExStream</w:t>
            </w:r>
            <w:proofErr w:type="spellEnd"/>
            <w:r>
              <w:t xml:space="preserve"> 8.6 (leveraged instance; also used by SRS application)</w:t>
            </w:r>
          </w:p>
        </w:tc>
      </w:tr>
    </w:tbl>
    <w:p w14:paraId="061B4431" w14:textId="77777777" w:rsidR="000F5840" w:rsidRPr="00140956" w:rsidRDefault="000F5840" w:rsidP="003406C8">
      <w:pPr>
        <w:rPr>
          <w:b/>
          <w:u w:val="single"/>
        </w:rPr>
      </w:pPr>
    </w:p>
    <w:p w14:paraId="5F13C92A" w14:textId="77777777" w:rsidR="00E91929" w:rsidRPr="00140956" w:rsidRDefault="00E91929">
      <w:pPr>
        <w:rPr>
          <w:b/>
          <w:u w:val="single"/>
        </w:rPr>
      </w:pPr>
      <w:r w:rsidRPr="00140956">
        <w:rPr>
          <w:b/>
          <w:u w:val="single"/>
        </w:rPr>
        <w:br w:type="page"/>
      </w:r>
    </w:p>
    <w:p w14:paraId="15194766" w14:textId="77777777" w:rsidR="000F5840" w:rsidRDefault="000F5840" w:rsidP="003406C8">
      <w:pPr>
        <w:rPr>
          <w:b/>
          <w:u w:val="single"/>
        </w:rPr>
      </w:pPr>
      <w:r w:rsidRPr="00140956">
        <w:rPr>
          <w:b/>
          <w:u w:val="single"/>
        </w:rPr>
        <w:lastRenderedPageBreak/>
        <w:t>Hardware</w:t>
      </w:r>
    </w:p>
    <w:p w14:paraId="05D4C031" w14:textId="77777777" w:rsidR="004D2045" w:rsidRDefault="00E4429E" w:rsidP="003406C8">
      <w:r>
        <w:t xml:space="preserve">Please note that pre-production hardware is leveraged by production also – it is used to support production in a DR scenario. </w:t>
      </w:r>
      <w:r w:rsidR="004D2045">
        <w:t>It is also shared with the SRS application. Due to the nature of virtualization it is not possible to directly tie all of the GSW virtual machines to one physical piece of hardware.</w:t>
      </w:r>
    </w:p>
    <w:p w14:paraId="4DDDCAC0" w14:textId="77777777" w:rsidR="004D2045" w:rsidRDefault="004D2045" w:rsidP="003406C8"/>
    <w:p w14:paraId="50B8155F" w14:textId="77777777" w:rsidR="00E4429E" w:rsidRDefault="004D2045" w:rsidP="003406C8">
      <w:r>
        <w:t>T</w:t>
      </w:r>
      <w:r w:rsidR="00E4429E">
        <w:t>he hardware mentioned below can be considered “double-counted” between pre-prod and production DR.</w:t>
      </w:r>
    </w:p>
    <w:p w14:paraId="4118AD63" w14:textId="77777777" w:rsidR="00E4429E" w:rsidRPr="00E4429E" w:rsidRDefault="00E4429E" w:rsidP="003406C8"/>
    <w:p w14:paraId="6AC07A91" w14:textId="77777777" w:rsidR="000F5840" w:rsidRPr="00140956" w:rsidRDefault="00021B67" w:rsidP="003406C8">
      <w:pPr>
        <w:jc w:val="center"/>
        <w:rPr>
          <w:i/>
          <w:sz w:val="18"/>
        </w:rPr>
      </w:pPr>
      <w:r>
        <w:object w:dxaOrig="3543" w:dyaOrig="5441" w14:anchorId="0B594A30">
          <v:shape id="_x0000_i1045" type="#_x0000_t75" style="width:177.85pt;height:272.4pt" o:ole="">
            <v:imagedata r:id="rId138" o:title=""/>
          </v:shape>
          <o:OLEObject Type="Embed" ProgID="Visio.Drawing.11" ShapeID="_x0000_i1045" DrawAspect="Content" ObjectID="_1484645524" r:id="rId139"/>
        </w:object>
      </w:r>
      <w:r w:rsidR="00203B61" w:rsidRPr="00140956">
        <w:rPr>
          <w:i/>
          <w:sz w:val="18"/>
        </w:rPr>
        <w:br/>
        <w:t>Located in UK</w:t>
      </w:r>
    </w:p>
    <w:p w14:paraId="752AF114" w14:textId="77777777" w:rsidR="00203B61" w:rsidRPr="00140956" w:rsidRDefault="00203B61" w:rsidP="003406C8">
      <w:pPr>
        <w:jc w:val="center"/>
      </w:pPr>
    </w:p>
    <w:p w14:paraId="0B6F7565" w14:textId="77777777" w:rsidR="00203B61" w:rsidRPr="00140956" w:rsidRDefault="00F71BC9" w:rsidP="003406C8">
      <w:pPr>
        <w:jc w:val="center"/>
        <w:rPr>
          <w:i/>
          <w:sz w:val="18"/>
          <w:lang w:val="en-GB"/>
        </w:rPr>
      </w:pPr>
      <w:r>
        <w:object w:dxaOrig="3543" w:dyaOrig="2606" w14:anchorId="7B7FC004">
          <v:shape id="_x0000_i1046" type="#_x0000_t75" style="width:176.8pt;height:130.55pt" o:ole="">
            <v:imagedata r:id="rId140" o:title=""/>
          </v:shape>
          <o:OLEObject Type="Embed" ProgID="Visio.Drawing.11" ShapeID="_x0000_i1046" DrawAspect="Content" ObjectID="_1484645525" r:id="rId141"/>
        </w:object>
      </w:r>
      <w:r w:rsidR="00203B61" w:rsidRPr="00140956">
        <w:rPr>
          <w:i/>
          <w:sz w:val="18"/>
        </w:rPr>
        <w:br/>
        <w:t>Located in China</w:t>
      </w:r>
    </w:p>
    <w:p w14:paraId="4DF7512C" w14:textId="77777777" w:rsidR="000F5840" w:rsidRPr="00140956" w:rsidRDefault="000F5840">
      <w:pPr>
        <w:rPr>
          <w:lang w:val="en-GB"/>
        </w:rPr>
      </w:pPr>
    </w:p>
    <w:p w14:paraId="23F1E8A4" w14:textId="77777777" w:rsidR="000F5840" w:rsidRPr="00140956" w:rsidRDefault="000F5840">
      <w:pPr>
        <w:rPr>
          <w:b/>
          <w:i/>
          <w:sz w:val="28"/>
          <w:u w:val="single"/>
          <w:lang w:val="en-GB"/>
        </w:rPr>
      </w:pPr>
      <w:r w:rsidRPr="00140956">
        <w:rPr>
          <w:b/>
          <w:i/>
          <w:sz w:val="28"/>
          <w:u w:val="single"/>
          <w:lang w:val="en-GB"/>
        </w:rPr>
        <w:br w:type="page"/>
      </w:r>
      <w:r w:rsidRPr="00140956">
        <w:rPr>
          <w:b/>
          <w:i/>
          <w:sz w:val="28"/>
          <w:u w:val="single"/>
          <w:lang w:val="en-GB"/>
        </w:rPr>
        <w:lastRenderedPageBreak/>
        <w:t>Production</w:t>
      </w:r>
    </w:p>
    <w:p w14:paraId="1276A563" w14:textId="77777777" w:rsidR="000F5840" w:rsidRPr="00140956" w:rsidRDefault="000F5840" w:rsidP="003406C8">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8"/>
        <w:gridCol w:w="1506"/>
        <w:gridCol w:w="2139"/>
        <w:gridCol w:w="3473"/>
      </w:tblGrid>
      <w:tr w:rsidR="00140956" w:rsidRPr="00140956" w14:paraId="0500F8FB" w14:textId="77777777" w:rsidTr="00983AA5">
        <w:tc>
          <w:tcPr>
            <w:tcW w:w="1738" w:type="dxa"/>
            <w:shd w:val="pct12" w:color="auto" w:fill="auto"/>
          </w:tcPr>
          <w:p w14:paraId="6CB37737" w14:textId="77777777" w:rsidR="000F5840" w:rsidRPr="00140956" w:rsidRDefault="000F5840" w:rsidP="00EE1AD4">
            <w:pPr>
              <w:rPr>
                <w:b/>
                <w:lang w:val="en-GB"/>
              </w:rPr>
            </w:pPr>
            <w:r w:rsidRPr="00140956">
              <w:rPr>
                <w:b/>
                <w:lang w:val="en-GB"/>
              </w:rPr>
              <w:t>Physical Server</w:t>
            </w:r>
          </w:p>
        </w:tc>
        <w:tc>
          <w:tcPr>
            <w:tcW w:w="1506" w:type="dxa"/>
            <w:shd w:val="pct12" w:color="auto" w:fill="auto"/>
          </w:tcPr>
          <w:p w14:paraId="3BF17849" w14:textId="77777777" w:rsidR="000F5840" w:rsidRPr="00140956" w:rsidRDefault="009D1FEF" w:rsidP="003D4C01">
            <w:pPr>
              <w:rPr>
                <w:b/>
                <w:lang w:val="en-GB"/>
              </w:rPr>
            </w:pPr>
            <w:r>
              <w:rPr>
                <w:b/>
                <w:lang w:val="en-GB"/>
              </w:rPr>
              <w:t>VM name</w:t>
            </w:r>
          </w:p>
        </w:tc>
        <w:tc>
          <w:tcPr>
            <w:tcW w:w="2139" w:type="dxa"/>
            <w:shd w:val="pct12" w:color="auto" w:fill="auto"/>
          </w:tcPr>
          <w:p w14:paraId="39A05360" w14:textId="77777777" w:rsidR="000F5840" w:rsidRPr="00140956" w:rsidRDefault="009D1FEF" w:rsidP="00EE1AD4">
            <w:pPr>
              <w:rPr>
                <w:b/>
                <w:lang w:val="en-GB"/>
              </w:rPr>
            </w:pPr>
            <w:r>
              <w:rPr>
                <w:b/>
                <w:lang w:val="en-GB"/>
              </w:rPr>
              <w:t>Description</w:t>
            </w:r>
          </w:p>
        </w:tc>
        <w:tc>
          <w:tcPr>
            <w:tcW w:w="3473" w:type="dxa"/>
            <w:shd w:val="pct12" w:color="auto" w:fill="auto"/>
          </w:tcPr>
          <w:p w14:paraId="56AB4EF5" w14:textId="77777777" w:rsidR="000F5840" w:rsidRPr="00140956" w:rsidRDefault="000F5840" w:rsidP="00EE1AD4">
            <w:pPr>
              <w:rPr>
                <w:b/>
                <w:lang w:val="en-GB"/>
              </w:rPr>
            </w:pPr>
            <w:r w:rsidRPr="00140956">
              <w:rPr>
                <w:b/>
                <w:lang w:val="en-GB"/>
              </w:rPr>
              <w:t>Contents</w:t>
            </w:r>
          </w:p>
        </w:tc>
      </w:tr>
      <w:tr w:rsidR="00983AA5" w:rsidRPr="00140956" w14:paraId="4C4EB8B8" w14:textId="77777777" w:rsidTr="00983AA5">
        <w:tc>
          <w:tcPr>
            <w:tcW w:w="1738" w:type="dxa"/>
          </w:tcPr>
          <w:p w14:paraId="115C5ED9" w14:textId="77777777" w:rsidR="00983AA5" w:rsidRDefault="00983AA5" w:rsidP="00EE1AD4">
            <w:pPr>
              <w:rPr>
                <w:lang w:val="fr-FR"/>
              </w:rPr>
            </w:pPr>
            <w:r>
              <w:rPr>
                <w:lang w:val="en-GB"/>
              </w:rPr>
              <w:t>tbc</w:t>
            </w:r>
          </w:p>
        </w:tc>
        <w:tc>
          <w:tcPr>
            <w:tcW w:w="1506" w:type="dxa"/>
          </w:tcPr>
          <w:p w14:paraId="1FAF5E03" w14:textId="77777777" w:rsidR="00983AA5" w:rsidRDefault="00983AA5" w:rsidP="00EE1AD4">
            <w:pPr>
              <w:rPr>
                <w:lang w:val="fr-FR"/>
              </w:rPr>
            </w:pPr>
            <w:r>
              <w:rPr>
                <w:lang w:val="en-GB"/>
              </w:rPr>
              <w:t>tbc</w:t>
            </w:r>
          </w:p>
        </w:tc>
        <w:tc>
          <w:tcPr>
            <w:tcW w:w="2139" w:type="dxa"/>
          </w:tcPr>
          <w:p w14:paraId="25B64EE4" w14:textId="77777777" w:rsidR="00983AA5" w:rsidRDefault="00983AA5" w:rsidP="00EE1AD4">
            <w:pPr>
              <w:rPr>
                <w:lang w:val="fr-FR"/>
              </w:rPr>
            </w:pPr>
            <w:r>
              <w:rPr>
                <w:lang w:val="en-GB"/>
              </w:rPr>
              <w:t>AP app</w:t>
            </w:r>
          </w:p>
        </w:tc>
        <w:tc>
          <w:tcPr>
            <w:tcW w:w="3473" w:type="dxa"/>
          </w:tcPr>
          <w:p w14:paraId="5DFD4456" w14:textId="77777777" w:rsidR="00983AA5" w:rsidRDefault="00983AA5" w:rsidP="00234B7B">
            <w:pPr>
              <w:rPr>
                <w:lang w:val="en-GB"/>
              </w:rPr>
            </w:pPr>
            <w:proofErr w:type="spellStart"/>
            <w:r>
              <w:rPr>
                <w:lang w:val="en-GB"/>
              </w:rPr>
              <w:t>Weblogic</w:t>
            </w:r>
            <w:proofErr w:type="spellEnd"/>
            <w:r>
              <w:rPr>
                <w:lang w:val="en-GB"/>
              </w:rPr>
              <w:t xml:space="preserve"> Application Server 11gR2</w:t>
            </w:r>
          </w:p>
          <w:p w14:paraId="58338A55" w14:textId="77777777" w:rsidR="00983AA5" w:rsidRDefault="00983AA5" w:rsidP="009D1FEF">
            <w:pPr>
              <w:rPr>
                <w:lang w:val="fr-FR"/>
              </w:rPr>
            </w:pPr>
            <w:r>
              <w:rPr>
                <w:lang w:val="en-GB"/>
              </w:rPr>
              <w:t>Oracle Forms &amp; Reports 11gR2`</w:t>
            </w:r>
          </w:p>
        </w:tc>
      </w:tr>
      <w:tr w:rsidR="00983AA5" w:rsidRPr="00140956" w:rsidDel="009D1FEF" w14:paraId="6BA18EA5" w14:textId="77777777" w:rsidTr="00983AA5">
        <w:tc>
          <w:tcPr>
            <w:tcW w:w="1738" w:type="dxa"/>
          </w:tcPr>
          <w:p w14:paraId="03113C85" w14:textId="77777777" w:rsidR="00983AA5" w:rsidRDefault="00983AA5" w:rsidP="00EE1AD4">
            <w:pPr>
              <w:rPr>
                <w:lang w:val="en-GB"/>
              </w:rPr>
            </w:pPr>
            <w:r>
              <w:rPr>
                <w:lang w:val="en-GB"/>
              </w:rPr>
              <w:t>tbc</w:t>
            </w:r>
          </w:p>
        </w:tc>
        <w:tc>
          <w:tcPr>
            <w:tcW w:w="1506" w:type="dxa"/>
          </w:tcPr>
          <w:p w14:paraId="474B6D58" w14:textId="77777777" w:rsidR="00983AA5" w:rsidRDefault="00983AA5" w:rsidP="00EE1AD4">
            <w:pPr>
              <w:rPr>
                <w:lang w:val="en-GB"/>
              </w:rPr>
            </w:pPr>
            <w:r>
              <w:rPr>
                <w:lang w:val="en-GB"/>
              </w:rPr>
              <w:t>tbc</w:t>
            </w:r>
          </w:p>
        </w:tc>
        <w:tc>
          <w:tcPr>
            <w:tcW w:w="2139" w:type="dxa"/>
          </w:tcPr>
          <w:p w14:paraId="33AE9733" w14:textId="77777777" w:rsidR="00983AA5" w:rsidRDefault="00983AA5" w:rsidP="00EE1AD4">
            <w:pPr>
              <w:rPr>
                <w:lang w:val="en-GB"/>
              </w:rPr>
            </w:pPr>
            <w:r>
              <w:rPr>
                <w:lang w:val="en-GB"/>
              </w:rPr>
              <w:t>EE app</w:t>
            </w:r>
          </w:p>
        </w:tc>
        <w:tc>
          <w:tcPr>
            <w:tcW w:w="3473" w:type="dxa"/>
          </w:tcPr>
          <w:p w14:paraId="4BEB3BEB" w14:textId="77777777" w:rsidR="00983AA5" w:rsidRDefault="00983AA5" w:rsidP="00234B7B">
            <w:pPr>
              <w:rPr>
                <w:lang w:val="en-GB"/>
              </w:rPr>
            </w:pPr>
            <w:proofErr w:type="spellStart"/>
            <w:r>
              <w:rPr>
                <w:lang w:val="en-GB"/>
              </w:rPr>
              <w:t>Weblogic</w:t>
            </w:r>
            <w:proofErr w:type="spellEnd"/>
            <w:r>
              <w:rPr>
                <w:lang w:val="en-GB"/>
              </w:rPr>
              <w:t xml:space="preserve"> Application Server 11gR2</w:t>
            </w:r>
          </w:p>
          <w:p w14:paraId="1A668FA6" w14:textId="77777777" w:rsidR="00983AA5" w:rsidRPr="00140956" w:rsidRDefault="00983AA5" w:rsidP="00EE1AD4">
            <w:pPr>
              <w:rPr>
                <w:lang w:val="en-GB"/>
              </w:rPr>
            </w:pPr>
            <w:r>
              <w:rPr>
                <w:lang w:val="en-GB"/>
              </w:rPr>
              <w:t>Oracle Forms &amp; Reports 11gR2`</w:t>
            </w:r>
          </w:p>
        </w:tc>
      </w:tr>
      <w:tr w:rsidR="00983AA5" w:rsidRPr="00140956" w:rsidDel="009D1FEF" w14:paraId="542A393C" w14:textId="77777777" w:rsidTr="00983AA5">
        <w:tc>
          <w:tcPr>
            <w:tcW w:w="1738" w:type="dxa"/>
          </w:tcPr>
          <w:p w14:paraId="2FEA4AC0" w14:textId="77777777" w:rsidR="00983AA5" w:rsidRDefault="00983AA5" w:rsidP="00EE1AD4">
            <w:pPr>
              <w:rPr>
                <w:lang w:val="en-GB"/>
              </w:rPr>
            </w:pPr>
            <w:r>
              <w:rPr>
                <w:lang w:val="en-GB"/>
              </w:rPr>
              <w:t>tbc</w:t>
            </w:r>
          </w:p>
        </w:tc>
        <w:tc>
          <w:tcPr>
            <w:tcW w:w="1506" w:type="dxa"/>
          </w:tcPr>
          <w:p w14:paraId="4A427680" w14:textId="77777777" w:rsidR="00983AA5" w:rsidRDefault="00983AA5" w:rsidP="00EE1AD4">
            <w:pPr>
              <w:rPr>
                <w:lang w:val="en-GB"/>
              </w:rPr>
            </w:pPr>
            <w:r>
              <w:rPr>
                <w:lang w:val="en-GB"/>
              </w:rPr>
              <w:t>tbc</w:t>
            </w:r>
          </w:p>
        </w:tc>
        <w:tc>
          <w:tcPr>
            <w:tcW w:w="2139" w:type="dxa"/>
          </w:tcPr>
          <w:p w14:paraId="72C8E2AA" w14:textId="77777777" w:rsidR="00983AA5" w:rsidRDefault="00983AA5" w:rsidP="00EE1AD4">
            <w:pPr>
              <w:rPr>
                <w:lang w:val="en-GB"/>
              </w:rPr>
            </w:pPr>
            <w:r>
              <w:rPr>
                <w:lang w:val="en-GB"/>
              </w:rPr>
              <w:t>EU app</w:t>
            </w:r>
          </w:p>
        </w:tc>
        <w:tc>
          <w:tcPr>
            <w:tcW w:w="3473" w:type="dxa"/>
          </w:tcPr>
          <w:p w14:paraId="1FAC8F9E" w14:textId="77777777" w:rsidR="00983AA5" w:rsidRDefault="00983AA5" w:rsidP="00234B7B">
            <w:pPr>
              <w:rPr>
                <w:lang w:val="en-GB"/>
              </w:rPr>
            </w:pPr>
            <w:proofErr w:type="spellStart"/>
            <w:r>
              <w:rPr>
                <w:lang w:val="en-GB"/>
              </w:rPr>
              <w:t>Weblogic</w:t>
            </w:r>
            <w:proofErr w:type="spellEnd"/>
            <w:r>
              <w:rPr>
                <w:lang w:val="en-GB"/>
              </w:rPr>
              <w:t xml:space="preserve"> Application Server 11gR2</w:t>
            </w:r>
          </w:p>
          <w:p w14:paraId="3A0E5D9E" w14:textId="77777777" w:rsidR="00983AA5" w:rsidRPr="00140956" w:rsidRDefault="00983AA5" w:rsidP="00234B7B">
            <w:pPr>
              <w:rPr>
                <w:lang w:val="en-GB"/>
              </w:rPr>
            </w:pPr>
            <w:r>
              <w:rPr>
                <w:lang w:val="en-GB"/>
              </w:rPr>
              <w:t>Oracle Forms &amp; Reports 11gR2`</w:t>
            </w:r>
          </w:p>
        </w:tc>
      </w:tr>
      <w:tr w:rsidR="00983AA5" w:rsidRPr="00140956" w:rsidDel="009D1FEF" w14:paraId="6BD40914" w14:textId="77777777" w:rsidTr="00983AA5">
        <w:tc>
          <w:tcPr>
            <w:tcW w:w="1738" w:type="dxa"/>
          </w:tcPr>
          <w:p w14:paraId="72E28D88" w14:textId="77777777" w:rsidR="00983AA5" w:rsidRDefault="00983AA5" w:rsidP="00EE1AD4">
            <w:pPr>
              <w:rPr>
                <w:lang w:val="en-GB"/>
              </w:rPr>
            </w:pPr>
            <w:r>
              <w:rPr>
                <w:lang w:val="en-GB"/>
              </w:rPr>
              <w:t>tbc</w:t>
            </w:r>
          </w:p>
        </w:tc>
        <w:tc>
          <w:tcPr>
            <w:tcW w:w="1506" w:type="dxa"/>
          </w:tcPr>
          <w:p w14:paraId="785C9955" w14:textId="77777777" w:rsidR="00983AA5" w:rsidRDefault="00983AA5" w:rsidP="00EE1AD4">
            <w:pPr>
              <w:rPr>
                <w:lang w:val="en-GB"/>
              </w:rPr>
            </w:pPr>
            <w:r>
              <w:rPr>
                <w:lang w:val="en-GB"/>
              </w:rPr>
              <w:t>tbc</w:t>
            </w:r>
          </w:p>
        </w:tc>
        <w:tc>
          <w:tcPr>
            <w:tcW w:w="2139" w:type="dxa"/>
          </w:tcPr>
          <w:p w14:paraId="137346B2" w14:textId="77777777" w:rsidR="00983AA5" w:rsidRDefault="00983AA5" w:rsidP="00EE1AD4">
            <w:pPr>
              <w:rPr>
                <w:lang w:val="en-GB"/>
              </w:rPr>
            </w:pPr>
            <w:r>
              <w:rPr>
                <w:lang w:val="en-GB"/>
              </w:rPr>
              <w:t>GR app</w:t>
            </w:r>
          </w:p>
        </w:tc>
        <w:tc>
          <w:tcPr>
            <w:tcW w:w="3473" w:type="dxa"/>
          </w:tcPr>
          <w:p w14:paraId="486BD508" w14:textId="77777777" w:rsidR="00983AA5" w:rsidRDefault="00983AA5" w:rsidP="00234B7B">
            <w:pPr>
              <w:rPr>
                <w:lang w:val="en-GB"/>
              </w:rPr>
            </w:pPr>
            <w:proofErr w:type="spellStart"/>
            <w:r>
              <w:rPr>
                <w:lang w:val="en-GB"/>
              </w:rPr>
              <w:t>Weblogic</w:t>
            </w:r>
            <w:proofErr w:type="spellEnd"/>
            <w:r>
              <w:rPr>
                <w:lang w:val="en-GB"/>
              </w:rPr>
              <w:t xml:space="preserve"> Application Server 11gR2</w:t>
            </w:r>
          </w:p>
          <w:p w14:paraId="6BD880DA" w14:textId="77777777" w:rsidR="00983AA5" w:rsidRPr="00140956" w:rsidRDefault="00983AA5" w:rsidP="00234B7B">
            <w:pPr>
              <w:rPr>
                <w:lang w:val="en-GB"/>
              </w:rPr>
            </w:pPr>
            <w:r>
              <w:rPr>
                <w:lang w:val="en-GB"/>
              </w:rPr>
              <w:t>Oracle Forms &amp; Reports 11gR2`</w:t>
            </w:r>
          </w:p>
        </w:tc>
      </w:tr>
      <w:tr w:rsidR="00983AA5" w:rsidRPr="00140956" w:rsidDel="009D1FEF" w14:paraId="06B378BF" w14:textId="77777777" w:rsidTr="00983AA5">
        <w:tc>
          <w:tcPr>
            <w:tcW w:w="1738" w:type="dxa"/>
          </w:tcPr>
          <w:p w14:paraId="406D3508" w14:textId="77777777" w:rsidR="00983AA5" w:rsidRDefault="00983AA5" w:rsidP="00EE1AD4">
            <w:pPr>
              <w:rPr>
                <w:lang w:val="en-GB"/>
              </w:rPr>
            </w:pPr>
            <w:r>
              <w:rPr>
                <w:lang w:val="en-GB"/>
              </w:rPr>
              <w:t>tbc</w:t>
            </w:r>
          </w:p>
        </w:tc>
        <w:tc>
          <w:tcPr>
            <w:tcW w:w="1506" w:type="dxa"/>
          </w:tcPr>
          <w:p w14:paraId="38985BFC" w14:textId="77777777" w:rsidR="00983AA5" w:rsidRDefault="00983AA5" w:rsidP="00EE1AD4">
            <w:pPr>
              <w:rPr>
                <w:lang w:val="en-GB"/>
              </w:rPr>
            </w:pPr>
            <w:r>
              <w:rPr>
                <w:lang w:val="en-GB"/>
              </w:rPr>
              <w:t>tbc</w:t>
            </w:r>
          </w:p>
        </w:tc>
        <w:tc>
          <w:tcPr>
            <w:tcW w:w="2139" w:type="dxa"/>
          </w:tcPr>
          <w:p w14:paraId="480D917D" w14:textId="77777777" w:rsidR="00983AA5" w:rsidRDefault="00983AA5" w:rsidP="00EE1AD4">
            <w:pPr>
              <w:rPr>
                <w:lang w:val="en-GB"/>
              </w:rPr>
            </w:pPr>
            <w:r>
              <w:rPr>
                <w:lang w:val="en-GB"/>
              </w:rPr>
              <w:t>GY app</w:t>
            </w:r>
          </w:p>
        </w:tc>
        <w:tc>
          <w:tcPr>
            <w:tcW w:w="3473" w:type="dxa"/>
          </w:tcPr>
          <w:p w14:paraId="4B933210" w14:textId="77777777" w:rsidR="00983AA5" w:rsidRDefault="00983AA5" w:rsidP="00234B7B">
            <w:pPr>
              <w:rPr>
                <w:lang w:val="en-GB"/>
              </w:rPr>
            </w:pPr>
            <w:proofErr w:type="spellStart"/>
            <w:r>
              <w:rPr>
                <w:lang w:val="en-GB"/>
              </w:rPr>
              <w:t>Weblogic</w:t>
            </w:r>
            <w:proofErr w:type="spellEnd"/>
            <w:r>
              <w:rPr>
                <w:lang w:val="en-GB"/>
              </w:rPr>
              <w:t xml:space="preserve"> Application Server 11gR2</w:t>
            </w:r>
          </w:p>
          <w:p w14:paraId="68F47EDB" w14:textId="77777777" w:rsidR="00983AA5" w:rsidRPr="00140956" w:rsidRDefault="00983AA5" w:rsidP="00234B7B">
            <w:pPr>
              <w:rPr>
                <w:lang w:val="en-GB"/>
              </w:rPr>
            </w:pPr>
            <w:r>
              <w:rPr>
                <w:lang w:val="en-GB"/>
              </w:rPr>
              <w:t>Oracle Forms &amp; Reports 11gR2`</w:t>
            </w:r>
          </w:p>
        </w:tc>
      </w:tr>
      <w:tr w:rsidR="00983AA5" w:rsidRPr="00140956" w:rsidDel="009D1FEF" w14:paraId="6F6B8A57" w14:textId="77777777" w:rsidTr="00983AA5">
        <w:tc>
          <w:tcPr>
            <w:tcW w:w="1738" w:type="dxa"/>
          </w:tcPr>
          <w:p w14:paraId="2E2BDB0E" w14:textId="77777777" w:rsidR="00983AA5" w:rsidRDefault="00983AA5" w:rsidP="00EE1AD4">
            <w:pPr>
              <w:rPr>
                <w:lang w:val="en-GB"/>
              </w:rPr>
            </w:pPr>
            <w:r>
              <w:rPr>
                <w:lang w:val="en-GB"/>
              </w:rPr>
              <w:t>tbc</w:t>
            </w:r>
          </w:p>
        </w:tc>
        <w:tc>
          <w:tcPr>
            <w:tcW w:w="1506" w:type="dxa"/>
          </w:tcPr>
          <w:p w14:paraId="637F6D3E" w14:textId="77777777" w:rsidR="00983AA5" w:rsidRDefault="00983AA5" w:rsidP="00EE1AD4">
            <w:pPr>
              <w:rPr>
                <w:lang w:val="en-GB"/>
              </w:rPr>
            </w:pPr>
            <w:r>
              <w:rPr>
                <w:lang w:val="en-GB"/>
              </w:rPr>
              <w:t>tbc</w:t>
            </w:r>
          </w:p>
        </w:tc>
        <w:tc>
          <w:tcPr>
            <w:tcW w:w="2139" w:type="dxa"/>
          </w:tcPr>
          <w:p w14:paraId="2A8ED677" w14:textId="77777777" w:rsidR="00983AA5" w:rsidRDefault="00983AA5" w:rsidP="00EE1AD4">
            <w:pPr>
              <w:rPr>
                <w:lang w:val="en-GB"/>
              </w:rPr>
            </w:pPr>
            <w:r>
              <w:rPr>
                <w:lang w:val="en-GB"/>
              </w:rPr>
              <w:t>LA app</w:t>
            </w:r>
          </w:p>
        </w:tc>
        <w:tc>
          <w:tcPr>
            <w:tcW w:w="3473" w:type="dxa"/>
          </w:tcPr>
          <w:p w14:paraId="44C65F22" w14:textId="77777777" w:rsidR="00983AA5" w:rsidRDefault="00983AA5" w:rsidP="00234B7B">
            <w:pPr>
              <w:rPr>
                <w:lang w:val="en-GB"/>
              </w:rPr>
            </w:pPr>
            <w:proofErr w:type="spellStart"/>
            <w:r>
              <w:rPr>
                <w:lang w:val="en-GB"/>
              </w:rPr>
              <w:t>Weblogic</w:t>
            </w:r>
            <w:proofErr w:type="spellEnd"/>
            <w:r>
              <w:rPr>
                <w:lang w:val="en-GB"/>
              </w:rPr>
              <w:t xml:space="preserve"> Application Server 11gR2</w:t>
            </w:r>
          </w:p>
          <w:p w14:paraId="093C7545" w14:textId="77777777" w:rsidR="00983AA5" w:rsidRPr="00140956" w:rsidRDefault="00983AA5" w:rsidP="00234B7B">
            <w:pPr>
              <w:rPr>
                <w:lang w:val="en-GB"/>
              </w:rPr>
            </w:pPr>
            <w:r>
              <w:rPr>
                <w:lang w:val="en-GB"/>
              </w:rPr>
              <w:t>Oracle Forms &amp; Reports 11gR2`</w:t>
            </w:r>
          </w:p>
        </w:tc>
      </w:tr>
      <w:tr w:rsidR="00983AA5" w:rsidRPr="00140956" w:rsidDel="009D1FEF" w14:paraId="2214AA98" w14:textId="77777777" w:rsidTr="00983AA5">
        <w:tc>
          <w:tcPr>
            <w:tcW w:w="1738" w:type="dxa"/>
          </w:tcPr>
          <w:p w14:paraId="0BA7273E" w14:textId="77777777" w:rsidR="00983AA5" w:rsidRDefault="00983AA5" w:rsidP="00EE1AD4">
            <w:pPr>
              <w:rPr>
                <w:lang w:val="en-GB"/>
              </w:rPr>
            </w:pPr>
            <w:r>
              <w:rPr>
                <w:lang w:val="en-GB"/>
              </w:rPr>
              <w:t>tbc</w:t>
            </w:r>
          </w:p>
        </w:tc>
        <w:tc>
          <w:tcPr>
            <w:tcW w:w="1506" w:type="dxa"/>
          </w:tcPr>
          <w:p w14:paraId="26991DE9" w14:textId="77777777" w:rsidR="00983AA5" w:rsidRDefault="00B85A97" w:rsidP="00EE1AD4">
            <w:pPr>
              <w:rPr>
                <w:lang w:val="en-GB"/>
              </w:rPr>
            </w:pPr>
            <w:r>
              <w:rPr>
                <w:lang w:val="en-GB"/>
              </w:rPr>
              <w:t>n/a - physical</w:t>
            </w:r>
          </w:p>
        </w:tc>
        <w:tc>
          <w:tcPr>
            <w:tcW w:w="2139" w:type="dxa"/>
          </w:tcPr>
          <w:p w14:paraId="5B1D49D0" w14:textId="77777777" w:rsidR="00983AA5" w:rsidRDefault="00B85A97" w:rsidP="00EE1AD4">
            <w:pPr>
              <w:rPr>
                <w:lang w:val="en-GB"/>
              </w:rPr>
            </w:pPr>
            <w:r>
              <w:rPr>
                <w:lang w:val="en-GB"/>
              </w:rPr>
              <w:t>All regions</w:t>
            </w:r>
            <w:r w:rsidR="00983AA5">
              <w:rPr>
                <w:lang w:val="en-GB"/>
              </w:rPr>
              <w:t xml:space="preserve"> DB</w:t>
            </w:r>
            <w:r>
              <w:rPr>
                <w:lang w:val="en-GB"/>
              </w:rPr>
              <w:t xml:space="preserve"> (</w:t>
            </w:r>
            <w:proofErr w:type="spellStart"/>
            <w:r>
              <w:rPr>
                <w:lang w:val="en-GB"/>
              </w:rPr>
              <w:t>inc</w:t>
            </w:r>
            <w:proofErr w:type="spellEnd"/>
            <w:r>
              <w:rPr>
                <w:lang w:val="en-GB"/>
              </w:rPr>
              <w:t xml:space="preserve"> sec/met)</w:t>
            </w:r>
          </w:p>
        </w:tc>
        <w:tc>
          <w:tcPr>
            <w:tcW w:w="3473" w:type="dxa"/>
          </w:tcPr>
          <w:p w14:paraId="0DA5860F" w14:textId="77777777" w:rsidR="00983AA5" w:rsidRDefault="00983AA5" w:rsidP="00234B7B">
            <w:pPr>
              <w:rPr>
                <w:lang w:val="en-GB"/>
              </w:rPr>
            </w:pPr>
            <w:r w:rsidRPr="00140956">
              <w:rPr>
                <w:lang w:val="en-GB"/>
              </w:rPr>
              <w:t>Oracle Database 11g</w:t>
            </w:r>
            <w:r>
              <w:rPr>
                <w:lang w:val="en-GB"/>
              </w:rPr>
              <w:t>R2</w:t>
            </w:r>
            <w:r w:rsidRPr="00140956">
              <w:rPr>
                <w:lang w:val="en-GB"/>
              </w:rPr>
              <w:t xml:space="preserve"> Enterprise Edition Release</w:t>
            </w:r>
          </w:p>
        </w:tc>
      </w:tr>
      <w:tr w:rsidR="00983AA5" w:rsidRPr="00140956" w:rsidDel="009D1FEF" w14:paraId="1A40B359" w14:textId="77777777" w:rsidTr="00983AA5">
        <w:tc>
          <w:tcPr>
            <w:tcW w:w="1738" w:type="dxa"/>
          </w:tcPr>
          <w:p w14:paraId="0DE14517" w14:textId="77777777" w:rsidR="00983AA5" w:rsidRDefault="00983AA5" w:rsidP="00EE1AD4">
            <w:pPr>
              <w:rPr>
                <w:lang w:val="en-GB"/>
              </w:rPr>
            </w:pPr>
            <w:r>
              <w:rPr>
                <w:lang w:val="en-GB"/>
              </w:rPr>
              <w:t>tbc</w:t>
            </w:r>
          </w:p>
        </w:tc>
        <w:tc>
          <w:tcPr>
            <w:tcW w:w="1506" w:type="dxa"/>
          </w:tcPr>
          <w:p w14:paraId="16243BDB" w14:textId="77777777" w:rsidR="00983AA5" w:rsidRDefault="00983AA5" w:rsidP="00EE1AD4">
            <w:pPr>
              <w:rPr>
                <w:lang w:val="en-GB"/>
              </w:rPr>
            </w:pPr>
            <w:r>
              <w:rPr>
                <w:lang w:val="en-GB"/>
              </w:rPr>
              <w:t>tbc</w:t>
            </w:r>
          </w:p>
        </w:tc>
        <w:tc>
          <w:tcPr>
            <w:tcW w:w="2139" w:type="dxa"/>
          </w:tcPr>
          <w:p w14:paraId="0718F264" w14:textId="77777777" w:rsidR="00983AA5" w:rsidRPr="00E351DD" w:rsidRDefault="00983AA5" w:rsidP="00EE1AD4">
            <w:pPr>
              <w:rPr>
                <w:lang w:val="es-ES"/>
              </w:rPr>
            </w:pPr>
            <w:r w:rsidRPr="00E351DD">
              <w:rPr>
                <w:lang w:val="es-ES"/>
              </w:rPr>
              <w:t>AP/EE/EU/GR/GY/LA COBOL</w:t>
            </w:r>
          </w:p>
        </w:tc>
        <w:tc>
          <w:tcPr>
            <w:tcW w:w="3473" w:type="dxa"/>
          </w:tcPr>
          <w:p w14:paraId="631791C9" w14:textId="77777777" w:rsidR="00983AA5" w:rsidRPr="00140956" w:rsidRDefault="00983AA5" w:rsidP="00234B7B">
            <w:pPr>
              <w:rPr>
                <w:lang w:val="en-GB"/>
              </w:rPr>
            </w:pPr>
            <w:proofErr w:type="spellStart"/>
            <w:r>
              <w:rPr>
                <w:lang w:val="en-GB"/>
              </w:rPr>
              <w:t>Microfocus</w:t>
            </w:r>
            <w:proofErr w:type="spellEnd"/>
            <w:r>
              <w:rPr>
                <w:lang w:val="en-GB"/>
              </w:rPr>
              <w:t xml:space="preserve"> COBOL Server for SOA 5.1</w:t>
            </w:r>
          </w:p>
        </w:tc>
      </w:tr>
      <w:tr w:rsidR="00983AA5" w:rsidRPr="00140956" w:rsidDel="009D1FEF" w14:paraId="48C91688" w14:textId="77777777" w:rsidTr="00983AA5">
        <w:tc>
          <w:tcPr>
            <w:tcW w:w="1738" w:type="dxa"/>
          </w:tcPr>
          <w:p w14:paraId="3F2D2351" w14:textId="77777777" w:rsidR="00983AA5" w:rsidRDefault="00983AA5" w:rsidP="00EE1AD4">
            <w:pPr>
              <w:rPr>
                <w:lang w:val="en-GB"/>
              </w:rPr>
            </w:pPr>
            <w:r>
              <w:rPr>
                <w:lang w:val="en-GB"/>
              </w:rPr>
              <w:t>tbc</w:t>
            </w:r>
          </w:p>
        </w:tc>
        <w:tc>
          <w:tcPr>
            <w:tcW w:w="1506" w:type="dxa"/>
          </w:tcPr>
          <w:p w14:paraId="41B0A6EE" w14:textId="77777777" w:rsidR="00983AA5" w:rsidRDefault="00983AA5" w:rsidP="00EE1AD4">
            <w:pPr>
              <w:rPr>
                <w:lang w:val="en-GB"/>
              </w:rPr>
            </w:pPr>
            <w:r>
              <w:rPr>
                <w:lang w:val="en-GB"/>
              </w:rPr>
              <w:t>tbc</w:t>
            </w:r>
          </w:p>
        </w:tc>
        <w:tc>
          <w:tcPr>
            <w:tcW w:w="2139" w:type="dxa"/>
          </w:tcPr>
          <w:p w14:paraId="3100BD65" w14:textId="77777777" w:rsidR="00983AA5" w:rsidRDefault="00983AA5" w:rsidP="00EE1AD4">
            <w:pPr>
              <w:rPr>
                <w:lang w:val="en-GB"/>
              </w:rPr>
            </w:pPr>
            <w:r>
              <w:rPr>
                <w:lang w:val="en-GB"/>
              </w:rPr>
              <w:t>CN app</w:t>
            </w:r>
          </w:p>
        </w:tc>
        <w:tc>
          <w:tcPr>
            <w:tcW w:w="3473" w:type="dxa"/>
          </w:tcPr>
          <w:p w14:paraId="046EA9BB" w14:textId="77777777" w:rsidR="00983AA5" w:rsidRDefault="00983AA5" w:rsidP="00234B7B">
            <w:pPr>
              <w:rPr>
                <w:lang w:val="en-GB"/>
              </w:rPr>
            </w:pPr>
            <w:proofErr w:type="spellStart"/>
            <w:r>
              <w:rPr>
                <w:lang w:val="en-GB"/>
              </w:rPr>
              <w:t>Weblogic</w:t>
            </w:r>
            <w:proofErr w:type="spellEnd"/>
            <w:r>
              <w:rPr>
                <w:lang w:val="en-GB"/>
              </w:rPr>
              <w:t xml:space="preserve"> Application Server 11gR2</w:t>
            </w:r>
          </w:p>
          <w:p w14:paraId="24721CD6" w14:textId="77777777" w:rsidR="00983AA5" w:rsidRPr="00140956" w:rsidRDefault="00983AA5" w:rsidP="00234B7B">
            <w:pPr>
              <w:rPr>
                <w:lang w:val="en-GB"/>
              </w:rPr>
            </w:pPr>
            <w:r>
              <w:rPr>
                <w:lang w:val="en-GB"/>
              </w:rPr>
              <w:t>Oracle Forms &amp; Reports 11gR2`</w:t>
            </w:r>
          </w:p>
        </w:tc>
      </w:tr>
      <w:tr w:rsidR="00983AA5" w:rsidRPr="00140956" w:rsidDel="009D1FEF" w14:paraId="538C4CFF" w14:textId="77777777" w:rsidTr="00983AA5">
        <w:tc>
          <w:tcPr>
            <w:tcW w:w="1738" w:type="dxa"/>
          </w:tcPr>
          <w:p w14:paraId="6572429C" w14:textId="77777777" w:rsidR="00983AA5" w:rsidRDefault="00983AA5" w:rsidP="00EE1AD4">
            <w:pPr>
              <w:rPr>
                <w:lang w:val="en-GB"/>
              </w:rPr>
            </w:pPr>
            <w:r>
              <w:rPr>
                <w:lang w:val="en-GB"/>
              </w:rPr>
              <w:t>tbc</w:t>
            </w:r>
          </w:p>
        </w:tc>
        <w:tc>
          <w:tcPr>
            <w:tcW w:w="1506" w:type="dxa"/>
          </w:tcPr>
          <w:p w14:paraId="6B724764" w14:textId="77777777" w:rsidR="00983AA5" w:rsidRDefault="00983AA5" w:rsidP="00EE1AD4">
            <w:pPr>
              <w:rPr>
                <w:lang w:val="en-GB"/>
              </w:rPr>
            </w:pPr>
            <w:r>
              <w:rPr>
                <w:lang w:val="en-GB"/>
              </w:rPr>
              <w:t>tbc</w:t>
            </w:r>
          </w:p>
        </w:tc>
        <w:tc>
          <w:tcPr>
            <w:tcW w:w="2139" w:type="dxa"/>
          </w:tcPr>
          <w:p w14:paraId="1A29B6AD" w14:textId="77777777" w:rsidR="00983AA5" w:rsidRDefault="00983AA5" w:rsidP="00EE1AD4">
            <w:pPr>
              <w:rPr>
                <w:lang w:val="en-GB"/>
              </w:rPr>
            </w:pPr>
            <w:r>
              <w:rPr>
                <w:lang w:val="en-GB"/>
              </w:rPr>
              <w:t>CN DB</w:t>
            </w:r>
            <w:r w:rsidR="00B85A97">
              <w:rPr>
                <w:lang w:val="en-GB"/>
              </w:rPr>
              <w:t xml:space="preserve"> (</w:t>
            </w:r>
            <w:proofErr w:type="spellStart"/>
            <w:r w:rsidR="00B85A97">
              <w:rPr>
                <w:lang w:val="en-GB"/>
              </w:rPr>
              <w:t>inc</w:t>
            </w:r>
            <w:proofErr w:type="spellEnd"/>
            <w:r w:rsidR="00B85A97">
              <w:rPr>
                <w:lang w:val="en-GB"/>
              </w:rPr>
              <w:t xml:space="preserve"> sec/met)</w:t>
            </w:r>
          </w:p>
        </w:tc>
        <w:tc>
          <w:tcPr>
            <w:tcW w:w="3473" w:type="dxa"/>
          </w:tcPr>
          <w:p w14:paraId="4D51BB53" w14:textId="77777777" w:rsidR="00983AA5" w:rsidRDefault="00983AA5" w:rsidP="00234B7B">
            <w:pPr>
              <w:rPr>
                <w:lang w:val="en-GB"/>
              </w:rPr>
            </w:pPr>
            <w:r w:rsidRPr="00140956">
              <w:rPr>
                <w:lang w:val="en-GB"/>
              </w:rPr>
              <w:t>Oracle Database 11g</w:t>
            </w:r>
            <w:r>
              <w:rPr>
                <w:lang w:val="en-GB"/>
              </w:rPr>
              <w:t>R2</w:t>
            </w:r>
            <w:r w:rsidRPr="00140956">
              <w:rPr>
                <w:lang w:val="en-GB"/>
              </w:rPr>
              <w:t xml:space="preserve"> Enterprise Edition Release</w:t>
            </w:r>
          </w:p>
        </w:tc>
      </w:tr>
      <w:tr w:rsidR="00983AA5" w:rsidRPr="00140956" w:rsidDel="009D1FEF" w14:paraId="6D55E80A" w14:textId="77777777" w:rsidTr="00983AA5">
        <w:tc>
          <w:tcPr>
            <w:tcW w:w="1738" w:type="dxa"/>
          </w:tcPr>
          <w:p w14:paraId="4872B76A" w14:textId="77777777" w:rsidR="00983AA5" w:rsidRDefault="00983AA5" w:rsidP="00EE1AD4">
            <w:pPr>
              <w:rPr>
                <w:lang w:val="en-GB"/>
              </w:rPr>
            </w:pPr>
            <w:r>
              <w:rPr>
                <w:lang w:val="en-GB"/>
              </w:rPr>
              <w:t>tbc</w:t>
            </w:r>
          </w:p>
        </w:tc>
        <w:tc>
          <w:tcPr>
            <w:tcW w:w="1506" w:type="dxa"/>
          </w:tcPr>
          <w:p w14:paraId="73F3431C" w14:textId="77777777" w:rsidR="00983AA5" w:rsidRDefault="00983AA5" w:rsidP="00EE1AD4">
            <w:pPr>
              <w:rPr>
                <w:lang w:val="en-GB"/>
              </w:rPr>
            </w:pPr>
            <w:r>
              <w:rPr>
                <w:lang w:val="en-GB"/>
              </w:rPr>
              <w:t>tbc</w:t>
            </w:r>
          </w:p>
        </w:tc>
        <w:tc>
          <w:tcPr>
            <w:tcW w:w="2139" w:type="dxa"/>
          </w:tcPr>
          <w:p w14:paraId="56626EB3" w14:textId="77777777" w:rsidR="00983AA5" w:rsidRDefault="00983AA5" w:rsidP="00EE1AD4">
            <w:pPr>
              <w:rPr>
                <w:lang w:val="en-GB"/>
              </w:rPr>
            </w:pPr>
            <w:r>
              <w:rPr>
                <w:lang w:val="en-GB"/>
              </w:rPr>
              <w:t>CN COBOL</w:t>
            </w:r>
          </w:p>
        </w:tc>
        <w:tc>
          <w:tcPr>
            <w:tcW w:w="3473" w:type="dxa"/>
          </w:tcPr>
          <w:p w14:paraId="193DA7AA" w14:textId="77777777" w:rsidR="00983AA5" w:rsidRPr="00140956" w:rsidRDefault="00983AA5" w:rsidP="00234B7B">
            <w:pPr>
              <w:rPr>
                <w:lang w:val="en-GB"/>
              </w:rPr>
            </w:pPr>
            <w:proofErr w:type="spellStart"/>
            <w:r>
              <w:rPr>
                <w:lang w:val="en-GB"/>
              </w:rPr>
              <w:t>Microfocus</w:t>
            </w:r>
            <w:proofErr w:type="spellEnd"/>
            <w:r>
              <w:rPr>
                <w:lang w:val="en-GB"/>
              </w:rPr>
              <w:t xml:space="preserve"> COBOL Server for SOA 5.1</w:t>
            </w:r>
          </w:p>
        </w:tc>
      </w:tr>
      <w:tr w:rsidR="00983AA5" w:rsidRPr="00140956" w:rsidDel="009D1FEF" w14:paraId="04FEAA04" w14:textId="77777777" w:rsidTr="00983AA5">
        <w:tc>
          <w:tcPr>
            <w:tcW w:w="1738" w:type="dxa"/>
          </w:tcPr>
          <w:p w14:paraId="13B3CC2F" w14:textId="76352D19" w:rsidR="00983AA5" w:rsidRDefault="00983AA5" w:rsidP="00EE1AD4">
            <w:pPr>
              <w:rPr>
                <w:lang w:val="en-GB"/>
              </w:rPr>
            </w:pPr>
            <w:del w:id="299" w:author="Howell, Dan" w:date="2014-07-14T11:30:00Z">
              <w:r w:rsidDel="00AE06B8">
                <w:rPr>
                  <w:lang w:val="fr-FR"/>
                </w:rPr>
                <w:delText>gbdxgm93</w:delText>
              </w:r>
            </w:del>
            <w:proofErr w:type="spellStart"/>
            <w:ins w:id="300" w:author="Howell, Dan" w:date="2014-07-14T11:30:00Z">
              <w:r w:rsidR="00AE06B8">
                <w:rPr>
                  <w:lang w:val="fr-FR"/>
                </w:rPr>
                <w:t>tbc</w:t>
              </w:r>
            </w:ins>
            <w:proofErr w:type="spellEnd"/>
          </w:p>
        </w:tc>
        <w:tc>
          <w:tcPr>
            <w:tcW w:w="1506" w:type="dxa"/>
          </w:tcPr>
          <w:p w14:paraId="73ACE6FC" w14:textId="77777777" w:rsidR="00983AA5" w:rsidRDefault="00983AA5" w:rsidP="00EE1AD4">
            <w:pPr>
              <w:rPr>
                <w:lang w:val="en-GB"/>
              </w:rPr>
            </w:pPr>
            <w:r>
              <w:rPr>
                <w:lang w:val="fr-FR"/>
              </w:rPr>
              <w:t>n/a</w:t>
            </w:r>
          </w:p>
        </w:tc>
        <w:tc>
          <w:tcPr>
            <w:tcW w:w="2139" w:type="dxa"/>
          </w:tcPr>
          <w:p w14:paraId="4B264F6D" w14:textId="77777777" w:rsidR="00983AA5" w:rsidRDefault="00983AA5" w:rsidP="00EE1AD4">
            <w:pPr>
              <w:rPr>
                <w:lang w:val="en-GB"/>
              </w:rPr>
            </w:pPr>
            <w:proofErr w:type="spellStart"/>
            <w:r>
              <w:rPr>
                <w:lang w:val="fr-FR"/>
              </w:rPr>
              <w:t>Leveraged</w:t>
            </w:r>
            <w:proofErr w:type="spellEnd"/>
            <w:r>
              <w:rPr>
                <w:lang w:val="fr-FR"/>
              </w:rPr>
              <w:t xml:space="preserve"> HP </w:t>
            </w:r>
            <w:proofErr w:type="spellStart"/>
            <w:r>
              <w:rPr>
                <w:lang w:val="fr-FR"/>
              </w:rPr>
              <w:t>ExStream</w:t>
            </w:r>
            <w:proofErr w:type="spellEnd"/>
            <w:r>
              <w:rPr>
                <w:lang w:val="fr-FR"/>
              </w:rPr>
              <w:t xml:space="preserve"> server</w:t>
            </w:r>
          </w:p>
        </w:tc>
        <w:tc>
          <w:tcPr>
            <w:tcW w:w="3473" w:type="dxa"/>
          </w:tcPr>
          <w:p w14:paraId="17C1E86F" w14:textId="77777777" w:rsidR="00983AA5" w:rsidRDefault="00983AA5" w:rsidP="00234B7B">
            <w:pPr>
              <w:rPr>
                <w:lang w:val="en-GB"/>
              </w:rPr>
            </w:pPr>
            <w:r>
              <w:rPr>
                <w:lang w:val="fr-FR"/>
              </w:rPr>
              <w:t xml:space="preserve">HP </w:t>
            </w:r>
            <w:proofErr w:type="spellStart"/>
            <w:r>
              <w:rPr>
                <w:lang w:val="fr-FR"/>
              </w:rPr>
              <w:t>ExStream</w:t>
            </w:r>
            <w:proofErr w:type="spellEnd"/>
            <w:r>
              <w:rPr>
                <w:lang w:val="fr-FR"/>
              </w:rPr>
              <w:t xml:space="preserve"> 8.6</w:t>
            </w:r>
          </w:p>
        </w:tc>
      </w:tr>
    </w:tbl>
    <w:p w14:paraId="38CD1E11" w14:textId="77777777" w:rsidR="000F5840" w:rsidRPr="00140956" w:rsidRDefault="000F5840" w:rsidP="003406C8">
      <w:pPr>
        <w:rPr>
          <w:lang w:val="en-GB"/>
        </w:rPr>
      </w:pPr>
    </w:p>
    <w:p w14:paraId="30073803" w14:textId="77777777" w:rsidR="000F5840" w:rsidRPr="00140956" w:rsidRDefault="000F5840" w:rsidP="003406C8">
      <w:pPr>
        <w:rPr>
          <w:b/>
          <w:u w:val="single"/>
          <w:lang w:val="en-GB"/>
        </w:rPr>
      </w:pPr>
      <w:r w:rsidRPr="00140956">
        <w:rPr>
          <w:b/>
          <w:u w:val="single"/>
          <w:lang w:val="en-GB"/>
        </w:rPr>
        <w:t>Software (</w:t>
      </w:r>
      <w:r w:rsidR="00666098">
        <w:rPr>
          <w:b/>
          <w:u w:val="single"/>
          <w:lang w:val="en-GB"/>
        </w:rPr>
        <w:t>x86_64</w:t>
      </w:r>
      <w:r w:rsidR="00666098" w:rsidRPr="00140956">
        <w:rPr>
          <w:b/>
          <w:u w:val="single"/>
          <w:lang w:val="en-GB"/>
        </w:rPr>
        <w:t xml:space="preserve"> </w:t>
      </w:r>
      <w:r w:rsidRPr="00140956">
        <w:rPr>
          <w:b/>
          <w:u w:val="single"/>
          <w:lang w:val="en-GB"/>
        </w:rPr>
        <w:t>architecture)</w:t>
      </w:r>
    </w:p>
    <w:p w14:paraId="1FFC89A8" w14:textId="77777777" w:rsidR="000F5840" w:rsidRPr="00140956" w:rsidRDefault="000F5840" w:rsidP="003406C8">
      <w:pPr>
        <w:rPr>
          <w:lang w:val="en-GB"/>
        </w:rPr>
      </w:pPr>
    </w:p>
    <w:p w14:paraId="3639BF35" w14:textId="77777777" w:rsidR="00203B61" w:rsidRPr="00140956" w:rsidRDefault="00B85A97" w:rsidP="003406C8">
      <w:pPr>
        <w:jc w:val="center"/>
        <w:rPr>
          <w:i/>
          <w:sz w:val="18"/>
        </w:rPr>
      </w:pPr>
      <w:r>
        <w:object w:dxaOrig="9976" w:dyaOrig="14512" w14:anchorId="6EF65C93">
          <v:shape id="_x0000_i1047" type="#_x0000_t75" style="width:422.35pt;height:613.6pt" o:ole="">
            <v:imagedata r:id="rId142" o:title=""/>
          </v:shape>
          <o:OLEObject Type="Embed" ProgID="Visio.Drawing.11" ShapeID="_x0000_i1047" DrawAspect="Content" ObjectID="_1484645526" r:id="rId143"/>
        </w:object>
      </w:r>
      <w:r w:rsidR="00203B61" w:rsidRPr="00140956">
        <w:rPr>
          <w:i/>
          <w:sz w:val="18"/>
        </w:rPr>
        <w:br/>
        <w:t>Located in the UK</w:t>
      </w:r>
    </w:p>
    <w:p w14:paraId="6069318A" w14:textId="77777777" w:rsidR="000F5840" w:rsidRPr="00140956" w:rsidRDefault="00F71BC9" w:rsidP="003406C8">
      <w:pPr>
        <w:jc w:val="center"/>
        <w:rPr>
          <w:i/>
          <w:sz w:val="18"/>
        </w:rPr>
      </w:pPr>
      <w:r>
        <w:object w:dxaOrig="10118" w:dyaOrig="4817" w14:anchorId="7C4A6ECE">
          <v:shape id="_x0000_i1048" type="#_x0000_t75" style="width:430.95pt;height:205.25pt" o:ole="">
            <v:imagedata r:id="rId144" o:title=""/>
          </v:shape>
          <o:OLEObject Type="Embed" ProgID="Visio.Drawing.11" ShapeID="_x0000_i1048" DrawAspect="Content" ObjectID="_1484645527" r:id="rId145"/>
        </w:object>
      </w:r>
      <w:r w:rsidR="00203B61" w:rsidRPr="00140956">
        <w:rPr>
          <w:i/>
          <w:sz w:val="18"/>
        </w:rPr>
        <w:br/>
        <w:t>Located in China</w:t>
      </w:r>
    </w:p>
    <w:p w14:paraId="3E9E5A71" w14:textId="77777777" w:rsidR="000F5840" w:rsidRPr="00140956" w:rsidRDefault="000F5840" w:rsidP="003406C8">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55"/>
      </w:tblGrid>
      <w:tr w:rsidR="00140956" w:rsidRPr="00140956" w14:paraId="19BC4B66" w14:textId="77777777" w:rsidTr="00666098">
        <w:tc>
          <w:tcPr>
            <w:tcW w:w="8755" w:type="dxa"/>
            <w:shd w:val="pct12" w:color="auto" w:fill="auto"/>
          </w:tcPr>
          <w:p w14:paraId="5C007CB0" w14:textId="77777777" w:rsidR="000F5840" w:rsidRPr="00140956" w:rsidRDefault="000F5840" w:rsidP="00EE1AD4">
            <w:pPr>
              <w:rPr>
                <w:b/>
              </w:rPr>
            </w:pPr>
            <w:r w:rsidRPr="00140956">
              <w:rPr>
                <w:b/>
              </w:rPr>
              <w:t>Licensing</w:t>
            </w:r>
          </w:p>
        </w:tc>
      </w:tr>
      <w:tr w:rsidR="00140956" w:rsidRPr="00140956" w14:paraId="4B4546EB" w14:textId="77777777" w:rsidTr="00666098">
        <w:trPr>
          <w:cantSplit/>
        </w:trPr>
        <w:tc>
          <w:tcPr>
            <w:tcW w:w="8755" w:type="dxa"/>
          </w:tcPr>
          <w:p w14:paraId="67A54B43" w14:textId="77777777" w:rsidR="000F5840" w:rsidRPr="00140956" w:rsidRDefault="00666098" w:rsidP="00666098">
            <w:r w:rsidRPr="00140956">
              <w:t xml:space="preserve">Oracle Forms &amp; Reports </w:t>
            </w:r>
            <w:r>
              <w:t>11</w:t>
            </w:r>
            <w:r w:rsidRPr="00140956">
              <w:t>gR2</w:t>
            </w:r>
          </w:p>
        </w:tc>
      </w:tr>
      <w:tr w:rsidR="00140956" w:rsidRPr="00140956" w14:paraId="189B6FD7" w14:textId="77777777" w:rsidTr="00666098">
        <w:trPr>
          <w:cantSplit/>
        </w:trPr>
        <w:tc>
          <w:tcPr>
            <w:tcW w:w="8755" w:type="dxa"/>
          </w:tcPr>
          <w:p w14:paraId="3BBE8FB2" w14:textId="77777777" w:rsidR="000F5840" w:rsidRPr="00140956" w:rsidRDefault="000F5840" w:rsidP="004770BC">
            <w:r w:rsidRPr="00140956">
              <w:rPr>
                <w:lang w:val="en-GB"/>
              </w:rPr>
              <w:t>Oracle Database 11g</w:t>
            </w:r>
            <w:r w:rsidR="00666098">
              <w:rPr>
                <w:lang w:val="en-GB"/>
              </w:rPr>
              <w:t>R2</w:t>
            </w:r>
            <w:r w:rsidRPr="00140956">
              <w:rPr>
                <w:lang w:val="en-GB"/>
              </w:rPr>
              <w:t xml:space="preserve"> Enterprise Edition Release</w:t>
            </w:r>
            <w:r w:rsidRPr="00140956">
              <w:t xml:space="preserve"> </w:t>
            </w:r>
          </w:p>
        </w:tc>
      </w:tr>
      <w:tr w:rsidR="00140956" w:rsidRPr="00140956" w14:paraId="0B5ED444" w14:textId="77777777" w:rsidTr="00666098">
        <w:trPr>
          <w:cantSplit/>
        </w:trPr>
        <w:tc>
          <w:tcPr>
            <w:tcW w:w="8755" w:type="dxa"/>
          </w:tcPr>
          <w:p w14:paraId="1E1E4C38" w14:textId="77777777" w:rsidR="000F5840" w:rsidRPr="00140956" w:rsidRDefault="000F5840" w:rsidP="00666098">
            <w:r w:rsidRPr="00140956">
              <w:t xml:space="preserve">MFCOBOL Server for SOA </w:t>
            </w:r>
            <w:r w:rsidR="00666098">
              <w:t xml:space="preserve">5.1 </w:t>
            </w:r>
            <w:r w:rsidRPr="00140956">
              <w:t>– 8 prod cores, 8 DR cores</w:t>
            </w:r>
            <w:r w:rsidR="00666098">
              <w:t xml:space="preserve"> (over-capacity but retains previous arrangement; allows for growth. Little to be gained by dropping to 4+4</w:t>
            </w:r>
            <w:r w:rsidR="004560FF">
              <w:t>)</w:t>
            </w:r>
          </w:p>
        </w:tc>
      </w:tr>
      <w:tr w:rsidR="000F5840" w:rsidRPr="00140956" w14:paraId="76B8E169" w14:textId="77777777" w:rsidTr="00666098">
        <w:trPr>
          <w:cantSplit/>
        </w:trPr>
        <w:tc>
          <w:tcPr>
            <w:tcW w:w="8755" w:type="dxa"/>
          </w:tcPr>
          <w:p w14:paraId="5001F8F6" w14:textId="77777777" w:rsidR="000F5840" w:rsidRPr="00140956" w:rsidRDefault="000F5840" w:rsidP="004560FF">
            <w:proofErr w:type="spellStart"/>
            <w:r w:rsidRPr="00140956">
              <w:t>Web</w:t>
            </w:r>
            <w:r w:rsidR="004560FF">
              <w:t>l</w:t>
            </w:r>
            <w:r w:rsidRPr="00140956">
              <w:t>ogic</w:t>
            </w:r>
            <w:proofErr w:type="spellEnd"/>
            <w:r w:rsidR="00170552" w:rsidRPr="00140956">
              <w:t xml:space="preserve"> Application Server</w:t>
            </w:r>
            <w:r w:rsidRPr="00140956">
              <w:t xml:space="preserve"> </w:t>
            </w:r>
            <w:r w:rsidR="004560FF">
              <w:t>11gR2</w:t>
            </w:r>
            <w:r w:rsidRPr="00140956">
              <w:t xml:space="preserve"> </w:t>
            </w:r>
            <w:r w:rsidR="004560FF">
              <w:t>(part of Fusion Middleware)</w:t>
            </w:r>
          </w:p>
        </w:tc>
      </w:tr>
      <w:tr w:rsidR="00426E31" w:rsidRPr="00140956" w14:paraId="4C4AE1FE" w14:textId="77777777" w:rsidTr="00666098">
        <w:trPr>
          <w:cantSplit/>
        </w:trPr>
        <w:tc>
          <w:tcPr>
            <w:tcW w:w="8755" w:type="dxa"/>
          </w:tcPr>
          <w:p w14:paraId="2DAC7680" w14:textId="77777777" w:rsidR="00426E31" w:rsidRPr="00140956" w:rsidRDefault="00426E31" w:rsidP="004560FF">
            <w:r>
              <w:t xml:space="preserve">HP </w:t>
            </w:r>
            <w:proofErr w:type="spellStart"/>
            <w:r>
              <w:t>ExStream</w:t>
            </w:r>
            <w:proofErr w:type="spellEnd"/>
            <w:r>
              <w:t xml:space="preserve"> 8.6 (leveraged instance; also used by SRS application)</w:t>
            </w:r>
          </w:p>
        </w:tc>
      </w:tr>
    </w:tbl>
    <w:p w14:paraId="6FCCB0C7" w14:textId="77777777" w:rsidR="000F5840" w:rsidRPr="00140956" w:rsidRDefault="000F5840" w:rsidP="003406C8">
      <w:pPr>
        <w:jc w:val="center"/>
        <w:rPr>
          <w:b/>
          <w:u w:val="single"/>
          <w:lang w:val="en-GB"/>
        </w:rPr>
      </w:pPr>
    </w:p>
    <w:p w14:paraId="1AA6A487" w14:textId="77777777" w:rsidR="000F5840" w:rsidRPr="00140956" w:rsidRDefault="000F5840" w:rsidP="003406C8"/>
    <w:p w14:paraId="0602879E" w14:textId="77777777" w:rsidR="000F5840" w:rsidRPr="00140956" w:rsidRDefault="000F5840" w:rsidP="003406C8">
      <w:pPr>
        <w:rPr>
          <w:b/>
          <w:u w:val="single"/>
        </w:rPr>
      </w:pPr>
      <w:r w:rsidRPr="00140956">
        <w:rPr>
          <w:b/>
          <w:u w:val="single"/>
        </w:rPr>
        <w:t>Hardware</w:t>
      </w:r>
    </w:p>
    <w:p w14:paraId="2A197132" w14:textId="77777777" w:rsidR="007E0690" w:rsidRPr="00140956" w:rsidRDefault="00021B67" w:rsidP="003406C8">
      <w:pPr>
        <w:jc w:val="center"/>
        <w:rPr>
          <w:i/>
          <w:sz w:val="18"/>
        </w:rPr>
      </w:pPr>
      <w:r>
        <w:object w:dxaOrig="3543" w:dyaOrig="5441" w14:anchorId="4E89DB55">
          <v:shape id="_x0000_i1049" type="#_x0000_t75" style="width:177.85pt;height:272.4pt" o:ole="">
            <v:imagedata r:id="rId146" o:title=""/>
          </v:shape>
          <o:OLEObject Type="Embed" ProgID="Visio.Drawing.11" ShapeID="_x0000_i1049" DrawAspect="Content" ObjectID="_1484645528" r:id="rId147"/>
        </w:object>
      </w:r>
      <w:r w:rsidR="00B349BC" w:rsidRPr="00140956">
        <w:rPr>
          <w:i/>
          <w:sz w:val="18"/>
        </w:rPr>
        <w:br/>
        <w:t>Located in the UK</w:t>
      </w:r>
    </w:p>
    <w:p w14:paraId="2D1858DE" w14:textId="77777777" w:rsidR="00B349BC" w:rsidRPr="00140956" w:rsidRDefault="00B349BC" w:rsidP="003406C8">
      <w:pPr>
        <w:jc w:val="center"/>
      </w:pPr>
    </w:p>
    <w:p w14:paraId="1A15FDFD" w14:textId="77777777" w:rsidR="000F5840" w:rsidRPr="00140956" w:rsidRDefault="00F71BC9" w:rsidP="003406C8">
      <w:pPr>
        <w:jc w:val="center"/>
        <w:rPr>
          <w:i/>
          <w:sz w:val="18"/>
          <w:lang w:val="en-GB"/>
        </w:rPr>
      </w:pPr>
      <w:r>
        <w:object w:dxaOrig="3543" w:dyaOrig="2606" w14:anchorId="19B02785">
          <v:shape id="_x0000_i1050" type="#_x0000_t75" style="width:176.8pt;height:130.55pt" o:ole="">
            <v:imagedata r:id="rId148" o:title=""/>
          </v:shape>
          <o:OLEObject Type="Embed" ProgID="Visio.Drawing.11" ShapeID="_x0000_i1050" DrawAspect="Content" ObjectID="_1484645529" r:id="rId149"/>
        </w:object>
      </w:r>
      <w:r w:rsidR="00B349BC" w:rsidRPr="00140956">
        <w:rPr>
          <w:i/>
          <w:sz w:val="18"/>
        </w:rPr>
        <w:br/>
        <w:t>Located in China</w:t>
      </w:r>
    </w:p>
    <w:p w14:paraId="58BD955F" w14:textId="77777777" w:rsidR="000F5840" w:rsidRPr="00140956" w:rsidRDefault="000F5840" w:rsidP="003406C8">
      <w:pPr>
        <w:rPr>
          <w:lang w:val="en-GB"/>
        </w:rPr>
      </w:pPr>
    </w:p>
    <w:p w14:paraId="7C183BC5" w14:textId="77777777" w:rsidR="00666098" w:rsidRDefault="00666098">
      <w:pPr>
        <w:rPr>
          <w:b/>
          <w:i/>
          <w:sz w:val="28"/>
          <w:u w:val="single"/>
          <w:lang w:val="en-GB"/>
        </w:rPr>
      </w:pPr>
    </w:p>
    <w:p w14:paraId="48B9E1BD" w14:textId="77777777" w:rsidR="00666098" w:rsidRDefault="00666098" w:rsidP="00666098">
      <w:pPr>
        <w:rPr>
          <w:lang w:val="en-GB"/>
        </w:rPr>
      </w:pPr>
    </w:p>
    <w:p w14:paraId="1E15DC2A" w14:textId="77777777" w:rsidR="000F5840" w:rsidRPr="00140956" w:rsidRDefault="006C016A">
      <w:pPr>
        <w:rPr>
          <w:b/>
          <w:i/>
          <w:sz w:val="28"/>
          <w:u w:val="single"/>
          <w:lang w:val="en-GB"/>
        </w:rPr>
      </w:pPr>
      <w:r>
        <w:rPr>
          <w:b/>
          <w:i/>
          <w:sz w:val="28"/>
          <w:u w:val="single"/>
          <w:lang w:val="en-GB"/>
        </w:rPr>
        <w:t xml:space="preserve">Local </w:t>
      </w:r>
      <w:r w:rsidR="000F5840" w:rsidRPr="00140956">
        <w:rPr>
          <w:b/>
          <w:i/>
          <w:sz w:val="28"/>
          <w:u w:val="single"/>
          <w:lang w:val="en-GB"/>
        </w:rPr>
        <w:t>Failover</w:t>
      </w:r>
    </w:p>
    <w:p w14:paraId="47ABFC31" w14:textId="77777777" w:rsidR="000F5840" w:rsidRPr="00140956" w:rsidRDefault="000F5840">
      <w:pPr>
        <w:rPr>
          <w:lang w:val="en-GB"/>
        </w:rPr>
      </w:pPr>
    </w:p>
    <w:p w14:paraId="2BF6C1D6" w14:textId="77777777" w:rsidR="006F26D8" w:rsidRDefault="000F5840" w:rsidP="003406C8">
      <w:pPr>
        <w:rPr>
          <w:lang w:val="en-GB"/>
        </w:rPr>
      </w:pPr>
      <w:r w:rsidRPr="00140956">
        <w:rPr>
          <w:lang w:val="en-GB"/>
        </w:rPr>
        <w:t xml:space="preserve">In the event of localised failure, </w:t>
      </w:r>
      <w:r w:rsidR="00983AA5">
        <w:rPr>
          <w:lang w:val="en-GB"/>
        </w:rPr>
        <w:t xml:space="preserve">VMware </w:t>
      </w:r>
      <w:proofErr w:type="spellStart"/>
      <w:r w:rsidR="00983AA5">
        <w:rPr>
          <w:lang w:val="en-GB"/>
        </w:rPr>
        <w:t>VMotion</w:t>
      </w:r>
      <w:proofErr w:type="spellEnd"/>
      <w:r w:rsidR="00983AA5">
        <w:rPr>
          <w:lang w:val="en-GB"/>
        </w:rPr>
        <w:t xml:space="preserve"> will automatically </w:t>
      </w:r>
      <w:proofErr w:type="gramStart"/>
      <w:r w:rsidR="00983AA5">
        <w:rPr>
          <w:lang w:val="en-GB"/>
        </w:rPr>
        <w:t>migrate</w:t>
      </w:r>
      <w:proofErr w:type="gramEnd"/>
      <w:r w:rsidR="00983AA5">
        <w:rPr>
          <w:lang w:val="en-GB"/>
        </w:rPr>
        <w:t xml:space="preserve"> any affected virtual machines onto alternative Bl</w:t>
      </w:r>
      <w:r w:rsidR="006F26D8">
        <w:rPr>
          <w:lang w:val="en-GB"/>
        </w:rPr>
        <w:t>ade servers within the cluster.</w:t>
      </w:r>
    </w:p>
    <w:p w14:paraId="34770702" w14:textId="77777777" w:rsidR="006F26D8" w:rsidRDefault="006F26D8" w:rsidP="003406C8">
      <w:pPr>
        <w:rPr>
          <w:lang w:val="en-GB"/>
        </w:rPr>
      </w:pPr>
    </w:p>
    <w:p w14:paraId="5554B084" w14:textId="77777777" w:rsidR="006F26D8" w:rsidRDefault="006F26D8" w:rsidP="006F26D8">
      <w:pPr>
        <w:jc w:val="center"/>
      </w:pPr>
      <w:r>
        <w:object w:dxaOrig="7636" w:dyaOrig="2565" w14:anchorId="15E8D26A">
          <v:shape id="_x0000_i1051" type="#_x0000_t75" style="width:380.95pt;height:128.4pt" o:ole="">
            <v:imagedata r:id="rId150" o:title=""/>
          </v:shape>
          <o:OLEObject Type="Embed" ProgID="Word.Document.12" ShapeID="_x0000_i1051" DrawAspect="Content" ObjectID="_1484645530" r:id="rId151">
            <o:FieldCodes>\s</o:FieldCodes>
          </o:OLEObject>
        </w:object>
      </w:r>
    </w:p>
    <w:p w14:paraId="2D049B29" w14:textId="77777777" w:rsidR="006F26D8" w:rsidRDefault="006F26D8" w:rsidP="003406C8">
      <w:pPr>
        <w:rPr>
          <w:lang w:val="en-GB"/>
        </w:rPr>
      </w:pPr>
    </w:p>
    <w:p w14:paraId="24C13A41" w14:textId="77777777" w:rsidR="006F26D8" w:rsidRDefault="006F26D8" w:rsidP="003406C8">
      <w:pPr>
        <w:rPr>
          <w:lang w:val="en-GB"/>
        </w:rPr>
      </w:pPr>
      <w:r>
        <w:rPr>
          <w:lang w:val="en-GB"/>
        </w:rPr>
        <w:t xml:space="preserve">The hardware upon which the </w:t>
      </w:r>
      <w:proofErr w:type="spellStart"/>
      <w:r>
        <w:rPr>
          <w:lang w:val="en-GB"/>
        </w:rPr>
        <w:t>VMotion</w:t>
      </w:r>
      <w:proofErr w:type="spellEnd"/>
      <w:r>
        <w:rPr>
          <w:lang w:val="en-GB"/>
        </w:rPr>
        <w:t xml:space="preserve"> cluster is running is a simple pool of physical resources, and the GSW application has no knowledge of which physical server it is running on at any given point in time (nor does it care).</w:t>
      </w:r>
    </w:p>
    <w:p w14:paraId="23E49898" w14:textId="77777777" w:rsidR="006F26D8" w:rsidRDefault="006F26D8" w:rsidP="003406C8">
      <w:pPr>
        <w:rPr>
          <w:lang w:val="en-GB"/>
        </w:rPr>
      </w:pPr>
    </w:p>
    <w:p w14:paraId="13BED5EA" w14:textId="77777777" w:rsidR="000F5840" w:rsidRPr="00140956" w:rsidRDefault="00983AA5" w:rsidP="003406C8">
      <w:pPr>
        <w:rPr>
          <w:lang w:val="en-GB"/>
        </w:rPr>
      </w:pPr>
      <w:r>
        <w:rPr>
          <w:lang w:val="en-GB"/>
        </w:rPr>
        <w:t>The production c7000 Blade chass</w:t>
      </w:r>
      <w:r w:rsidR="006F26D8">
        <w:rPr>
          <w:lang w:val="en-GB"/>
        </w:rPr>
        <w:t>is in the UK (</w:t>
      </w:r>
      <w:proofErr w:type="spellStart"/>
      <w:r w:rsidR="006F26D8">
        <w:rPr>
          <w:lang w:val="en-GB"/>
        </w:rPr>
        <w:t>Doxford</w:t>
      </w:r>
      <w:proofErr w:type="spellEnd"/>
      <w:r w:rsidR="006F26D8">
        <w:rPr>
          <w:lang w:val="en-GB"/>
        </w:rPr>
        <w:t xml:space="preserve">) contains </w:t>
      </w:r>
      <w:r w:rsidR="00EB7386">
        <w:rPr>
          <w:lang w:val="en-GB"/>
        </w:rPr>
        <w:t>7</w:t>
      </w:r>
      <w:r>
        <w:rPr>
          <w:lang w:val="en-GB"/>
        </w:rPr>
        <w:t xml:space="preserve"> </w:t>
      </w:r>
      <w:r w:rsidR="006F26D8">
        <w:rPr>
          <w:lang w:val="en-GB"/>
        </w:rPr>
        <w:t>physical</w:t>
      </w:r>
      <w:r>
        <w:rPr>
          <w:lang w:val="en-GB"/>
        </w:rPr>
        <w:t xml:space="preserve"> Blade ser</w:t>
      </w:r>
      <w:r w:rsidR="006F26D8">
        <w:rPr>
          <w:lang w:val="en-GB"/>
        </w:rPr>
        <w:t>vers of identical specification; 5 are considered for normal production utilisation and 2 are available as hot spares in the event of local hardware failure or maintenance.</w:t>
      </w:r>
      <w:r w:rsidR="00500932">
        <w:rPr>
          <w:lang w:val="en-GB"/>
        </w:rPr>
        <w:t xml:space="preserve"> The pre-production/DR c7000 chassis in Wynyard contains 6 physical Blade servers of identical specification. 4 are used for normal pre-production utilisation, 1 is available as a hot spare in the event of local hardware failure or maintenance and a further 1 blade is reserved as a physical host for Oracle regression testing.</w:t>
      </w:r>
    </w:p>
    <w:p w14:paraId="1B212B8E" w14:textId="77777777" w:rsidR="000F5840" w:rsidRDefault="000F5840" w:rsidP="003406C8">
      <w:pPr>
        <w:rPr>
          <w:lang w:val="en-GB"/>
        </w:rPr>
      </w:pPr>
    </w:p>
    <w:p w14:paraId="6290AD3E" w14:textId="77777777" w:rsidR="0065199D" w:rsidRDefault="0065199D" w:rsidP="003406C8">
      <w:pPr>
        <w:rPr>
          <w:lang w:val="en-GB"/>
        </w:rPr>
      </w:pPr>
      <w:r>
        <w:rPr>
          <w:lang w:val="en-GB"/>
        </w:rPr>
        <w:t xml:space="preserve">Physically-hosted database servers will rely on HP </w:t>
      </w:r>
      <w:proofErr w:type="spellStart"/>
      <w:r>
        <w:rPr>
          <w:lang w:val="en-GB"/>
        </w:rPr>
        <w:t>ServiceGuard</w:t>
      </w:r>
      <w:proofErr w:type="spellEnd"/>
      <w:r>
        <w:rPr>
          <w:lang w:val="en-GB"/>
        </w:rPr>
        <w:t xml:space="preserve"> packages to handle local failover</w:t>
      </w:r>
      <w:r w:rsidR="00EB7386">
        <w:rPr>
          <w:lang w:val="en-GB"/>
        </w:rPr>
        <w:t xml:space="preserve"> over two dedicated Blade servers</w:t>
      </w:r>
      <w:r>
        <w:rPr>
          <w:lang w:val="en-GB"/>
        </w:rPr>
        <w:t xml:space="preserve">. The production database node resides on a </w:t>
      </w:r>
      <w:r w:rsidR="00EB7386">
        <w:rPr>
          <w:lang w:val="en-GB"/>
        </w:rPr>
        <w:t>primary</w:t>
      </w:r>
      <w:r>
        <w:rPr>
          <w:lang w:val="en-GB"/>
        </w:rPr>
        <w:t xml:space="preserve"> HP Blade server running 7 </w:t>
      </w:r>
      <w:proofErr w:type="spellStart"/>
      <w:r>
        <w:rPr>
          <w:lang w:val="en-GB"/>
        </w:rPr>
        <w:t>ServiceGuard</w:t>
      </w:r>
      <w:proofErr w:type="spellEnd"/>
      <w:r>
        <w:rPr>
          <w:lang w:val="en-GB"/>
        </w:rPr>
        <w:t xml:space="preserve"> packages (one for each of the 6 regional databases, plus a 7</w:t>
      </w:r>
      <w:r w:rsidRPr="0065199D">
        <w:rPr>
          <w:vertAlign w:val="superscript"/>
          <w:lang w:val="en-GB"/>
        </w:rPr>
        <w:t>th</w:t>
      </w:r>
      <w:r>
        <w:rPr>
          <w:lang w:val="en-GB"/>
        </w:rPr>
        <w:t xml:space="preserve"> instance for</w:t>
      </w:r>
      <w:r w:rsidR="00151EB8">
        <w:rPr>
          <w:lang w:val="en-GB"/>
        </w:rPr>
        <w:t xml:space="preserve"> security and metrics databases). During local failover, HP </w:t>
      </w:r>
      <w:proofErr w:type="spellStart"/>
      <w:r w:rsidR="00151EB8">
        <w:rPr>
          <w:lang w:val="en-GB"/>
        </w:rPr>
        <w:t>ServiceGuard</w:t>
      </w:r>
      <w:proofErr w:type="spellEnd"/>
      <w:r w:rsidR="00151EB8">
        <w:rPr>
          <w:lang w:val="en-GB"/>
        </w:rPr>
        <w:t xml:space="preserve"> will fail these database packages over to the alternative </w:t>
      </w:r>
      <w:r w:rsidR="00EB7386">
        <w:rPr>
          <w:lang w:val="en-GB"/>
        </w:rPr>
        <w:t>(secondary)</w:t>
      </w:r>
      <w:r w:rsidR="00151EB8">
        <w:rPr>
          <w:lang w:val="en-GB"/>
        </w:rPr>
        <w:t xml:space="preserve"> Blade server </w:t>
      </w:r>
      <w:r w:rsidR="00EB7386">
        <w:rPr>
          <w:lang w:val="en-GB"/>
        </w:rPr>
        <w:t>in the same chassis</w:t>
      </w:r>
      <w:r w:rsidR="00151EB8">
        <w:rPr>
          <w:lang w:val="en-GB"/>
        </w:rPr>
        <w:t>.</w:t>
      </w:r>
    </w:p>
    <w:p w14:paraId="63530860" w14:textId="77777777" w:rsidR="00151EB8" w:rsidRDefault="00151EB8" w:rsidP="003406C8">
      <w:pPr>
        <w:rPr>
          <w:lang w:val="en-GB"/>
        </w:rPr>
      </w:pPr>
    </w:p>
    <w:p w14:paraId="03753773" w14:textId="77777777" w:rsidR="00151EB8" w:rsidRPr="00140956" w:rsidRDefault="00151EB8" w:rsidP="003406C8">
      <w:pPr>
        <w:rPr>
          <w:lang w:val="en-GB"/>
        </w:rPr>
      </w:pPr>
      <w:r>
        <w:rPr>
          <w:lang w:val="en-GB"/>
        </w:rPr>
        <w:t>The virtual and physical failover solu</w:t>
      </w:r>
      <w:r w:rsidR="00EB7386">
        <w:rPr>
          <w:lang w:val="en-GB"/>
        </w:rPr>
        <w:t>tions are entirely separate. VMware does not need to be involved in any database package failovers and, likewise, should the virtual machines fail over within the VMware cluster, the database packages do not need to be cognisant of the fact.</w:t>
      </w:r>
    </w:p>
    <w:p w14:paraId="42DCF1D2" w14:textId="77777777" w:rsidR="00500932" w:rsidRDefault="00B87630" w:rsidP="00500932">
      <w:pPr>
        <w:jc w:val="center"/>
      </w:pPr>
      <w:r>
        <w:object w:dxaOrig="5961" w:dyaOrig="6432" w14:anchorId="1FDCEFB9">
          <v:shape id="_x0000_i1052" type="#_x0000_t75" style="width:297.65pt;height:320.8pt" o:ole="">
            <v:imagedata r:id="rId152" o:title=""/>
          </v:shape>
          <o:OLEObject Type="Embed" ProgID="Visio.Drawing.11" ShapeID="_x0000_i1052" DrawAspect="Content" ObjectID="_1484645531" r:id="rId153"/>
        </w:object>
      </w:r>
      <w:r w:rsidR="00500932" w:rsidRPr="00500932">
        <w:t xml:space="preserve"> </w:t>
      </w:r>
    </w:p>
    <w:p w14:paraId="3135E439" w14:textId="77777777" w:rsidR="00500932" w:rsidRDefault="00500932" w:rsidP="00500932">
      <w:pPr>
        <w:jc w:val="center"/>
      </w:pPr>
    </w:p>
    <w:p w14:paraId="7B813DDD" w14:textId="77777777" w:rsidR="006F26D8" w:rsidRDefault="00B349BC" w:rsidP="00500932">
      <w:pPr>
        <w:rPr>
          <w:lang w:val="en-GB"/>
        </w:rPr>
      </w:pPr>
      <w:r w:rsidRPr="00140956">
        <w:rPr>
          <w:i/>
          <w:sz w:val="18"/>
        </w:rPr>
        <w:br/>
      </w:r>
      <w:r w:rsidR="006F26D8">
        <w:rPr>
          <w:lang w:val="en-GB"/>
        </w:rPr>
        <w:t>The production c7000 Blade chassis in the China (SDS) contains 2 physical Blade servers of identical specification; 1 is for normal production utilisation and the other is available as hot spare in the event of local hardware failure or maintenance.</w:t>
      </w:r>
      <w:r w:rsidR="00500932">
        <w:rPr>
          <w:lang w:val="en-GB"/>
        </w:rPr>
        <w:t xml:space="preserve"> An identical configuration is held at the secondary data centre (China Telecom) for the purposes of hosting pre-production and DR environments.</w:t>
      </w:r>
    </w:p>
    <w:p w14:paraId="282F3B5A" w14:textId="77777777" w:rsidR="00EB7386" w:rsidRDefault="00EB7386" w:rsidP="00500932">
      <w:pPr>
        <w:rPr>
          <w:lang w:val="en-GB"/>
        </w:rPr>
      </w:pPr>
    </w:p>
    <w:p w14:paraId="3704AD1C" w14:textId="77777777" w:rsidR="00EB7386" w:rsidRDefault="00EB7386" w:rsidP="00EB7386">
      <w:pPr>
        <w:rPr>
          <w:lang w:val="en-GB"/>
        </w:rPr>
      </w:pPr>
      <w:r>
        <w:rPr>
          <w:lang w:val="en-GB"/>
        </w:rPr>
        <w:t xml:space="preserve">As with the UK environment, physically-hosted database servers will rely on HP </w:t>
      </w:r>
      <w:proofErr w:type="spellStart"/>
      <w:r>
        <w:rPr>
          <w:lang w:val="en-GB"/>
        </w:rPr>
        <w:t>ServiceGuard</w:t>
      </w:r>
      <w:proofErr w:type="spellEnd"/>
      <w:r>
        <w:rPr>
          <w:lang w:val="en-GB"/>
        </w:rPr>
        <w:t xml:space="preserve"> packages to handle local failover over two dedicated Blade servers. The production database node resides on a primary HP Blade server running 1 HP </w:t>
      </w:r>
      <w:proofErr w:type="spellStart"/>
      <w:r>
        <w:rPr>
          <w:lang w:val="en-GB"/>
        </w:rPr>
        <w:t>ServiceGuard</w:t>
      </w:r>
      <w:proofErr w:type="spellEnd"/>
      <w:r>
        <w:rPr>
          <w:lang w:val="en-GB"/>
        </w:rPr>
        <w:t xml:space="preserve"> package containing all the China GSW databases. During local failover, HP </w:t>
      </w:r>
      <w:proofErr w:type="spellStart"/>
      <w:r>
        <w:rPr>
          <w:lang w:val="en-GB"/>
        </w:rPr>
        <w:t>ServiceGuard</w:t>
      </w:r>
      <w:proofErr w:type="spellEnd"/>
      <w:r>
        <w:rPr>
          <w:lang w:val="en-GB"/>
        </w:rPr>
        <w:t xml:space="preserve"> will fail these database packages over to the alternative (secondary) Blade server in the same chassis.</w:t>
      </w:r>
    </w:p>
    <w:p w14:paraId="4971D49A" w14:textId="77777777" w:rsidR="00EB7386" w:rsidRPr="00140956" w:rsidRDefault="00EB7386" w:rsidP="00500932">
      <w:pPr>
        <w:rPr>
          <w:lang w:val="en-GB"/>
        </w:rPr>
      </w:pPr>
    </w:p>
    <w:p w14:paraId="2EF5F216" w14:textId="77777777" w:rsidR="006F26D8" w:rsidRPr="00140956" w:rsidRDefault="006F26D8" w:rsidP="003406C8">
      <w:pPr>
        <w:jc w:val="center"/>
      </w:pPr>
    </w:p>
    <w:p w14:paraId="2C54FD2D" w14:textId="77777777" w:rsidR="00B349BC" w:rsidRPr="00140956" w:rsidRDefault="00B87630" w:rsidP="003406C8">
      <w:pPr>
        <w:jc w:val="center"/>
        <w:rPr>
          <w:i/>
          <w:sz w:val="18"/>
        </w:rPr>
      </w:pPr>
      <w:r>
        <w:object w:dxaOrig="4326" w:dyaOrig="6432" w14:anchorId="79E53D0F">
          <v:shape id="_x0000_i1053" type="#_x0000_t75" style="width:3in;height:320.8pt" o:ole="">
            <v:imagedata r:id="rId154" o:title=""/>
          </v:shape>
          <o:OLEObject Type="Embed" ProgID="Visio.Drawing.11" ShapeID="_x0000_i1053" DrawAspect="Content" ObjectID="_1484645532" r:id="rId155"/>
        </w:object>
      </w:r>
      <w:r w:rsidR="00B349BC" w:rsidRPr="00140956">
        <w:rPr>
          <w:i/>
          <w:sz w:val="18"/>
        </w:rPr>
        <w:br/>
        <w:t>Located in China</w:t>
      </w:r>
    </w:p>
    <w:p w14:paraId="53817041" w14:textId="77777777" w:rsidR="000F5840" w:rsidRPr="00140956" w:rsidRDefault="000F5840" w:rsidP="003406C8">
      <w:pPr>
        <w:jc w:val="center"/>
      </w:pPr>
    </w:p>
    <w:p w14:paraId="27BC3D57" w14:textId="77777777" w:rsidR="006C016A" w:rsidRPr="006C016A" w:rsidRDefault="006C016A" w:rsidP="003406C8">
      <w:pPr>
        <w:rPr>
          <w:b/>
          <w:i/>
          <w:sz w:val="28"/>
          <w:u w:val="single"/>
          <w:lang w:val="en-GB"/>
        </w:rPr>
      </w:pPr>
      <w:r w:rsidRPr="006C016A">
        <w:rPr>
          <w:b/>
          <w:i/>
          <w:sz w:val="28"/>
          <w:u w:val="single"/>
          <w:lang w:val="en-GB"/>
        </w:rPr>
        <w:t>Disaster Recovery</w:t>
      </w:r>
    </w:p>
    <w:p w14:paraId="7B89F045" w14:textId="77777777" w:rsidR="006C016A" w:rsidRDefault="006C016A" w:rsidP="003406C8">
      <w:pPr>
        <w:rPr>
          <w:lang w:val="en-GB"/>
        </w:rPr>
      </w:pPr>
    </w:p>
    <w:p w14:paraId="75D373B6" w14:textId="77777777" w:rsidR="00983AA5" w:rsidRDefault="000F5840" w:rsidP="003406C8">
      <w:pPr>
        <w:rPr>
          <w:lang w:val="en-GB"/>
        </w:rPr>
      </w:pPr>
      <w:r w:rsidRPr="00140956">
        <w:rPr>
          <w:lang w:val="en-GB"/>
        </w:rPr>
        <w:t xml:space="preserve">In the event of remote failover (a full DR scenario), </w:t>
      </w:r>
      <w:r w:rsidR="00983AA5">
        <w:rPr>
          <w:lang w:val="en-GB"/>
        </w:rPr>
        <w:t>virtual machines within Wynyard would be started up to take over the production system</w:t>
      </w:r>
      <w:r w:rsidRPr="00140956">
        <w:rPr>
          <w:lang w:val="en-GB"/>
        </w:rPr>
        <w:t>.</w:t>
      </w:r>
      <w:r w:rsidR="00983AA5">
        <w:rPr>
          <w:lang w:val="en-GB"/>
        </w:rPr>
        <w:t xml:space="preserve"> The pre-production environment running at Wynyard is first shut down to relinquish capacity upon the hardware. The underlying application SAN storage is mirrored to the DR site constantly, so the DR VMs are started up with the same underlying application and database SAN storage. DNS entries for the application entry points (the web tier) will need to be re-configured manually, since Wynyard and </w:t>
      </w:r>
      <w:proofErr w:type="spellStart"/>
      <w:r w:rsidR="00983AA5">
        <w:rPr>
          <w:lang w:val="en-GB"/>
        </w:rPr>
        <w:t>Doxford</w:t>
      </w:r>
      <w:proofErr w:type="spellEnd"/>
      <w:r w:rsidR="00983AA5">
        <w:rPr>
          <w:lang w:val="en-GB"/>
        </w:rPr>
        <w:t xml:space="preserve"> do not share identical IP address ranges. The DR servers then resume application processing for the production environment.</w:t>
      </w:r>
      <w:r w:rsidR="00D81906" w:rsidRPr="00140956">
        <w:rPr>
          <w:lang w:val="en-GB"/>
        </w:rPr>
        <w:t xml:space="preserve"> </w:t>
      </w:r>
      <w:r w:rsidR="00EB7386">
        <w:rPr>
          <w:lang w:val="en-GB"/>
        </w:rPr>
        <w:t xml:space="preserve">HP </w:t>
      </w:r>
      <w:proofErr w:type="spellStart"/>
      <w:r w:rsidR="00EB7386">
        <w:rPr>
          <w:lang w:val="en-GB"/>
        </w:rPr>
        <w:t>ServiceGuard</w:t>
      </w:r>
      <w:proofErr w:type="spellEnd"/>
      <w:r w:rsidR="00EB7386">
        <w:rPr>
          <w:lang w:val="en-GB"/>
        </w:rPr>
        <w:t xml:space="preserve"> continental cluster technology will fail over the GSW database packages to the remote site.</w:t>
      </w:r>
    </w:p>
    <w:p w14:paraId="4C0AF5A4" w14:textId="77777777" w:rsidR="00983AA5" w:rsidRDefault="00983AA5" w:rsidP="003406C8">
      <w:pPr>
        <w:rPr>
          <w:lang w:val="en-GB"/>
        </w:rPr>
      </w:pPr>
    </w:p>
    <w:p w14:paraId="5B7E7D67" w14:textId="77777777" w:rsidR="000F5840" w:rsidRPr="00140956" w:rsidRDefault="00D81906" w:rsidP="003406C8">
      <w:pPr>
        <w:rPr>
          <w:lang w:val="en-GB"/>
        </w:rPr>
      </w:pPr>
      <w:r w:rsidRPr="00140956">
        <w:rPr>
          <w:lang w:val="en-GB"/>
        </w:rPr>
        <w:t>For a remote failover in China</w:t>
      </w:r>
      <w:r w:rsidR="00983AA5">
        <w:rPr>
          <w:lang w:val="en-GB"/>
        </w:rPr>
        <w:t>, a similar process is performed albeit on a smaller scale. The pre-production virtual machines are shutdown, DR VMs are started and the production SAN mirrors are used to run production functionality out of the DR data centre.</w:t>
      </w:r>
      <w:r w:rsidR="00EB7386">
        <w:rPr>
          <w:lang w:val="en-GB"/>
        </w:rPr>
        <w:t xml:space="preserve"> HP </w:t>
      </w:r>
      <w:proofErr w:type="spellStart"/>
      <w:r w:rsidR="00EB7386">
        <w:rPr>
          <w:lang w:val="en-GB"/>
        </w:rPr>
        <w:t>ServiceGuard</w:t>
      </w:r>
      <w:proofErr w:type="spellEnd"/>
      <w:r w:rsidR="00EB7386">
        <w:rPr>
          <w:lang w:val="en-GB"/>
        </w:rPr>
        <w:t xml:space="preserve"> packages are failed over to the remote site. Pre-production will be shut down to relinquish machine resources.</w:t>
      </w:r>
    </w:p>
    <w:p w14:paraId="1E9DB6AE" w14:textId="77777777" w:rsidR="00B2104A" w:rsidRPr="00140956" w:rsidRDefault="00B2104A" w:rsidP="003406C8"/>
    <w:p w14:paraId="2375F805" w14:textId="77777777" w:rsidR="00B2104A" w:rsidRDefault="000F5840" w:rsidP="00B2104A">
      <w:pPr>
        <w:rPr>
          <w:lang w:val="en-GB"/>
        </w:rPr>
      </w:pPr>
      <w:r w:rsidRPr="00140956">
        <w:t xml:space="preserve">Degraded performance while running in DR mode would be expected, although </w:t>
      </w:r>
      <w:r w:rsidR="00983AA5">
        <w:t xml:space="preserve">VMware </w:t>
      </w:r>
      <w:r w:rsidR="00977880">
        <w:t>administrator can</w:t>
      </w:r>
      <w:r w:rsidR="00983AA5">
        <w:t xml:space="preserve"> allocate </w:t>
      </w:r>
      <w:r w:rsidR="00977880">
        <w:t xml:space="preserve">additional </w:t>
      </w:r>
      <w:r w:rsidR="00983AA5">
        <w:t>resources across the cluster</w:t>
      </w:r>
      <w:r w:rsidR="00977880">
        <w:t xml:space="preserve"> if necessary. I</w:t>
      </w:r>
      <w:r w:rsidR="00983AA5">
        <w:t>t is considered unlikely that there will be any capacity issues on the DR hardware (particularly considering that pre-production will be shut down)</w:t>
      </w:r>
      <w:r w:rsidRPr="00140956">
        <w:t>.</w:t>
      </w:r>
      <w:r w:rsidR="00B2104A" w:rsidRPr="00140956" w:rsidDel="00B2104A">
        <w:rPr>
          <w:lang w:val="en-GB"/>
        </w:rPr>
        <w:t xml:space="preserve"> </w:t>
      </w:r>
    </w:p>
    <w:p w14:paraId="7FB8A43D" w14:textId="77777777" w:rsidR="00B2104A" w:rsidRPr="00140956" w:rsidRDefault="00B2104A" w:rsidP="00B2104A">
      <w:pPr>
        <w:rPr>
          <w:lang w:val="en-GB"/>
        </w:rPr>
      </w:pPr>
    </w:p>
    <w:p w14:paraId="6981C2DA" w14:textId="77777777" w:rsidR="000F5840" w:rsidRPr="00140956" w:rsidRDefault="000F5840" w:rsidP="00B2104A">
      <w:pPr>
        <w:rPr>
          <w:b/>
          <w:i/>
          <w:sz w:val="28"/>
          <w:u w:val="single"/>
          <w:lang w:val="en-GB"/>
        </w:rPr>
      </w:pPr>
      <w:r w:rsidRPr="00140956">
        <w:rPr>
          <w:b/>
          <w:i/>
          <w:sz w:val="28"/>
          <w:u w:val="single"/>
          <w:lang w:val="en-GB"/>
        </w:rPr>
        <w:t>Web Tier</w:t>
      </w:r>
    </w:p>
    <w:p w14:paraId="321D076D" w14:textId="77777777" w:rsidR="000F5840" w:rsidRPr="00140956" w:rsidRDefault="000F5840">
      <w:pPr>
        <w:rPr>
          <w:lang w:val="en-GB"/>
        </w:rPr>
      </w:pPr>
    </w:p>
    <w:p w14:paraId="1EB2BF76" w14:textId="77777777" w:rsidR="000F5840" w:rsidRDefault="000F5840" w:rsidP="003406C8">
      <w:pPr>
        <w:rPr>
          <w:lang w:val="en-GB"/>
        </w:rPr>
      </w:pPr>
      <w:r w:rsidRPr="00140956">
        <w:rPr>
          <w:lang w:val="en-GB"/>
        </w:rPr>
        <w:lastRenderedPageBreak/>
        <w:t>For reference the web tier architecture is shown below.</w:t>
      </w:r>
    </w:p>
    <w:p w14:paraId="4A67C3B2" w14:textId="77777777" w:rsidR="0049730A" w:rsidRDefault="0049730A" w:rsidP="003406C8">
      <w:pPr>
        <w:rPr>
          <w:lang w:val="en-GB"/>
        </w:rPr>
      </w:pPr>
    </w:p>
    <w:p w14:paraId="09CB557D" w14:textId="77777777" w:rsidR="0049730A" w:rsidRDefault="0049730A" w:rsidP="003406C8">
      <w:pPr>
        <w:rPr>
          <w:lang w:val="en-GB"/>
        </w:rPr>
      </w:pPr>
      <w:r>
        <w:rPr>
          <w:lang w:val="en-GB"/>
        </w:rPr>
        <w:t>The web tier hardware is physically separate to the application and database servers. This is mandated by GMF security requirements and avoids any misconfiguration of the web servers or supporting network infrastructure resulting in a breach of security.</w:t>
      </w:r>
      <w:r w:rsidR="00411D53">
        <w:rPr>
          <w:lang w:val="en-GB"/>
        </w:rPr>
        <w:t xml:space="preserve"> Please note this includes separation at a physical enclosure level (</w:t>
      </w:r>
      <w:proofErr w:type="spellStart"/>
      <w:r w:rsidR="00411D53">
        <w:rPr>
          <w:lang w:val="en-GB"/>
        </w:rPr>
        <w:t>ie</w:t>
      </w:r>
      <w:proofErr w:type="spellEnd"/>
      <w:r w:rsidR="00411D53">
        <w:rPr>
          <w:lang w:val="en-GB"/>
        </w:rPr>
        <w:t>. The web tier must NOT share a Blade enclosure with the application tier).</w:t>
      </w:r>
    </w:p>
    <w:p w14:paraId="589B5D5F" w14:textId="77777777" w:rsidR="00AA2949" w:rsidRDefault="00AA2949" w:rsidP="003406C8">
      <w:pPr>
        <w:rPr>
          <w:lang w:val="en-GB"/>
        </w:rPr>
      </w:pPr>
    </w:p>
    <w:p w14:paraId="5B59F1DB" w14:textId="77777777" w:rsidR="00AA2949" w:rsidRPr="00140956" w:rsidRDefault="00AA2949" w:rsidP="003406C8">
      <w:pPr>
        <w:rPr>
          <w:lang w:val="en-GB"/>
        </w:rPr>
      </w:pPr>
      <w:r>
        <w:rPr>
          <w:lang w:val="en-GB"/>
        </w:rPr>
        <w:t>Each environment runs within its own web server domain. The use of separate virtual servers for each environment was considered excessive given the minimal task of the web tier (SIT is used minimally; the DR environment will not be used during any normal operational day, so the additional load upon pre-prod is minimal).</w:t>
      </w:r>
    </w:p>
    <w:p w14:paraId="24A0516D" w14:textId="77777777" w:rsidR="000F5840" w:rsidRPr="00140956" w:rsidRDefault="000F5840" w:rsidP="003406C8">
      <w:pPr>
        <w:rPr>
          <w:lang w:val="en-GB"/>
        </w:rPr>
      </w:pPr>
    </w:p>
    <w:p w14:paraId="35608788" w14:textId="77777777" w:rsidR="000F5840" w:rsidRPr="00140956" w:rsidRDefault="00AA2949" w:rsidP="003406C8">
      <w:pPr>
        <w:jc w:val="center"/>
        <w:rPr>
          <w:i/>
          <w:sz w:val="18"/>
        </w:rPr>
      </w:pPr>
      <w:r>
        <w:object w:dxaOrig="12547" w:dyaOrig="10383" w14:anchorId="6A6452C5">
          <v:shape id="_x0000_i1054" type="#_x0000_t75" style="width:383.1pt;height:316.5pt" o:ole="">
            <v:imagedata r:id="rId156" o:title=""/>
          </v:shape>
          <o:OLEObject Type="Embed" ProgID="Visio.Drawing.11" ShapeID="_x0000_i1054" DrawAspect="Content" ObjectID="_1484645533" r:id="rId157"/>
        </w:object>
      </w:r>
      <w:r w:rsidR="00B349BC" w:rsidRPr="00140956">
        <w:rPr>
          <w:i/>
          <w:sz w:val="18"/>
        </w:rPr>
        <w:br/>
        <w:t>Located in the UK</w:t>
      </w:r>
    </w:p>
    <w:p w14:paraId="533C4A71" w14:textId="77777777" w:rsidR="00B349BC" w:rsidRPr="00140956" w:rsidRDefault="00B349BC" w:rsidP="003406C8">
      <w:pPr>
        <w:jc w:val="center"/>
      </w:pPr>
    </w:p>
    <w:p w14:paraId="4B00A951" w14:textId="77777777" w:rsidR="00C34F64" w:rsidRPr="00140956" w:rsidRDefault="00AA2949" w:rsidP="003406C8">
      <w:pPr>
        <w:jc w:val="center"/>
        <w:rPr>
          <w:i/>
          <w:sz w:val="18"/>
        </w:rPr>
      </w:pPr>
      <w:r>
        <w:object w:dxaOrig="6027" w:dyaOrig="6953" w14:anchorId="25C8462E">
          <v:shape id="_x0000_i1055" type="#_x0000_t75" style="width:285.85pt;height:329.9pt" o:ole="">
            <v:imagedata r:id="rId158" o:title=""/>
          </v:shape>
          <o:OLEObject Type="Embed" ProgID="Visio.Drawing.11" ShapeID="_x0000_i1055" DrawAspect="Content" ObjectID="_1484645534" r:id="rId159"/>
        </w:object>
      </w:r>
      <w:r w:rsidR="00B349BC" w:rsidRPr="00140956">
        <w:rPr>
          <w:i/>
          <w:sz w:val="18"/>
        </w:rPr>
        <w:br/>
        <w:t>Located in China</w:t>
      </w:r>
    </w:p>
    <w:p w14:paraId="736C6137" w14:textId="77777777" w:rsidR="00B349BC" w:rsidRPr="00140956" w:rsidRDefault="00B349BC" w:rsidP="003406C8">
      <w:pPr>
        <w:jc w:val="center"/>
      </w:pPr>
    </w:p>
    <w:p w14:paraId="1FDA5E30" w14:textId="77777777" w:rsidR="000F5840" w:rsidRPr="00140956" w:rsidRDefault="000F5840" w:rsidP="003406C8">
      <w:r w:rsidRPr="00140956">
        <w:t>No web tier is provided for development environments.</w:t>
      </w:r>
    </w:p>
    <w:p w14:paraId="175C1DCC" w14:textId="77777777" w:rsidR="000F5840" w:rsidRPr="00140956" w:rsidRDefault="000F5840" w:rsidP="003406C8"/>
    <w:p w14:paraId="43EFE417" w14:textId="77777777" w:rsidR="000F5840" w:rsidRPr="00140956" w:rsidRDefault="000F5840" w:rsidP="003406C8">
      <w:pPr>
        <w:rPr>
          <w:b/>
          <w:u w:val="single"/>
        </w:rPr>
      </w:pPr>
      <w:r w:rsidRPr="00140956">
        <w:rPr>
          <w:b/>
          <w:u w:val="single"/>
        </w:rPr>
        <w:t>SIT/Pre-Prod</w:t>
      </w:r>
    </w:p>
    <w:p w14:paraId="650E1D0C" w14:textId="77777777" w:rsidR="000F5840" w:rsidRPr="00140956" w:rsidRDefault="000F5840" w:rsidP="003406C8">
      <w:r w:rsidRPr="00140956">
        <w:t>SIT utilizes a single web instance to support Wholesale Online testing only. This is provided by the pre-production environment as no dedicated SIT web tier exists</w:t>
      </w:r>
      <w:r w:rsidR="00411D53">
        <w:t>, or is warranted,</w:t>
      </w:r>
      <w:r w:rsidRPr="00140956">
        <w:t xml:space="preserve"> for GSW.</w:t>
      </w:r>
    </w:p>
    <w:p w14:paraId="697D3544" w14:textId="77777777" w:rsidR="000F5840" w:rsidRPr="00140956" w:rsidRDefault="000F5840" w:rsidP="003406C8"/>
    <w:p w14:paraId="03715EBA" w14:textId="77777777" w:rsidR="000F5840" w:rsidRPr="00140956" w:rsidRDefault="000F5840" w:rsidP="003406C8">
      <w:r w:rsidRPr="00140956">
        <w:t>Pre-production</w:t>
      </w:r>
      <w:r w:rsidR="00CB37CD" w:rsidRPr="00140956">
        <w:t xml:space="preserve"> (UK)</w:t>
      </w:r>
      <w:r w:rsidRPr="00140956">
        <w:t xml:space="preserve"> utilizes 6 instances for each regional instance, plus a separate instance for the top-level landing page. </w:t>
      </w:r>
      <w:r w:rsidR="00CB37CD" w:rsidRPr="00140956">
        <w:t xml:space="preserve">Pre-production (China) utilizes 1 instance for the regional instance, plus a separate instance for the top-level landing page. </w:t>
      </w:r>
      <w:r w:rsidRPr="00140956">
        <w:t xml:space="preserve">There is also a “daily checks” instance that remains for support </w:t>
      </w:r>
      <w:proofErr w:type="gramStart"/>
      <w:r w:rsidRPr="00140956">
        <w:t xml:space="preserve">staff </w:t>
      </w:r>
      <w:r w:rsidR="004A0F1E">
        <w:t xml:space="preserve"> </w:t>
      </w:r>
      <w:r w:rsidRPr="00140956">
        <w:t>use</w:t>
      </w:r>
      <w:proofErr w:type="gramEnd"/>
      <w:r w:rsidRPr="00140956">
        <w:t xml:space="preserve"> only. All instances are mirrored across two physical servers in an active-active configuration (a load balancer fronts the requests).</w:t>
      </w:r>
    </w:p>
    <w:p w14:paraId="2F4BC410" w14:textId="77777777" w:rsidR="000F5840" w:rsidRPr="00140956" w:rsidRDefault="000F5840" w:rsidP="003406C8"/>
    <w:p w14:paraId="08AD6006" w14:textId="77777777" w:rsidR="000F5840" w:rsidRPr="00140956" w:rsidRDefault="000F5840" w:rsidP="003406C8">
      <w:r w:rsidRPr="00140956">
        <w:t xml:space="preserve">Pre-production resides within the </w:t>
      </w:r>
      <w:proofErr w:type="spellStart"/>
      <w:r w:rsidRPr="00140956">
        <w:t>Doxford</w:t>
      </w:r>
      <w:proofErr w:type="spellEnd"/>
      <w:r w:rsidRPr="00140956">
        <w:t xml:space="preserve"> </w:t>
      </w:r>
      <w:r w:rsidR="00CB37CD" w:rsidRPr="00140956">
        <w:t xml:space="preserve">and Shanghai </w:t>
      </w:r>
      <w:r w:rsidRPr="00140956">
        <w:t xml:space="preserve">data </w:t>
      </w:r>
      <w:proofErr w:type="spellStart"/>
      <w:r w:rsidRPr="00140956">
        <w:t>centre</w:t>
      </w:r>
      <w:r w:rsidR="00CB37CD" w:rsidRPr="00140956">
        <w:t>s</w:t>
      </w:r>
      <w:proofErr w:type="spellEnd"/>
      <w:r w:rsidRPr="00140956">
        <w:t>.</w:t>
      </w:r>
    </w:p>
    <w:p w14:paraId="7E498138" w14:textId="77777777" w:rsidR="000F5840" w:rsidRPr="00140956" w:rsidRDefault="000F5840" w:rsidP="003406C8"/>
    <w:p w14:paraId="64EF46A4" w14:textId="77777777" w:rsidR="000F5840" w:rsidRPr="00140956" w:rsidRDefault="000F5840" w:rsidP="003406C8">
      <w:pPr>
        <w:rPr>
          <w:b/>
          <w:u w:val="single"/>
        </w:rPr>
      </w:pPr>
      <w:r w:rsidRPr="00140956">
        <w:rPr>
          <w:b/>
          <w:u w:val="single"/>
        </w:rPr>
        <w:t>Production/DR</w:t>
      </w:r>
    </w:p>
    <w:p w14:paraId="4A75E0D0" w14:textId="77777777" w:rsidR="000F5840" w:rsidRPr="00140956" w:rsidRDefault="000F5840" w:rsidP="003406C8">
      <w:r w:rsidRPr="00140956">
        <w:t xml:space="preserve">Production </w:t>
      </w:r>
      <w:r w:rsidR="00CB37CD" w:rsidRPr="00140956">
        <w:t xml:space="preserve">(UK) </w:t>
      </w:r>
      <w:r w:rsidRPr="00140956">
        <w:t xml:space="preserve">utilizes 7 instances - 6 regional servers plus a single top-level landing page server. </w:t>
      </w:r>
      <w:r w:rsidR="00CB37CD" w:rsidRPr="00140956">
        <w:t xml:space="preserve">Production (China) utilizes 2 instances - 1 regional server plus a single top-level landing page server.  </w:t>
      </w:r>
      <w:r w:rsidRPr="00140956">
        <w:t>All production instances are mirrored across two physical servers in an active-active configuration (a load balancer fronts the requests).</w:t>
      </w:r>
    </w:p>
    <w:p w14:paraId="273E603C" w14:textId="77777777" w:rsidR="000F5840" w:rsidRPr="00140956" w:rsidRDefault="000F5840" w:rsidP="003406C8"/>
    <w:p w14:paraId="1EFE9B04" w14:textId="77777777" w:rsidR="00F56D20" w:rsidRPr="00140956" w:rsidRDefault="000F5840" w:rsidP="003406C8">
      <w:r w:rsidRPr="00140956">
        <w:t xml:space="preserve">DR requirements </w:t>
      </w:r>
      <w:r w:rsidR="00F56D20" w:rsidRPr="00140956">
        <w:t>for Europe are</w:t>
      </w:r>
      <w:r w:rsidRPr="00140956">
        <w:t xml:space="preserve"> supported by a single physical server </w:t>
      </w:r>
      <w:r w:rsidR="00CB37CD" w:rsidRPr="00140956">
        <w:t xml:space="preserve">in </w:t>
      </w:r>
      <w:r w:rsidR="00F56D20" w:rsidRPr="00140956">
        <w:t xml:space="preserve">Wynyard </w:t>
      </w:r>
      <w:r w:rsidR="00CB37CD" w:rsidRPr="00140956">
        <w:t>UK and China) that runs all the</w:t>
      </w:r>
      <w:r w:rsidR="00F56D20" w:rsidRPr="00140956">
        <w:t xml:space="preserve"> failover instances. DR requirements for China are supported by separate web server instances that run on the two mirrored pre-production servers.  </w:t>
      </w:r>
    </w:p>
    <w:p w14:paraId="288DAB4A" w14:textId="77777777" w:rsidR="000F5840" w:rsidRPr="00140956" w:rsidRDefault="000F5840" w:rsidP="003406C8">
      <w:pPr>
        <w:rPr>
          <w:lang w:val="en-GB"/>
        </w:rPr>
      </w:pPr>
      <w:r w:rsidRPr="00140956">
        <w:t xml:space="preserve">The production servers reside within the </w:t>
      </w:r>
      <w:proofErr w:type="spellStart"/>
      <w:r w:rsidRPr="00140956">
        <w:t>Doxford</w:t>
      </w:r>
      <w:proofErr w:type="spellEnd"/>
      <w:r w:rsidRPr="00140956">
        <w:t xml:space="preserve"> </w:t>
      </w:r>
      <w:r w:rsidR="00CB37CD" w:rsidRPr="00140956">
        <w:t xml:space="preserve">and Shanghai </w:t>
      </w:r>
      <w:proofErr w:type="spellStart"/>
      <w:r w:rsidR="00370F32" w:rsidRPr="00140956">
        <w:t>Zhangjiang</w:t>
      </w:r>
      <w:proofErr w:type="spellEnd"/>
      <w:r w:rsidR="00370F32" w:rsidRPr="00140956">
        <w:t xml:space="preserve"> </w:t>
      </w:r>
      <w:r w:rsidRPr="00140956">
        <w:t xml:space="preserve">data </w:t>
      </w:r>
      <w:proofErr w:type="spellStart"/>
      <w:r w:rsidRPr="00140956">
        <w:t>centre</w:t>
      </w:r>
      <w:r w:rsidR="00CB37CD" w:rsidRPr="00140956">
        <w:t>s</w:t>
      </w:r>
      <w:proofErr w:type="spellEnd"/>
      <w:r w:rsidRPr="00140956">
        <w:t xml:space="preserve">. The DR servers are hosted from the Wynyard Park </w:t>
      </w:r>
      <w:r w:rsidR="00CB37CD" w:rsidRPr="00140956">
        <w:t xml:space="preserve">and </w:t>
      </w:r>
      <w:r w:rsidR="00F56D20" w:rsidRPr="00140956">
        <w:t>China Telecom</w:t>
      </w:r>
      <w:r w:rsidR="00CB37CD" w:rsidRPr="00140956">
        <w:t xml:space="preserve"> </w:t>
      </w:r>
      <w:r w:rsidRPr="00140956">
        <w:t xml:space="preserve">data </w:t>
      </w:r>
      <w:proofErr w:type="spellStart"/>
      <w:r w:rsidRPr="00140956">
        <w:t>centre</w:t>
      </w:r>
      <w:r w:rsidR="00CB37CD" w:rsidRPr="00140956">
        <w:t>s</w:t>
      </w:r>
      <w:proofErr w:type="spellEnd"/>
      <w:r w:rsidRPr="00140956">
        <w:t>.</w:t>
      </w:r>
    </w:p>
    <w:p w14:paraId="5DF1109F" w14:textId="77777777" w:rsidR="000F5840" w:rsidRPr="00140956" w:rsidRDefault="000F5840">
      <w:pPr>
        <w:rPr>
          <w:lang w:val="en-GB"/>
        </w:rPr>
      </w:pPr>
    </w:p>
    <w:p w14:paraId="04177C55" w14:textId="77777777" w:rsidR="000F5840" w:rsidRPr="00140956" w:rsidRDefault="000F5840">
      <w:pPr>
        <w:rPr>
          <w:b/>
          <w:lang w:val="en-GB"/>
        </w:rPr>
      </w:pPr>
      <w:r w:rsidRPr="00140956">
        <w:rPr>
          <w:b/>
          <w:lang w:val="en-GB"/>
        </w:rPr>
        <w:t>Deployment Map</w:t>
      </w:r>
    </w:p>
    <w:tbl>
      <w:tblPr>
        <w:tblW w:w="8633"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50"/>
        <w:gridCol w:w="1890"/>
        <w:gridCol w:w="3893"/>
      </w:tblGrid>
      <w:tr w:rsidR="00140956" w:rsidRPr="00140956" w14:paraId="6A9C8226" w14:textId="77777777" w:rsidTr="0029599B">
        <w:trPr>
          <w:cantSplit/>
          <w:tblHeader/>
        </w:trPr>
        <w:tc>
          <w:tcPr>
            <w:tcW w:w="2850" w:type="dxa"/>
            <w:shd w:val="clear" w:color="auto" w:fill="D9D9D9"/>
          </w:tcPr>
          <w:p w14:paraId="140970D2" w14:textId="77777777" w:rsidR="000F5840" w:rsidRPr="00140956" w:rsidRDefault="000F5840" w:rsidP="0029599B">
            <w:pPr>
              <w:keepNext/>
              <w:rPr>
                <w:b/>
                <w:lang w:val="en-GB"/>
              </w:rPr>
            </w:pPr>
            <w:r w:rsidRPr="00140956">
              <w:rPr>
                <w:b/>
                <w:lang w:val="en-GB"/>
              </w:rPr>
              <w:t>Deployment Site (location)</w:t>
            </w:r>
          </w:p>
        </w:tc>
        <w:tc>
          <w:tcPr>
            <w:tcW w:w="1890" w:type="dxa"/>
            <w:shd w:val="clear" w:color="auto" w:fill="D9D9D9"/>
          </w:tcPr>
          <w:p w14:paraId="4939D4A5" w14:textId="77777777" w:rsidR="000F5840" w:rsidRPr="00140956" w:rsidRDefault="000F5840" w:rsidP="0029599B">
            <w:pPr>
              <w:keepNext/>
              <w:rPr>
                <w:b/>
                <w:lang w:val="en-GB"/>
              </w:rPr>
            </w:pPr>
            <w:r w:rsidRPr="00140956">
              <w:rPr>
                <w:b/>
                <w:lang w:val="en-GB"/>
              </w:rPr>
              <w:t>CIO Region</w:t>
            </w:r>
          </w:p>
        </w:tc>
        <w:tc>
          <w:tcPr>
            <w:tcW w:w="3893" w:type="dxa"/>
            <w:shd w:val="clear" w:color="auto" w:fill="D9D9D9"/>
          </w:tcPr>
          <w:p w14:paraId="4A9FAC29" w14:textId="77777777" w:rsidR="000F5840" w:rsidRPr="00140956" w:rsidRDefault="000F5840" w:rsidP="0029599B">
            <w:pPr>
              <w:keepNext/>
              <w:rPr>
                <w:b/>
                <w:lang w:val="en-GB"/>
              </w:rPr>
            </w:pPr>
            <w:r w:rsidRPr="00140956">
              <w:rPr>
                <w:b/>
                <w:lang w:val="en-GB"/>
              </w:rPr>
              <w:t>Corresponding Deployment View</w:t>
            </w:r>
          </w:p>
        </w:tc>
      </w:tr>
      <w:tr w:rsidR="00140956" w:rsidRPr="00140956" w14:paraId="05296FCB" w14:textId="77777777" w:rsidTr="0029599B">
        <w:trPr>
          <w:cantSplit/>
        </w:trPr>
        <w:tc>
          <w:tcPr>
            <w:tcW w:w="2850" w:type="dxa"/>
          </w:tcPr>
          <w:p w14:paraId="1139E32B" w14:textId="77777777" w:rsidR="000F5840" w:rsidRPr="00140956" w:rsidRDefault="000F5840">
            <w:pPr>
              <w:rPr>
                <w:lang w:val="en-GB"/>
              </w:rPr>
            </w:pPr>
          </w:p>
        </w:tc>
        <w:tc>
          <w:tcPr>
            <w:tcW w:w="1890" w:type="dxa"/>
          </w:tcPr>
          <w:p w14:paraId="74CCA9A8" w14:textId="77777777" w:rsidR="000F5840" w:rsidRPr="00140956" w:rsidRDefault="000F5840">
            <w:pPr>
              <w:rPr>
                <w:lang w:val="en-GB"/>
              </w:rPr>
            </w:pPr>
          </w:p>
        </w:tc>
        <w:tc>
          <w:tcPr>
            <w:tcW w:w="3893" w:type="dxa"/>
          </w:tcPr>
          <w:p w14:paraId="6A958558" w14:textId="77777777" w:rsidR="000F5840" w:rsidRPr="00140956" w:rsidRDefault="000F5840">
            <w:pPr>
              <w:rPr>
                <w:lang w:val="en-GB"/>
              </w:rPr>
            </w:pPr>
          </w:p>
        </w:tc>
      </w:tr>
      <w:tr w:rsidR="00140956" w:rsidRPr="00140956" w14:paraId="63EC4A03" w14:textId="77777777" w:rsidTr="0029599B">
        <w:trPr>
          <w:cantSplit/>
        </w:trPr>
        <w:tc>
          <w:tcPr>
            <w:tcW w:w="2850" w:type="dxa"/>
          </w:tcPr>
          <w:p w14:paraId="21B264A9" w14:textId="77777777" w:rsidR="000F5840" w:rsidRPr="00140956" w:rsidRDefault="000F5840">
            <w:pPr>
              <w:rPr>
                <w:lang w:val="en-GB"/>
              </w:rPr>
            </w:pPr>
          </w:p>
        </w:tc>
        <w:tc>
          <w:tcPr>
            <w:tcW w:w="1890" w:type="dxa"/>
          </w:tcPr>
          <w:p w14:paraId="53CC7DC9" w14:textId="77777777" w:rsidR="000F5840" w:rsidRPr="00140956" w:rsidRDefault="000F5840">
            <w:pPr>
              <w:rPr>
                <w:lang w:val="en-GB"/>
              </w:rPr>
            </w:pPr>
          </w:p>
        </w:tc>
        <w:tc>
          <w:tcPr>
            <w:tcW w:w="3893" w:type="dxa"/>
          </w:tcPr>
          <w:p w14:paraId="6702726A" w14:textId="77777777" w:rsidR="000F5840" w:rsidRPr="00140956" w:rsidRDefault="000F5840">
            <w:pPr>
              <w:rPr>
                <w:lang w:val="en-GB"/>
              </w:rPr>
            </w:pPr>
          </w:p>
        </w:tc>
      </w:tr>
    </w:tbl>
    <w:p w14:paraId="7AE03871" w14:textId="77777777" w:rsidR="000F5840" w:rsidRPr="00140956" w:rsidRDefault="000F5840">
      <w:pPr>
        <w:rPr>
          <w:lang w:val="en-GB"/>
        </w:rPr>
      </w:pPr>
    </w:p>
    <w:p w14:paraId="06E241B6" w14:textId="77777777" w:rsidR="000F5840" w:rsidRPr="00140956" w:rsidRDefault="000F5840">
      <w:pPr>
        <w:rPr>
          <w:lang w:val="en-GB"/>
        </w:rPr>
      </w:pPr>
    </w:p>
    <w:p w14:paraId="30FFA3EE" w14:textId="77777777" w:rsidR="000F5840" w:rsidRPr="00140956" w:rsidRDefault="000F5840">
      <w:pPr>
        <w:pStyle w:val="Heading2"/>
        <w:tabs>
          <w:tab w:val="num" w:pos="1080"/>
        </w:tabs>
        <w:rPr>
          <w:lang w:val="en-GB"/>
        </w:rPr>
      </w:pPr>
      <w:bookmarkStart w:id="301" w:name="_Toc535997039"/>
      <w:bookmarkStart w:id="302" w:name="_Toc294083311"/>
      <w:bookmarkStart w:id="303" w:name="_Toc302124636"/>
      <w:bookmarkStart w:id="304" w:name="_Toc365448907"/>
      <w:r w:rsidRPr="00140956">
        <w:rPr>
          <w:lang w:val="en-GB"/>
        </w:rPr>
        <w:t>Supporting Services</w:t>
      </w:r>
      <w:bookmarkEnd w:id="301"/>
      <w:bookmarkEnd w:id="302"/>
      <w:bookmarkEnd w:id="303"/>
      <w:bookmarkEnd w:id="304"/>
    </w:p>
    <w:p w14:paraId="5A40BFDF" w14:textId="77777777" w:rsidR="000F5840" w:rsidRPr="00140956" w:rsidRDefault="000F5840" w:rsidP="0010086A">
      <w:pPr>
        <w:pStyle w:val="Info"/>
      </w:pPr>
      <w:r w:rsidRPr="00140956">
        <w:t xml:space="preserve">[Provide dedicated deployment view(s) indicating the interconnection of the new application with </w:t>
      </w:r>
      <w:r w:rsidR="00D36D30" w:rsidRPr="00140956">
        <w:t>GM Financial</w:t>
      </w:r>
      <w:r w:rsidRPr="00140956">
        <w:t xml:space="preserve"> common supporting services.]</w:t>
      </w:r>
    </w:p>
    <w:p w14:paraId="010DA2C3" w14:textId="77777777" w:rsidR="000F5840" w:rsidRPr="00140956" w:rsidRDefault="000F5840" w:rsidP="003406C8">
      <w:pPr>
        <w:rPr>
          <w:lang w:val="en-GB"/>
        </w:rPr>
      </w:pPr>
    </w:p>
    <w:p w14:paraId="0329B0AA" w14:textId="77777777" w:rsidR="000F5840" w:rsidRPr="00140956" w:rsidRDefault="000F5840">
      <w:pPr>
        <w:pStyle w:val="Heading3"/>
        <w:rPr>
          <w:lang w:val="en-GB"/>
        </w:rPr>
      </w:pPr>
      <w:bookmarkStart w:id="305" w:name="_Toc535997040"/>
      <w:r w:rsidRPr="00140956">
        <w:rPr>
          <w:lang w:val="en-GB"/>
        </w:rPr>
        <w:t>Naming/Directory</w:t>
      </w:r>
      <w:bookmarkEnd w:id="305"/>
      <w:r w:rsidRPr="00140956">
        <w:rPr>
          <w:lang w:val="en-GB"/>
        </w:rPr>
        <w:t xml:space="preserve"> </w:t>
      </w:r>
    </w:p>
    <w:p w14:paraId="716B2879" w14:textId="77777777" w:rsidR="000F5840" w:rsidRPr="00140956" w:rsidRDefault="000F5840" w:rsidP="0010086A">
      <w:pPr>
        <w:pStyle w:val="Info"/>
      </w:pPr>
      <w:r w:rsidRPr="00140956">
        <w:t xml:space="preserve">[Indicate the architectural configuration for the naming/directory service (LDAP, JNDI, etc.) and how it inter-operates with </w:t>
      </w:r>
      <w:r w:rsidR="00D36D30" w:rsidRPr="00140956">
        <w:t xml:space="preserve">GM </w:t>
      </w:r>
      <w:proofErr w:type="spellStart"/>
      <w:r w:rsidR="00D36D30" w:rsidRPr="00140956">
        <w:t>Financial</w:t>
      </w:r>
      <w:r w:rsidRPr="00140956">
        <w:t>’s</w:t>
      </w:r>
      <w:proofErr w:type="spellEnd"/>
      <w:r w:rsidRPr="00140956">
        <w:t xml:space="preserve"> overall infrastructure.]</w:t>
      </w:r>
    </w:p>
    <w:p w14:paraId="36FC9092" w14:textId="77777777" w:rsidR="000F5840" w:rsidRPr="00140956" w:rsidRDefault="000F5840" w:rsidP="003406C8">
      <w:pPr>
        <w:rPr>
          <w:lang w:val="en-GB"/>
        </w:rPr>
      </w:pPr>
    </w:p>
    <w:p w14:paraId="1242FDD8" w14:textId="77777777" w:rsidR="00B60C98" w:rsidRPr="00140956" w:rsidRDefault="00B60C98" w:rsidP="003406C8">
      <w:pPr>
        <w:rPr>
          <w:lang w:val="en-GB"/>
        </w:rPr>
      </w:pPr>
      <w:r w:rsidRPr="00140956">
        <w:rPr>
          <w:lang w:val="en-GB"/>
        </w:rPr>
        <w:t>The GSW URLs require a Domain Name Server to resolve the names.</w:t>
      </w:r>
    </w:p>
    <w:p w14:paraId="2F1101EA" w14:textId="77777777" w:rsidR="00B60C98" w:rsidRPr="00140956" w:rsidRDefault="00B60C98" w:rsidP="003406C8">
      <w:pPr>
        <w:rPr>
          <w:lang w:val="en-GB"/>
        </w:rPr>
      </w:pPr>
    </w:p>
    <w:p w14:paraId="3A833B8F" w14:textId="77777777" w:rsidR="000F5840" w:rsidRPr="00140956" w:rsidRDefault="000F5840" w:rsidP="003406C8">
      <w:pPr>
        <w:rPr>
          <w:lang w:val="en-GB"/>
        </w:rPr>
      </w:pPr>
      <w:r w:rsidRPr="00140956">
        <w:rPr>
          <w:lang w:val="en-GB"/>
        </w:rPr>
        <w:t>GSW makes no use of directory services.</w:t>
      </w:r>
    </w:p>
    <w:p w14:paraId="5790B6B6" w14:textId="77777777" w:rsidR="000F5840" w:rsidRPr="00140956" w:rsidRDefault="000F5840">
      <w:pPr>
        <w:pStyle w:val="Heading3"/>
        <w:tabs>
          <w:tab w:val="num" w:pos="1440"/>
        </w:tabs>
        <w:rPr>
          <w:lang w:val="en-GB"/>
        </w:rPr>
      </w:pPr>
      <w:bookmarkStart w:id="306" w:name="_Toc535997041"/>
      <w:r w:rsidRPr="00140956">
        <w:rPr>
          <w:lang w:val="en-GB"/>
        </w:rPr>
        <w:t>Security</w:t>
      </w:r>
      <w:bookmarkEnd w:id="306"/>
    </w:p>
    <w:p w14:paraId="65BE552F" w14:textId="77777777" w:rsidR="000F5840" w:rsidRPr="00140956" w:rsidRDefault="000F5840" w:rsidP="0010086A">
      <w:pPr>
        <w:pStyle w:val="Info"/>
      </w:pPr>
      <w:r w:rsidRPr="00140956">
        <w:t xml:space="preserve">[Indicate the architectural configuration for the security service and how it inter-operates with </w:t>
      </w:r>
      <w:r w:rsidR="00D36D30" w:rsidRPr="00140956">
        <w:t xml:space="preserve">GM </w:t>
      </w:r>
      <w:proofErr w:type="spellStart"/>
      <w:r w:rsidR="00D36D30" w:rsidRPr="00140956">
        <w:t>Financial</w:t>
      </w:r>
      <w:r w:rsidRPr="00140956">
        <w:t>’s</w:t>
      </w:r>
      <w:proofErr w:type="spellEnd"/>
      <w:r w:rsidRPr="00140956">
        <w:t xml:space="preserve"> overall infrastructure.]</w:t>
      </w:r>
    </w:p>
    <w:p w14:paraId="51D6C995" w14:textId="77777777" w:rsidR="000F5840" w:rsidRPr="00140956" w:rsidRDefault="000F5840" w:rsidP="003406C8">
      <w:pPr>
        <w:rPr>
          <w:lang w:val="en-GB"/>
        </w:rPr>
      </w:pPr>
    </w:p>
    <w:p w14:paraId="38004D58" w14:textId="77777777" w:rsidR="000F5840" w:rsidRPr="00140956" w:rsidRDefault="000F5840" w:rsidP="003406C8">
      <w:pPr>
        <w:rPr>
          <w:lang w:val="en-GB"/>
        </w:rPr>
      </w:pPr>
      <w:r w:rsidRPr="00140956">
        <w:rPr>
          <w:lang w:val="en-GB"/>
        </w:rPr>
        <w:t xml:space="preserve">GSW uses </w:t>
      </w:r>
      <w:r w:rsidR="004F412C" w:rsidRPr="00140956">
        <w:rPr>
          <w:lang w:val="en-GB"/>
        </w:rPr>
        <w:t>an</w:t>
      </w:r>
      <w:r w:rsidRPr="00140956">
        <w:rPr>
          <w:lang w:val="en-GB"/>
        </w:rPr>
        <w:t xml:space="preserve"> internal security sub</w:t>
      </w:r>
      <w:r w:rsidR="00C676F1" w:rsidRPr="00140956">
        <w:rPr>
          <w:lang w:val="en-GB"/>
        </w:rPr>
        <w:t>-</w:t>
      </w:r>
      <w:r w:rsidRPr="00140956">
        <w:rPr>
          <w:lang w:val="en-GB"/>
        </w:rPr>
        <w:t>system embedded with the application.</w:t>
      </w:r>
    </w:p>
    <w:p w14:paraId="7EA3F83D" w14:textId="77777777" w:rsidR="000F5840" w:rsidRPr="00140956" w:rsidRDefault="000F5840" w:rsidP="003406C8">
      <w:pPr>
        <w:rPr>
          <w:lang w:val="en-GB"/>
        </w:rPr>
      </w:pPr>
    </w:p>
    <w:p w14:paraId="7377431A" w14:textId="77777777" w:rsidR="00C676F1" w:rsidRPr="00140956" w:rsidRDefault="000F5840" w:rsidP="003406C8">
      <w:pPr>
        <w:rPr>
          <w:lang w:val="en-GB"/>
        </w:rPr>
      </w:pPr>
      <w:r w:rsidRPr="00140956">
        <w:rPr>
          <w:lang w:val="en-GB"/>
        </w:rPr>
        <w:t>A single security database serve</w:t>
      </w:r>
      <w:r w:rsidR="00CB37CD" w:rsidRPr="00140956">
        <w:rPr>
          <w:lang w:val="en-GB"/>
        </w:rPr>
        <w:t>s</w:t>
      </w:r>
      <w:r w:rsidRPr="00140956">
        <w:rPr>
          <w:lang w:val="en-GB"/>
        </w:rPr>
        <w:t xml:space="preserve"> all application instances</w:t>
      </w:r>
      <w:r w:rsidR="00CB37CD" w:rsidRPr="00140956">
        <w:rPr>
          <w:lang w:val="en-GB"/>
        </w:rPr>
        <w:t xml:space="preserve"> in each </w:t>
      </w:r>
      <w:r w:rsidR="00C676F1" w:rsidRPr="00140956">
        <w:rPr>
          <w:lang w:val="en-GB"/>
        </w:rPr>
        <w:t>deployed</w:t>
      </w:r>
      <w:r w:rsidR="00CB37CD" w:rsidRPr="00140956">
        <w:rPr>
          <w:lang w:val="en-GB"/>
        </w:rPr>
        <w:t xml:space="preserve"> physical location (one for UK and one for China)</w:t>
      </w:r>
      <w:r w:rsidRPr="00140956">
        <w:rPr>
          <w:lang w:val="en-GB"/>
        </w:rPr>
        <w:t xml:space="preserve">. </w:t>
      </w:r>
      <w:r w:rsidR="004F412C" w:rsidRPr="00140956">
        <w:rPr>
          <w:lang w:val="en-GB"/>
        </w:rPr>
        <w:t>The database is co-located with the Wholesale and Metrics databases for each physical location.</w:t>
      </w:r>
    </w:p>
    <w:p w14:paraId="415641E5" w14:textId="77777777" w:rsidR="00C676F1" w:rsidRPr="00140956" w:rsidRDefault="00C676F1" w:rsidP="003406C8">
      <w:pPr>
        <w:rPr>
          <w:lang w:val="en-GB"/>
        </w:rPr>
      </w:pPr>
    </w:p>
    <w:p w14:paraId="252AB500" w14:textId="77777777" w:rsidR="000F5840" w:rsidRPr="00140956" w:rsidRDefault="000F5840" w:rsidP="003406C8">
      <w:pPr>
        <w:rPr>
          <w:lang w:val="en-GB"/>
        </w:rPr>
      </w:pPr>
      <w:r w:rsidRPr="00140956">
        <w:rPr>
          <w:lang w:val="en-GB"/>
        </w:rPr>
        <w:t xml:space="preserve">The relocation of the Greece, Germany and Latin America instances to the </w:t>
      </w:r>
      <w:proofErr w:type="spellStart"/>
      <w:r w:rsidRPr="00140956">
        <w:rPr>
          <w:lang w:val="en-GB"/>
        </w:rPr>
        <w:t>Doxford</w:t>
      </w:r>
      <w:proofErr w:type="spellEnd"/>
      <w:r w:rsidRPr="00140956">
        <w:rPr>
          <w:lang w:val="en-GB"/>
        </w:rPr>
        <w:t xml:space="preserve"> data centre remove</w:t>
      </w:r>
      <w:r w:rsidR="00CB37CD" w:rsidRPr="00140956">
        <w:rPr>
          <w:lang w:val="en-GB"/>
        </w:rPr>
        <w:t>d</w:t>
      </w:r>
      <w:r w:rsidRPr="00140956">
        <w:rPr>
          <w:lang w:val="en-GB"/>
        </w:rPr>
        <w:t xml:space="preserve"> the SPOF on the WAN connection between the sites that existed previously (and had been known to impact production access during network failure).</w:t>
      </w:r>
    </w:p>
    <w:p w14:paraId="726E8D6D" w14:textId="77777777" w:rsidR="00C2406E" w:rsidRPr="00140956" w:rsidRDefault="00C2406E" w:rsidP="003406C8">
      <w:pPr>
        <w:rPr>
          <w:lang w:val="en-GB"/>
        </w:rPr>
      </w:pPr>
    </w:p>
    <w:p w14:paraId="163472EE" w14:textId="77777777" w:rsidR="00C2406E" w:rsidRPr="00140956" w:rsidRDefault="00C2406E" w:rsidP="003406C8">
      <w:pPr>
        <w:rPr>
          <w:lang w:val="en-GB"/>
        </w:rPr>
      </w:pPr>
      <w:r w:rsidRPr="00140956">
        <w:rPr>
          <w:lang w:val="en-GB"/>
        </w:rPr>
        <w:t>Where it is required, a 2048 bit encryption is utilised.</w:t>
      </w:r>
    </w:p>
    <w:p w14:paraId="7529D053" w14:textId="77777777" w:rsidR="00370F32" w:rsidRPr="00140956" w:rsidRDefault="00370F32" w:rsidP="003406C8">
      <w:pPr>
        <w:rPr>
          <w:lang w:val="en-GB"/>
        </w:rPr>
      </w:pPr>
    </w:p>
    <w:p w14:paraId="602A0560" w14:textId="77777777" w:rsidR="009152DB" w:rsidRPr="00140956" w:rsidRDefault="009152DB" w:rsidP="003406C8">
      <w:pPr>
        <w:rPr>
          <w:b/>
          <w:lang w:val="en-GB"/>
        </w:rPr>
      </w:pPr>
      <w:r w:rsidRPr="00140956">
        <w:rPr>
          <w:b/>
          <w:lang w:val="en-GB"/>
        </w:rPr>
        <w:t>Certificate details</w:t>
      </w:r>
    </w:p>
    <w:p w14:paraId="471D0C37" w14:textId="77777777" w:rsidR="009152DB" w:rsidRPr="00140956" w:rsidRDefault="009152DB" w:rsidP="003406C8">
      <w:pPr>
        <w:rPr>
          <w:lang w:val="en-GB"/>
        </w:rPr>
      </w:pPr>
    </w:p>
    <w:tbl>
      <w:tblPr>
        <w:tblStyle w:val="TableGrid"/>
        <w:tblW w:w="0" w:type="auto"/>
        <w:tblLook w:val="04A0" w:firstRow="1" w:lastRow="0" w:firstColumn="1" w:lastColumn="0" w:noHBand="0" w:noVBand="1"/>
      </w:tblPr>
      <w:tblGrid>
        <w:gridCol w:w="3369"/>
        <w:gridCol w:w="1842"/>
        <w:gridCol w:w="1843"/>
        <w:gridCol w:w="1559"/>
      </w:tblGrid>
      <w:tr w:rsidR="00140956" w:rsidRPr="00140956" w14:paraId="2AB8D14C" w14:textId="77777777" w:rsidTr="008F5790">
        <w:tc>
          <w:tcPr>
            <w:tcW w:w="3369" w:type="dxa"/>
          </w:tcPr>
          <w:p w14:paraId="406A79BD" w14:textId="77777777" w:rsidR="008F5790" w:rsidRPr="00140956" w:rsidRDefault="008F5790" w:rsidP="003406C8">
            <w:pPr>
              <w:rPr>
                <w:b/>
              </w:rPr>
            </w:pPr>
            <w:r w:rsidRPr="00140956">
              <w:rPr>
                <w:b/>
              </w:rPr>
              <w:t>Type</w:t>
            </w:r>
          </w:p>
        </w:tc>
        <w:tc>
          <w:tcPr>
            <w:tcW w:w="1842" w:type="dxa"/>
          </w:tcPr>
          <w:p w14:paraId="4FCD26BE" w14:textId="77777777" w:rsidR="008F5790" w:rsidRPr="00140956" w:rsidRDefault="008F5790" w:rsidP="003406C8">
            <w:pPr>
              <w:rPr>
                <w:b/>
              </w:rPr>
            </w:pPr>
            <w:r w:rsidRPr="00140956">
              <w:rPr>
                <w:b/>
              </w:rPr>
              <w:t>Name</w:t>
            </w:r>
          </w:p>
        </w:tc>
        <w:tc>
          <w:tcPr>
            <w:tcW w:w="1843" w:type="dxa"/>
          </w:tcPr>
          <w:p w14:paraId="0C54341F" w14:textId="77777777" w:rsidR="008F5790" w:rsidRPr="00140956" w:rsidRDefault="008F5790" w:rsidP="003406C8">
            <w:pPr>
              <w:rPr>
                <w:b/>
              </w:rPr>
            </w:pPr>
            <w:r w:rsidRPr="00140956">
              <w:rPr>
                <w:b/>
              </w:rPr>
              <w:t>Encryption / Hash Algorithms</w:t>
            </w:r>
          </w:p>
        </w:tc>
        <w:tc>
          <w:tcPr>
            <w:tcW w:w="1559" w:type="dxa"/>
          </w:tcPr>
          <w:p w14:paraId="15604EB9" w14:textId="77777777" w:rsidR="008F5790" w:rsidRPr="00140956" w:rsidRDefault="008F5790" w:rsidP="003406C8">
            <w:pPr>
              <w:rPr>
                <w:b/>
              </w:rPr>
            </w:pPr>
            <w:r w:rsidRPr="00140956">
              <w:rPr>
                <w:b/>
              </w:rPr>
              <w:t>Strength</w:t>
            </w:r>
          </w:p>
        </w:tc>
      </w:tr>
      <w:tr w:rsidR="00140956" w:rsidRPr="00140956" w14:paraId="013A8BA6" w14:textId="77777777" w:rsidTr="008F5790">
        <w:tc>
          <w:tcPr>
            <w:tcW w:w="3369" w:type="dxa"/>
          </w:tcPr>
          <w:p w14:paraId="0F420C08" w14:textId="77777777" w:rsidR="008F5790" w:rsidRPr="00140956" w:rsidRDefault="008F5790" w:rsidP="00D36861">
            <w:proofErr w:type="spellStart"/>
            <w:r w:rsidRPr="00140956">
              <w:t>Load</w:t>
            </w:r>
            <w:r w:rsidR="00D36861" w:rsidRPr="00140956">
              <w:t>B</w:t>
            </w:r>
            <w:r w:rsidRPr="00140956">
              <w:t>alancer</w:t>
            </w:r>
            <w:proofErr w:type="spellEnd"/>
          </w:p>
        </w:tc>
        <w:tc>
          <w:tcPr>
            <w:tcW w:w="1842" w:type="dxa"/>
          </w:tcPr>
          <w:p w14:paraId="73D443F4" w14:textId="77777777" w:rsidR="008F5790" w:rsidRPr="00140956" w:rsidRDefault="008F5790" w:rsidP="003406C8">
            <w:r w:rsidRPr="00140956">
              <w:t>*.</w:t>
            </w:r>
            <w:r w:rsidRPr="00F67DB6">
              <w:rPr>
                <w:highlight w:val="yellow"/>
              </w:rPr>
              <w:t>int.gmacfs</w:t>
            </w:r>
            <w:r w:rsidRPr="00140956">
              <w:t>.com</w:t>
            </w:r>
          </w:p>
        </w:tc>
        <w:tc>
          <w:tcPr>
            <w:tcW w:w="1843" w:type="dxa"/>
          </w:tcPr>
          <w:p w14:paraId="313FD88F" w14:textId="77777777" w:rsidR="008F5790" w:rsidRPr="00140956" w:rsidRDefault="008F5790" w:rsidP="003406C8">
            <w:r w:rsidRPr="00140956">
              <w:t>Sha1RSA / Sha1</w:t>
            </w:r>
          </w:p>
        </w:tc>
        <w:tc>
          <w:tcPr>
            <w:tcW w:w="1559" w:type="dxa"/>
          </w:tcPr>
          <w:p w14:paraId="7963B598" w14:textId="77777777" w:rsidR="008F5790" w:rsidRPr="00140956" w:rsidRDefault="008F5790" w:rsidP="003406C8">
            <w:r w:rsidRPr="00140956">
              <w:t>1024</w:t>
            </w:r>
          </w:p>
        </w:tc>
      </w:tr>
      <w:tr w:rsidR="00140956" w:rsidRPr="00140956" w14:paraId="40AD85B8" w14:textId="77777777" w:rsidTr="008F5790">
        <w:tc>
          <w:tcPr>
            <w:tcW w:w="3369" w:type="dxa"/>
          </w:tcPr>
          <w:p w14:paraId="3E0C037F" w14:textId="77777777" w:rsidR="008F5790" w:rsidRPr="00140956" w:rsidRDefault="008F5790" w:rsidP="004A0F1E">
            <w:proofErr w:type="spellStart"/>
            <w:r w:rsidRPr="00140956">
              <w:t>Weblogic</w:t>
            </w:r>
            <w:proofErr w:type="spellEnd"/>
            <w:r w:rsidRPr="00140956">
              <w:t xml:space="preserve"> </w:t>
            </w:r>
            <w:r w:rsidR="004A0F1E">
              <w:t>servers</w:t>
            </w:r>
          </w:p>
        </w:tc>
        <w:tc>
          <w:tcPr>
            <w:tcW w:w="1842" w:type="dxa"/>
          </w:tcPr>
          <w:p w14:paraId="6DEEEEB6" w14:textId="77777777" w:rsidR="008F5790" w:rsidRPr="00140956" w:rsidRDefault="004A0F1E" w:rsidP="003406C8">
            <w:r w:rsidRPr="004A0F1E">
              <w:rPr>
                <w:highlight w:val="yellow"/>
              </w:rPr>
              <w:t>tbc</w:t>
            </w:r>
          </w:p>
        </w:tc>
        <w:tc>
          <w:tcPr>
            <w:tcW w:w="1843" w:type="dxa"/>
          </w:tcPr>
          <w:p w14:paraId="02489DAE" w14:textId="77777777" w:rsidR="008F5790" w:rsidRPr="00140956" w:rsidRDefault="008F5790" w:rsidP="003406C8">
            <w:r w:rsidRPr="00140956">
              <w:t xml:space="preserve">Sha1RSA / Sha1 </w:t>
            </w:r>
          </w:p>
        </w:tc>
        <w:tc>
          <w:tcPr>
            <w:tcW w:w="1559" w:type="dxa"/>
          </w:tcPr>
          <w:p w14:paraId="36D5BC82" w14:textId="77777777" w:rsidR="008F5790" w:rsidRPr="00140956" w:rsidRDefault="008F5790" w:rsidP="003406C8">
            <w:r w:rsidRPr="00140956">
              <w:t>2048</w:t>
            </w:r>
          </w:p>
        </w:tc>
      </w:tr>
      <w:tr w:rsidR="00140956" w:rsidRPr="00140956" w14:paraId="44056F2C" w14:textId="77777777" w:rsidTr="008F5790">
        <w:tc>
          <w:tcPr>
            <w:tcW w:w="3369" w:type="dxa"/>
          </w:tcPr>
          <w:p w14:paraId="5BEFC10E" w14:textId="77777777" w:rsidR="008F5790" w:rsidRPr="00140956" w:rsidRDefault="008F5790" w:rsidP="003406C8">
            <w:r w:rsidRPr="00140956">
              <w:t>Application, internal cert for signing jars</w:t>
            </w:r>
          </w:p>
        </w:tc>
        <w:tc>
          <w:tcPr>
            <w:tcW w:w="1842" w:type="dxa"/>
          </w:tcPr>
          <w:p w14:paraId="17CE0E6E" w14:textId="77777777" w:rsidR="008F5790" w:rsidRPr="00140956" w:rsidRDefault="008F5790" w:rsidP="003406C8">
            <w:proofErr w:type="spellStart"/>
            <w:r w:rsidRPr="00140956">
              <w:t>gswapp.jks</w:t>
            </w:r>
            <w:proofErr w:type="spellEnd"/>
          </w:p>
        </w:tc>
        <w:tc>
          <w:tcPr>
            <w:tcW w:w="1843" w:type="dxa"/>
          </w:tcPr>
          <w:p w14:paraId="570C4B5B" w14:textId="77777777" w:rsidR="008F5790" w:rsidRPr="00140956" w:rsidRDefault="008F5790" w:rsidP="003406C8">
            <w:r w:rsidRPr="00140956">
              <w:t>MD5/Sha1</w:t>
            </w:r>
          </w:p>
        </w:tc>
        <w:tc>
          <w:tcPr>
            <w:tcW w:w="1559" w:type="dxa"/>
          </w:tcPr>
          <w:p w14:paraId="0DB3C125" w14:textId="77777777" w:rsidR="008F5790" w:rsidRPr="00140956" w:rsidRDefault="008F5790" w:rsidP="003406C8">
            <w:r w:rsidRPr="00140956">
              <w:t>1024</w:t>
            </w:r>
          </w:p>
        </w:tc>
      </w:tr>
      <w:tr w:rsidR="008F5790" w:rsidRPr="00140956" w14:paraId="1935CC85" w14:textId="77777777" w:rsidTr="008F5790">
        <w:tc>
          <w:tcPr>
            <w:tcW w:w="3369" w:type="dxa"/>
          </w:tcPr>
          <w:p w14:paraId="1F86D6CF" w14:textId="77777777" w:rsidR="008F5790" w:rsidRPr="00140956" w:rsidRDefault="008F5790" w:rsidP="00F67DB6">
            <w:r w:rsidRPr="00140956">
              <w:t xml:space="preserve">Unix Servers – </w:t>
            </w:r>
            <w:proofErr w:type="spellStart"/>
            <w:r w:rsidRPr="00140956">
              <w:t>sftp</w:t>
            </w:r>
            <w:proofErr w:type="spellEnd"/>
            <w:r w:rsidRPr="00140956">
              <w:t xml:space="preserve"> on </w:t>
            </w:r>
            <w:r w:rsidR="00F67DB6">
              <w:t>RHEL</w:t>
            </w:r>
            <w:r w:rsidR="00F67DB6" w:rsidRPr="00140956">
              <w:t xml:space="preserve"> </w:t>
            </w:r>
          </w:p>
        </w:tc>
        <w:tc>
          <w:tcPr>
            <w:tcW w:w="1842" w:type="dxa"/>
          </w:tcPr>
          <w:p w14:paraId="12EB854A" w14:textId="77777777" w:rsidR="008F5790" w:rsidRPr="00140956" w:rsidRDefault="008F5790" w:rsidP="003406C8"/>
        </w:tc>
        <w:tc>
          <w:tcPr>
            <w:tcW w:w="1843" w:type="dxa"/>
          </w:tcPr>
          <w:p w14:paraId="7065234C" w14:textId="77777777" w:rsidR="008F5790" w:rsidRPr="00140956" w:rsidRDefault="008F5790" w:rsidP="003406C8">
            <w:proofErr w:type="spellStart"/>
            <w:r w:rsidRPr="00140956">
              <w:t>aes</w:t>
            </w:r>
            <w:proofErr w:type="spellEnd"/>
            <w:r w:rsidRPr="00140956">
              <w:t xml:space="preserve"> / </w:t>
            </w:r>
            <w:proofErr w:type="spellStart"/>
            <w:r w:rsidRPr="00140956">
              <w:t>ssh-rsa</w:t>
            </w:r>
            <w:proofErr w:type="spellEnd"/>
          </w:p>
        </w:tc>
        <w:tc>
          <w:tcPr>
            <w:tcW w:w="1559" w:type="dxa"/>
          </w:tcPr>
          <w:p w14:paraId="73081C62" w14:textId="77777777" w:rsidR="008F5790" w:rsidRPr="00140956" w:rsidRDefault="008F5790" w:rsidP="003406C8">
            <w:r w:rsidRPr="00140956">
              <w:t>2048</w:t>
            </w:r>
          </w:p>
        </w:tc>
      </w:tr>
    </w:tbl>
    <w:p w14:paraId="3FF3D9F7" w14:textId="77777777" w:rsidR="009152DB" w:rsidRPr="00140956" w:rsidRDefault="009152DB" w:rsidP="003406C8">
      <w:pPr>
        <w:rPr>
          <w:lang w:val="en-GB"/>
        </w:rPr>
      </w:pPr>
    </w:p>
    <w:p w14:paraId="08FDB5CC" w14:textId="77777777" w:rsidR="00EA7F53" w:rsidRPr="00140956" w:rsidRDefault="008F5790" w:rsidP="003406C8">
      <w:pPr>
        <w:rPr>
          <w:lang w:val="en-GB"/>
        </w:rPr>
      </w:pPr>
      <w:r w:rsidRPr="00140956">
        <w:rPr>
          <w:lang w:val="en-GB"/>
        </w:rPr>
        <w:t xml:space="preserve">Several certificates are 1024 </w:t>
      </w:r>
      <w:proofErr w:type="gramStart"/>
      <w:r w:rsidRPr="00140956">
        <w:rPr>
          <w:lang w:val="en-GB"/>
        </w:rPr>
        <w:t>bits,</w:t>
      </w:r>
      <w:proofErr w:type="gramEnd"/>
      <w:r w:rsidRPr="00140956">
        <w:rPr>
          <w:lang w:val="en-GB"/>
        </w:rPr>
        <w:t xml:space="preserve"> these will be upgraded to 2048 when they expire.</w:t>
      </w:r>
    </w:p>
    <w:p w14:paraId="0833F727" w14:textId="77777777" w:rsidR="008F5790" w:rsidRPr="00140956" w:rsidRDefault="008F5790" w:rsidP="003406C8">
      <w:pPr>
        <w:rPr>
          <w:lang w:val="en-GB"/>
        </w:rPr>
      </w:pPr>
    </w:p>
    <w:p w14:paraId="4C9D54CE" w14:textId="77777777" w:rsidR="00EA7F53" w:rsidRPr="00140956" w:rsidRDefault="003B607C" w:rsidP="003B607C">
      <w:pPr>
        <w:pStyle w:val="Heading4"/>
        <w:rPr>
          <w:lang w:val="en-GB"/>
        </w:rPr>
      </w:pPr>
      <w:r w:rsidRPr="00140956">
        <w:rPr>
          <w:lang w:val="en-GB"/>
        </w:rPr>
        <w:t>Citrix</w:t>
      </w:r>
      <w:r w:rsidR="008026F5" w:rsidRPr="00140956">
        <w:rPr>
          <w:lang w:val="en-GB"/>
        </w:rPr>
        <w:t xml:space="preserve"> </w:t>
      </w:r>
      <w:r w:rsidR="000812EA">
        <w:rPr>
          <w:lang w:val="en-GB"/>
        </w:rPr>
        <w:t>remote access</w:t>
      </w:r>
    </w:p>
    <w:p w14:paraId="4ACB412C" w14:textId="77777777" w:rsidR="003B607C" w:rsidRPr="00140956" w:rsidRDefault="003B607C" w:rsidP="003B607C">
      <w:pPr>
        <w:rPr>
          <w:lang w:val="en-GB"/>
        </w:rPr>
      </w:pPr>
    </w:p>
    <w:p w14:paraId="729002C2" w14:textId="77777777" w:rsidR="003B607C" w:rsidRPr="00140956" w:rsidRDefault="003B607C" w:rsidP="003B607C">
      <w:pPr>
        <w:rPr>
          <w:lang w:val="en-GB"/>
        </w:rPr>
      </w:pPr>
      <w:r w:rsidRPr="00140956">
        <w:rPr>
          <w:lang w:val="en-GB"/>
        </w:rPr>
        <w:lastRenderedPageBreak/>
        <w:t xml:space="preserve">The security standards for Oracle databases require encrypted access from the client to the server.  </w:t>
      </w:r>
      <w:r w:rsidR="008026F5" w:rsidRPr="00140956">
        <w:rPr>
          <w:lang w:val="en-GB"/>
        </w:rPr>
        <w:t>The s</w:t>
      </w:r>
      <w:r w:rsidRPr="00140956">
        <w:rPr>
          <w:lang w:val="en-GB"/>
        </w:rPr>
        <w:t xml:space="preserve">uggestion for this is to install the Oracle ASO product.  This has </w:t>
      </w:r>
      <w:r w:rsidRPr="000812EA">
        <w:rPr>
          <w:u w:val="single"/>
          <w:lang w:val="en-GB"/>
        </w:rPr>
        <w:t>not</w:t>
      </w:r>
      <w:r w:rsidRPr="00140956">
        <w:rPr>
          <w:lang w:val="en-GB"/>
        </w:rPr>
        <w:t xml:space="preserve"> been adopted for GSW.  </w:t>
      </w:r>
      <w:r w:rsidR="008026F5" w:rsidRPr="00140956">
        <w:rPr>
          <w:lang w:val="en-GB"/>
        </w:rPr>
        <w:t>Connections to the Oracle listener from outside the data</w:t>
      </w:r>
      <w:r w:rsidR="00D36861" w:rsidRPr="00140956">
        <w:rPr>
          <w:lang w:val="en-GB"/>
        </w:rPr>
        <w:t xml:space="preserve"> </w:t>
      </w:r>
      <w:r w:rsidR="008026F5" w:rsidRPr="00140956">
        <w:rPr>
          <w:lang w:val="en-GB"/>
        </w:rPr>
        <w:t>cent</w:t>
      </w:r>
      <w:r w:rsidR="00AC4324" w:rsidRPr="00140956">
        <w:rPr>
          <w:lang w:val="en-GB"/>
        </w:rPr>
        <w:t>re</w:t>
      </w:r>
      <w:r w:rsidR="008026F5" w:rsidRPr="00140956">
        <w:rPr>
          <w:lang w:val="en-GB"/>
        </w:rPr>
        <w:t>s will not be allowed.  HP support staff needing to access the database will first need to connect to Citrix servers in China and run the connections from there.  This will satisfy the security standard.</w:t>
      </w:r>
    </w:p>
    <w:p w14:paraId="19C6BB26" w14:textId="77777777" w:rsidR="00C2406E" w:rsidRPr="00140956" w:rsidRDefault="00C2406E" w:rsidP="003406C8">
      <w:pPr>
        <w:rPr>
          <w:lang w:val="en-GB"/>
        </w:rPr>
      </w:pPr>
    </w:p>
    <w:p w14:paraId="78065F38" w14:textId="77777777" w:rsidR="000F5840" w:rsidRPr="00140956" w:rsidRDefault="000F5840">
      <w:pPr>
        <w:pStyle w:val="Heading3"/>
        <w:tabs>
          <w:tab w:val="num" w:pos="1440"/>
        </w:tabs>
        <w:rPr>
          <w:lang w:val="en-GB"/>
        </w:rPr>
      </w:pPr>
      <w:bookmarkStart w:id="307" w:name="_Toc535997042"/>
      <w:r w:rsidRPr="00140956">
        <w:rPr>
          <w:lang w:val="en-GB"/>
        </w:rPr>
        <w:t>External Channels</w:t>
      </w:r>
      <w:bookmarkEnd w:id="307"/>
    </w:p>
    <w:p w14:paraId="277FCCF3" w14:textId="77777777" w:rsidR="000F5840" w:rsidRPr="00140956" w:rsidRDefault="000F5840" w:rsidP="0010086A">
      <w:pPr>
        <w:pStyle w:val="Info"/>
      </w:pPr>
      <w:r w:rsidRPr="00140956">
        <w:t xml:space="preserve">[Indicate the architectural configuration for the external presentation channels (telephony, wireless, portal, etc.) service and how it inter-operates with </w:t>
      </w:r>
      <w:r w:rsidR="00D36D30" w:rsidRPr="00140956">
        <w:t xml:space="preserve">GM </w:t>
      </w:r>
      <w:proofErr w:type="spellStart"/>
      <w:r w:rsidR="00D36D30" w:rsidRPr="00140956">
        <w:t>Financial</w:t>
      </w:r>
      <w:r w:rsidRPr="00140956">
        <w:t>’s</w:t>
      </w:r>
      <w:proofErr w:type="spellEnd"/>
      <w:r w:rsidRPr="00140956">
        <w:t xml:space="preserve"> overall infrastructure.]</w:t>
      </w:r>
    </w:p>
    <w:p w14:paraId="6CE64571" w14:textId="77777777" w:rsidR="000F5840" w:rsidRPr="00140956" w:rsidRDefault="000F5840" w:rsidP="003406C8">
      <w:pPr>
        <w:rPr>
          <w:lang w:val="en-GB"/>
        </w:rPr>
      </w:pPr>
    </w:p>
    <w:p w14:paraId="5902DE9C" w14:textId="77777777" w:rsidR="000F5840" w:rsidRPr="00140956" w:rsidRDefault="000F5840" w:rsidP="003406C8">
      <w:pPr>
        <w:rPr>
          <w:lang w:val="en-GB"/>
        </w:rPr>
      </w:pPr>
      <w:proofErr w:type="gramStart"/>
      <w:r w:rsidRPr="00140956">
        <w:rPr>
          <w:lang w:val="en-GB"/>
        </w:rPr>
        <w:t>None.</w:t>
      </w:r>
      <w:proofErr w:type="gramEnd"/>
    </w:p>
    <w:p w14:paraId="5E22E980" w14:textId="77777777" w:rsidR="000F5840" w:rsidRPr="00140956" w:rsidRDefault="000F5840">
      <w:pPr>
        <w:pStyle w:val="Heading3"/>
        <w:tabs>
          <w:tab w:val="num" w:pos="1440"/>
        </w:tabs>
        <w:rPr>
          <w:lang w:val="en-GB"/>
        </w:rPr>
      </w:pPr>
      <w:bookmarkStart w:id="308" w:name="_Toc535997043"/>
      <w:r w:rsidRPr="00140956">
        <w:rPr>
          <w:lang w:val="en-GB"/>
        </w:rPr>
        <w:t>System Monitoring</w:t>
      </w:r>
      <w:bookmarkEnd w:id="308"/>
    </w:p>
    <w:p w14:paraId="7C64C3BD" w14:textId="77777777" w:rsidR="000F5840" w:rsidRPr="00140956" w:rsidRDefault="000F5840" w:rsidP="0010086A">
      <w:pPr>
        <w:pStyle w:val="Info"/>
      </w:pPr>
      <w:r w:rsidRPr="00140956">
        <w:t>[Indicate the approach taken to provide infrastructure and application monitoring services (events, alerts, filtering, etc.) during integrated testing and production.]</w:t>
      </w:r>
    </w:p>
    <w:p w14:paraId="40B62D9C" w14:textId="77777777" w:rsidR="000F5840" w:rsidRPr="00140956" w:rsidRDefault="000F5840" w:rsidP="003406C8">
      <w:pPr>
        <w:rPr>
          <w:lang w:val="en-GB"/>
        </w:rPr>
      </w:pPr>
    </w:p>
    <w:p w14:paraId="28008E91" w14:textId="77777777" w:rsidR="000F5840" w:rsidRPr="00140956" w:rsidRDefault="000F5840" w:rsidP="003406C8">
      <w:pPr>
        <w:rPr>
          <w:lang w:val="en-GB"/>
        </w:rPr>
      </w:pPr>
      <w:r w:rsidRPr="00140956">
        <w:rPr>
          <w:lang w:val="en-GB"/>
        </w:rPr>
        <w:t xml:space="preserve">There is automatic monitoring in place to report file systems exceeding limits, application &amp; database processes ceasing. HP Operations </w:t>
      </w:r>
      <w:proofErr w:type="gramStart"/>
      <w:r w:rsidRPr="00140956">
        <w:rPr>
          <w:lang w:val="en-GB"/>
        </w:rPr>
        <w:t>staff escalate</w:t>
      </w:r>
      <w:proofErr w:type="gramEnd"/>
      <w:r w:rsidRPr="00140956">
        <w:rPr>
          <w:lang w:val="en-GB"/>
        </w:rPr>
        <w:t xml:space="preserve"> any of these alerts to the support teams but in addition the support teams are alerted automatically by email. HP Operations are also alerted to batch failures. If the batch failures occur during the business day operations raise a case with the </w:t>
      </w:r>
      <w:r w:rsidRPr="00EA292D">
        <w:t>European GM</w:t>
      </w:r>
      <w:r w:rsidR="00D94E69" w:rsidRPr="00EA292D">
        <w:t>F</w:t>
      </w:r>
      <w:r w:rsidRPr="00EA292D">
        <w:t xml:space="preserve"> helpdesk</w:t>
      </w:r>
      <w:r w:rsidRPr="00140956">
        <w:rPr>
          <w:lang w:val="en-GB"/>
        </w:rPr>
        <w:t xml:space="preserve"> for onward routing to the support team. If out of hours HP </w:t>
      </w:r>
      <w:proofErr w:type="gramStart"/>
      <w:r w:rsidRPr="00140956">
        <w:rPr>
          <w:lang w:val="en-GB"/>
        </w:rPr>
        <w:t>Operations  escalate</w:t>
      </w:r>
      <w:proofErr w:type="gramEnd"/>
      <w:r w:rsidRPr="00140956">
        <w:rPr>
          <w:lang w:val="en-GB"/>
        </w:rPr>
        <w:t xml:space="preserve"> direct to the support teams.</w:t>
      </w:r>
    </w:p>
    <w:p w14:paraId="386A22CC" w14:textId="77777777" w:rsidR="000F5840" w:rsidRPr="00140956" w:rsidRDefault="000F5840" w:rsidP="003406C8">
      <w:pPr>
        <w:rPr>
          <w:lang w:val="en-GB"/>
        </w:rPr>
      </w:pPr>
    </w:p>
    <w:p w14:paraId="5AC5C8F2" w14:textId="77777777" w:rsidR="000F5840" w:rsidRPr="00140956" w:rsidRDefault="000F5840" w:rsidP="003406C8">
      <w:pPr>
        <w:rPr>
          <w:lang w:val="en-GB"/>
        </w:rPr>
      </w:pPr>
      <w:r w:rsidRPr="00F67DB6">
        <w:rPr>
          <w:lang w:val="en-GB"/>
        </w:rPr>
        <w:t xml:space="preserve">HP </w:t>
      </w:r>
      <w:r w:rsidR="00F67DB6" w:rsidRPr="00F67DB6">
        <w:rPr>
          <w:lang w:val="en-GB"/>
        </w:rPr>
        <w:t xml:space="preserve">middleware </w:t>
      </w:r>
      <w:r w:rsidRPr="00F67DB6">
        <w:rPr>
          <w:lang w:val="en-GB"/>
        </w:rPr>
        <w:t>team (who provide web hosting for the GS Wholesale sub-system Wholesale Online) also provide automatic monitoring of the WO websites.</w:t>
      </w:r>
    </w:p>
    <w:p w14:paraId="70BAC7C6" w14:textId="77777777" w:rsidR="000F5840" w:rsidRPr="00140956" w:rsidRDefault="000F5840" w:rsidP="003406C8">
      <w:pPr>
        <w:rPr>
          <w:lang w:val="en-GB"/>
        </w:rPr>
      </w:pPr>
    </w:p>
    <w:p w14:paraId="488EEB4B" w14:textId="77777777" w:rsidR="000F5840" w:rsidRPr="00140956" w:rsidRDefault="000F5840" w:rsidP="003406C8">
      <w:pPr>
        <w:rPr>
          <w:lang w:val="en-GB"/>
        </w:rPr>
      </w:pPr>
      <w:r w:rsidRPr="00140956">
        <w:rPr>
          <w:lang w:val="en-GB"/>
        </w:rPr>
        <w:t xml:space="preserve">GSW Sustain supplement the above monitoring with an automated monitoring tool, the Scheduled Live Environment </w:t>
      </w:r>
      <w:proofErr w:type="spellStart"/>
      <w:r w:rsidRPr="00140956">
        <w:rPr>
          <w:lang w:val="en-GB"/>
        </w:rPr>
        <w:t>Poller</w:t>
      </w:r>
      <w:proofErr w:type="spellEnd"/>
      <w:r w:rsidR="00AC4324" w:rsidRPr="00140956">
        <w:rPr>
          <w:lang w:val="en-GB"/>
        </w:rPr>
        <w:t xml:space="preserve"> (SCHLEP)</w:t>
      </w:r>
      <w:r w:rsidRPr="00140956">
        <w:rPr>
          <w:lang w:val="en-GB"/>
        </w:rPr>
        <w:t>, which regularly monitors all aspects of the GSW system (Wholesale Online, GSS and WAS interfaces, COBOL and Java Application server) and reports warnings directly to GSW Sustain when necessary.</w:t>
      </w:r>
    </w:p>
    <w:p w14:paraId="2DE57989" w14:textId="77777777" w:rsidR="000F5840" w:rsidRPr="00140956" w:rsidRDefault="000F5840" w:rsidP="003406C8">
      <w:pPr>
        <w:rPr>
          <w:lang w:val="en-GB"/>
        </w:rPr>
      </w:pPr>
    </w:p>
    <w:p w14:paraId="577435B7" w14:textId="77777777" w:rsidR="000F5840" w:rsidRPr="00140956" w:rsidRDefault="000F5840" w:rsidP="003406C8">
      <w:pPr>
        <w:rPr>
          <w:lang w:val="en-GB"/>
        </w:rPr>
      </w:pPr>
      <w:r w:rsidRPr="00140956">
        <w:rPr>
          <w:lang w:val="en-GB"/>
        </w:rPr>
        <w:t>In further addition to the above, the level 2 support teams carry out early morning, afternoon and evening checks to ensure the application is working correctly and that all the required batch jobs are either complete or ready to run.</w:t>
      </w:r>
    </w:p>
    <w:p w14:paraId="203D891F" w14:textId="77777777" w:rsidR="000F5840" w:rsidRPr="00140956" w:rsidRDefault="000F5840" w:rsidP="003406C8">
      <w:pPr>
        <w:rPr>
          <w:lang w:val="en-GB"/>
        </w:rPr>
      </w:pPr>
    </w:p>
    <w:p w14:paraId="73C2235B" w14:textId="77777777" w:rsidR="000F5840" w:rsidRPr="00140956" w:rsidRDefault="000F5840" w:rsidP="003406C8">
      <w:pPr>
        <w:rPr>
          <w:lang w:val="en-GB"/>
        </w:rPr>
      </w:pPr>
      <w:r w:rsidRPr="00140956">
        <w:rPr>
          <w:lang w:val="en-GB"/>
        </w:rPr>
        <w:t xml:space="preserve">HP Operations escalate either to the help desk (in business hours) or directly to level 2 support if out of hours. Level 2 </w:t>
      </w:r>
      <w:proofErr w:type="gramStart"/>
      <w:r w:rsidRPr="00140956">
        <w:rPr>
          <w:lang w:val="en-GB"/>
        </w:rPr>
        <w:t>support</w:t>
      </w:r>
      <w:proofErr w:type="gramEnd"/>
      <w:r w:rsidRPr="00140956">
        <w:rPr>
          <w:lang w:val="en-GB"/>
        </w:rPr>
        <w:t xml:space="preserve"> will escalate to level 3 support if they cannot resolve the problem. If the problem is a severity 1, 2 or 3 incident it is also escalated to the application delivery manager </w:t>
      </w:r>
      <w:r w:rsidRPr="00EA292D">
        <w:t>and production environment manager. For severity 1 or 2 incidents the problem will be escalated to GM</w:t>
      </w:r>
      <w:r w:rsidR="0088376C" w:rsidRPr="00EA292D">
        <w:t>F</w:t>
      </w:r>
      <w:r w:rsidRPr="00EA292D">
        <w:t xml:space="preserve"> IS</w:t>
      </w:r>
      <w:r w:rsidRPr="00140956">
        <w:rPr>
          <w:lang w:val="en-GB"/>
        </w:rPr>
        <w:t xml:space="preserve">&amp;S. For severity 1 </w:t>
      </w:r>
      <w:proofErr w:type="gramStart"/>
      <w:r w:rsidRPr="00140956">
        <w:rPr>
          <w:lang w:val="en-GB"/>
        </w:rPr>
        <w:t>incidents</w:t>
      </w:r>
      <w:proofErr w:type="gramEnd"/>
      <w:r w:rsidRPr="00140956">
        <w:rPr>
          <w:lang w:val="en-GB"/>
        </w:rPr>
        <w:t xml:space="preserve"> the RTOP/Playbook process will be followed (ref. GSW </w:t>
      </w:r>
      <w:proofErr w:type="spellStart"/>
      <w:r w:rsidRPr="00140956">
        <w:rPr>
          <w:lang w:val="en-GB"/>
        </w:rPr>
        <w:t>Runbook</w:t>
      </w:r>
      <w:proofErr w:type="spellEnd"/>
      <w:r w:rsidRPr="00140956">
        <w:rPr>
          <w:lang w:val="en-GB"/>
        </w:rPr>
        <w:t>).</w:t>
      </w:r>
    </w:p>
    <w:p w14:paraId="79D343A1" w14:textId="77777777" w:rsidR="000F5840" w:rsidRPr="00140956" w:rsidRDefault="000F5840" w:rsidP="003406C8"/>
    <w:p w14:paraId="38D67525" w14:textId="77777777" w:rsidR="000F5840" w:rsidRPr="00140956" w:rsidRDefault="000F5840" w:rsidP="003406C8">
      <w:r w:rsidRPr="00140956">
        <w:t xml:space="preserve">Log files are </w:t>
      </w:r>
      <w:r w:rsidRPr="000812EA">
        <w:rPr>
          <w:u w:val="single"/>
        </w:rPr>
        <w:t>not</w:t>
      </w:r>
      <w:r w:rsidRPr="00140956">
        <w:t xml:space="preserve"> monitored automatically.</w:t>
      </w:r>
    </w:p>
    <w:p w14:paraId="1658D773" w14:textId="77777777" w:rsidR="000F5840" w:rsidRPr="00140956" w:rsidRDefault="000F5840">
      <w:pPr>
        <w:pStyle w:val="Heading3"/>
        <w:tabs>
          <w:tab w:val="num" w:pos="1440"/>
        </w:tabs>
        <w:rPr>
          <w:lang w:val="en-GB"/>
        </w:rPr>
      </w:pPr>
      <w:bookmarkStart w:id="309" w:name="_Toc535997044"/>
      <w:r w:rsidRPr="00140956">
        <w:rPr>
          <w:lang w:val="en-GB"/>
        </w:rPr>
        <w:t>System Logging</w:t>
      </w:r>
    </w:p>
    <w:p w14:paraId="694E036F" w14:textId="77777777" w:rsidR="000F5840" w:rsidRPr="00140956" w:rsidRDefault="000F5840" w:rsidP="0010086A">
      <w:pPr>
        <w:pStyle w:val="Info"/>
      </w:pPr>
      <w:r w:rsidRPr="00140956">
        <w:t>[Indicate the approach taken to provide infrastructure and application logging services (logging alerts, etc.) during integrated testing and production.]</w:t>
      </w:r>
    </w:p>
    <w:p w14:paraId="70E69D0D" w14:textId="77777777" w:rsidR="000F5840" w:rsidRPr="00140956" w:rsidRDefault="000F5840" w:rsidP="003406C8">
      <w:pPr>
        <w:rPr>
          <w:lang w:val="en-GB"/>
        </w:rPr>
      </w:pPr>
    </w:p>
    <w:p w14:paraId="5A23F2DB" w14:textId="77777777" w:rsidR="000F5840" w:rsidRPr="00140956" w:rsidRDefault="000F5840" w:rsidP="003406C8">
      <w:pPr>
        <w:rPr>
          <w:lang w:val="en-GB"/>
        </w:rPr>
      </w:pPr>
      <w:r w:rsidRPr="00140956">
        <w:rPr>
          <w:lang w:val="en-GB"/>
        </w:rPr>
        <w:t xml:space="preserve">GSW implements a file-based approach using the open source Java logging API, </w:t>
      </w:r>
      <w:r w:rsidRPr="00140956">
        <w:rPr>
          <w:i/>
          <w:lang w:val="en-GB"/>
        </w:rPr>
        <w:t>log4j</w:t>
      </w:r>
      <w:r w:rsidRPr="00140956">
        <w:rPr>
          <w:lang w:val="en-GB"/>
        </w:rPr>
        <w:t>. Log files are available to support staff for the purposes of investigation into production issues. Logging detail levels on the application server can be changed “</w:t>
      </w:r>
      <w:r w:rsidR="000812EA">
        <w:rPr>
          <w:lang w:val="en-GB"/>
        </w:rPr>
        <w:t>in-flight</w:t>
      </w:r>
      <w:r w:rsidRPr="00140956">
        <w:rPr>
          <w:lang w:val="en-GB"/>
        </w:rPr>
        <w:t xml:space="preserve">” using the application support console, </w:t>
      </w:r>
      <w:proofErr w:type="spellStart"/>
      <w:r w:rsidRPr="00140956">
        <w:rPr>
          <w:lang w:val="en-GB"/>
        </w:rPr>
        <w:t>JConsole</w:t>
      </w:r>
      <w:proofErr w:type="spellEnd"/>
      <w:r w:rsidRPr="00140956">
        <w:rPr>
          <w:lang w:val="en-GB"/>
        </w:rPr>
        <w:t>, if necessary.</w:t>
      </w:r>
    </w:p>
    <w:p w14:paraId="3028B492" w14:textId="77777777" w:rsidR="000F5840" w:rsidRPr="00140956" w:rsidRDefault="000F5840" w:rsidP="003406C8">
      <w:pPr>
        <w:rPr>
          <w:lang w:val="en-GB"/>
        </w:rPr>
      </w:pPr>
    </w:p>
    <w:p w14:paraId="24A405EE" w14:textId="77777777" w:rsidR="000F5840" w:rsidRPr="00140956" w:rsidRDefault="000F5840" w:rsidP="003406C8">
      <w:pPr>
        <w:rPr>
          <w:lang w:val="en-GB"/>
        </w:rPr>
      </w:pPr>
      <w:r w:rsidRPr="00140956">
        <w:rPr>
          <w:lang w:val="en-GB"/>
        </w:rPr>
        <w:lastRenderedPageBreak/>
        <w:t xml:space="preserve">Offline batch jobs also maintain log file of their activity, and report success/return codes to TNG. TNG monitors running jobs and quickly raises automated alerts should job return codes indicate failure. The GSW </w:t>
      </w:r>
      <w:proofErr w:type="spellStart"/>
      <w:r w:rsidRPr="00140956">
        <w:rPr>
          <w:lang w:val="en-GB"/>
        </w:rPr>
        <w:t>Runbook</w:t>
      </w:r>
      <w:proofErr w:type="spellEnd"/>
      <w:r w:rsidRPr="00140956">
        <w:rPr>
          <w:lang w:val="en-GB"/>
        </w:rPr>
        <w:t xml:space="preserve"> identifies the location of application log files for the batch processes.  (See References)</w:t>
      </w:r>
    </w:p>
    <w:p w14:paraId="43843A7A" w14:textId="77777777" w:rsidR="000F5840" w:rsidRPr="00140956" w:rsidRDefault="000F5840">
      <w:pPr>
        <w:rPr>
          <w:lang w:val="en-GB"/>
        </w:rPr>
      </w:pPr>
    </w:p>
    <w:p w14:paraId="42C42AF1" w14:textId="77777777" w:rsidR="000F5840" w:rsidRPr="00140956" w:rsidRDefault="000F5840">
      <w:pPr>
        <w:rPr>
          <w:lang w:val="en-GB"/>
        </w:rPr>
      </w:pPr>
    </w:p>
    <w:p w14:paraId="7AB04A78" w14:textId="77777777" w:rsidR="000F5840" w:rsidRPr="00140956" w:rsidRDefault="000F5840">
      <w:pPr>
        <w:pStyle w:val="Heading1"/>
        <w:tabs>
          <w:tab w:val="num" w:pos="720"/>
        </w:tabs>
        <w:rPr>
          <w:lang w:val="en-GB"/>
        </w:rPr>
      </w:pPr>
      <w:r w:rsidRPr="00140956">
        <w:rPr>
          <w:lang w:val="en-GB"/>
        </w:rPr>
        <w:br w:type="page"/>
      </w:r>
      <w:bookmarkStart w:id="310" w:name="_Toc294083312"/>
      <w:bookmarkStart w:id="311" w:name="_Toc302124637"/>
      <w:bookmarkStart w:id="312" w:name="_Toc365448908"/>
      <w:r w:rsidRPr="00140956">
        <w:rPr>
          <w:lang w:val="en-GB"/>
        </w:rPr>
        <w:lastRenderedPageBreak/>
        <w:t>Implementation View</w:t>
      </w:r>
      <w:bookmarkEnd w:id="309"/>
      <w:bookmarkEnd w:id="310"/>
      <w:bookmarkEnd w:id="311"/>
      <w:bookmarkEnd w:id="312"/>
    </w:p>
    <w:p w14:paraId="5825E583" w14:textId="77777777" w:rsidR="000F5840" w:rsidRPr="00140956" w:rsidRDefault="000F5840" w:rsidP="0010086A">
      <w:pPr>
        <w:pStyle w:val="Info"/>
      </w:pPr>
      <w:r w:rsidRPr="00140956">
        <w:t>[Describe the overall structure of the implementation model, and decomposition of the system into layers and subsystems as viewed from a software development perspective.  Indicate how subsystems are assembled and augmented as the project implementation progresses. This section also provides a package/component view that guides software development and assembly of the system in accordance with the system’s Project Plan.</w:t>
      </w:r>
    </w:p>
    <w:p w14:paraId="40E2BF9C" w14:textId="77777777" w:rsidR="000F5840" w:rsidRPr="00140956" w:rsidRDefault="000F5840" w:rsidP="0010086A">
      <w:pPr>
        <w:pStyle w:val="Info"/>
      </w:pPr>
      <w:r w:rsidRPr="00140956">
        <w:t xml:space="preserve">If COTS extensions are included, then show how the constituent COTS components are phased-in and interconnected during the assembly process. </w:t>
      </w:r>
    </w:p>
    <w:p w14:paraId="55DDA886" w14:textId="77777777" w:rsidR="000F5840" w:rsidRPr="00140956" w:rsidRDefault="000F5840" w:rsidP="0010086A">
      <w:pPr>
        <w:pStyle w:val="Info"/>
      </w:pPr>
      <w:r w:rsidRPr="00140956">
        <w:t xml:space="preserve">Each architectural diagram should be accompanied with a description. Refer to Appendix </w:t>
      </w:r>
      <w:proofErr w:type="gramStart"/>
      <w:r w:rsidRPr="00140956">
        <w:t>A ]</w:t>
      </w:r>
      <w:proofErr w:type="gramEnd"/>
    </w:p>
    <w:p w14:paraId="33970940" w14:textId="77777777" w:rsidR="000F5840" w:rsidRPr="00140956" w:rsidRDefault="000F5840" w:rsidP="006A452E">
      <w:pPr>
        <w:rPr>
          <w:lang w:val="en-GB"/>
        </w:rPr>
      </w:pPr>
    </w:p>
    <w:p w14:paraId="444ABDA8" w14:textId="77777777" w:rsidR="000F5840" w:rsidRPr="00140956" w:rsidRDefault="000F5840" w:rsidP="00973B13">
      <w:pPr>
        <w:rPr>
          <w:lang w:val="en-GB"/>
        </w:rPr>
      </w:pPr>
      <w:r w:rsidRPr="00140956">
        <w:rPr>
          <w:lang w:val="en-GB"/>
        </w:rPr>
        <w:t>Production implementations are generally carried out on all regional packages on the same date, organising each region’s deployment to take place during the usual overnight batch cycle downtime so that no online users are affected.  Sometimes</w:t>
      </w:r>
      <w:r w:rsidR="00C01503" w:rsidRPr="00140956">
        <w:rPr>
          <w:lang w:val="en-GB"/>
        </w:rPr>
        <w:t xml:space="preserve"> for point releases</w:t>
      </w:r>
      <w:r w:rsidRPr="00140956">
        <w:rPr>
          <w:lang w:val="en-GB"/>
        </w:rPr>
        <w:t>, if only one region is affected by a change then just that one will have the new deployment of the application installed.</w:t>
      </w:r>
    </w:p>
    <w:p w14:paraId="025AB4F8" w14:textId="77777777" w:rsidR="000F5840" w:rsidRPr="00140956" w:rsidRDefault="000F5840">
      <w:pPr>
        <w:pStyle w:val="Heading2"/>
        <w:tabs>
          <w:tab w:val="num" w:pos="1080"/>
        </w:tabs>
        <w:rPr>
          <w:lang w:val="en-GB"/>
        </w:rPr>
      </w:pPr>
      <w:bookmarkStart w:id="313" w:name="_Toc302124638"/>
      <w:bookmarkStart w:id="314" w:name="_Toc303845771"/>
      <w:bookmarkStart w:id="315" w:name="_Toc303845877"/>
      <w:bookmarkStart w:id="316" w:name="_Toc302124639"/>
      <w:bookmarkStart w:id="317" w:name="_Toc303845772"/>
      <w:bookmarkStart w:id="318" w:name="_Toc303845878"/>
      <w:bookmarkStart w:id="319" w:name="_Toc535997046"/>
      <w:bookmarkStart w:id="320" w:name="_Toc294083313"/>
      <w:bookmarkStart w:id="321" w:name="_Toc302124640"/>
      <w:bookmarkStart w:id="322" w:name="_Toc365448909"/>
      <w:bookmarkEnd w:id="313"/>
      <w:bookmarkEnd w:id="314"/>
      <w:bookmarkEnd w:id="315"/>
      <w:bookmarkEnd w:id="316"/>
      <w:bookmarkEnd w:id="317"/>
      <w:bookmarkEnd w:id="318"/>
      <w:r w:rsidRPr="00140956">
        <w:rPr>
          <w:lang w:val="en-GB"/>
        </w:rPr>
        <w:t>Packages/Components</w:t>
      </w:r>
      <w:bookmarkEnd w:id="319"/>
      <w:bookmarkEnd w:id="320"/>
      <w:bookmarkEnd w:id="321"/>
      <w:bookmarkEnd w:id="322"/>
      <w:r w:rsidRPr="00140956">
        <w:rPr>
          <w:lang w:val="en-GB"/>
        </w:rPr>
        <w:t xml:space="preserve"> </w:t>
      </w:r>
    </w:p>
    <w:p w14:paraId="6CDD46E3" w14:textId="77777777" w:rsidR="000F5840" w:rsidRPr="00140956" w:rsidRDefault="000F5840" w:rsidP="0010086A">
      <w:pPr>
        <w:pStyle w:val="Info"/>
      </w:pPr>
      <w:r w:rsidRPr="00140956">
        <w:t>[If component or service-oriented development is included then for each implementation package/component, include a subsection with its name, description and a diagram.</w:t>
      </w:r>
    </w:p>
    <w:p w14:paraId="7FF56687" w14:textId="77777777" w:rsidR="000F5840" w:rsidRPr="00140956" w:rsidRDefault="000F5840" w:rsidP="0010086A">
      <w:pPr>
        <w:pStyle w:val="Info"/>
      </w:pPr>
      <w:r w:rsidRPr="00140956">
        <w:t xml:space="preserve">If COTS extensions are included, then show how the custom code extensions are packaged and maintained within the native COTS development environment to ensure integration with the appropriate COTS modules/versions.] </w:t>
      </w:r>
    </w:p>
    <w:p w14:paraId="046B47C0" w14:textId="77777777" w:rsidR="000F5840" w:rsidRPr="00140956" w:rsidRDefault="000F5840">
      <w:pPr>
        <w:rPr>
          <w:lang w:val="en-GB"/>
        </w:rPr>
      </w:pPr>
    </w:p>
    <w:p w14:paraId="22AC4A39" w14:textId="77777777" w:rsidR="000F5840" w:rsidRPr="00140956" w:rsidRDefault="000F5840" w:rsidP="00973B13">
      <w:r w:rsidRPr="00140956">
        <w:t>The solution is divided into the following packaged components, these being areas of the application that are delivered and deployed in separate components or modules of work. Each component can be deployed ahead of, or behind, another as befits the application release schedule.</w:t>
      </w:r>
    </w:p>
    <w:p w14:paraId="46A82C65" w14:textId="77777777" w:rsidR="000F5840" w:rsidRPr="00140956" w:rsidRDefault="000F5840" w:rsidP="00973B13"/>
    <w:p w14:paraId="3CBC07AB" w14:textId="77777777" w:rsidR="000F5840" w:rsidRPr="00140956" w:rsidRDefault="000F5840" w:rsidP="00973B13">
      <w:r w:rsidRPr="00140956">
        <w:t>Some components may require no deployment for a given release (for example, a defect fix may deliver only an updated GSW</w:t>
      </w:r>
      <w:r w:rsidR="000812EA">
        <w:t xml:space="preserve"> &amp; </w:t>
      </w:r>
      <w:r w:rsidRPr="00140956">
        <w:t>WOL application deployment and require no changes to the database</w:t>
      </w:r>
      <w:r w:rsidR="00C01503" w:rsidRPr="00140956">
        <w:t xml:space="preserve"> or Parameters</w:t>
      </w:r>
      <w:r w:rsidRPr="00140956">
        <w:t>).</w:t>
      </w:r>
    </w:p>
    <w:p w14:paraId="147EF0F5" w14:textId="77777777" w:rsidR="000F5840" w:rsidRPr="00140956" w:rsidRDefault="000F5840" w:rsidP="00973B13"/>
    <w:p w14:paraId="64EEA591" w14:textId="77777777" w:rsidR="000F5840" w:rsidRPr="00140956" w:rsidRDefault="000F5840" w:rsidP="00973B13">
      <w:r w:rsidRPr="00140956">
        <w:t>Likewise, a release may introduce dependencies between two or more components that must be delivered into an environment at the same time (for example, a COBOL change may be linked with some database SQL updates which need to applied into an environment together).</w:t>
      </w:r>
    </w:p>
    <w:p w14:paraId="32529F37" w14:textId="77777777" w:rsidR="000F5840" w:rsidRPr="00140956" w:rsidRDefault="000F5840" w:rsidP="00973B1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5"/>
        <w:gridCol w:w="5251"/>
        <w:gridCol w:w="1701"/>
      </w:tblGrid>
      <w:tr w:rsidR="00140956" w:rsidRPr="00140956" w14:paraId="1D6BFB08" w14:textId="77777777" w:rsidTr="00EE1AD4">
        <w:trPr>
          <w:tblHeader/>
        </w:trPr>
        <w:tc>
          <w:tcPr>
            <w:tcW w:w="1378" w:type="dxa"/>
            <w:shd w:val="pct12" w:color="auto" w:fill="auto"/>
            <w:vAlign w:val="center"/>
          </w:tcPr>
          <w:p w14:paraId="26B2DE45" w14:textId="77777777" w:rsidR="000F5840" w:rsidRPr="00140956" w:rsidRDefault="000F5840" w:rsidP="00EE1AD4">
            <w:pPr>
              <w:jc w:val="center"/>
              <w:rPr>
                <w:b/>
              </w:rPr>
            </w:pPr>
            <w:r w:rsidRPr="00140956">
              <w:rPr>
                <w:b/>
              </w:rPr>
              <w:t>Item</w:t>
            </w:r>
          </w:p>
        </w:tc>
        <w:tc>
          <w:tcPr>
            <w:tcW w:w="5251" w:type="dxa"/>
            <w:shd w:val="pct12" w:color="auto" w:fill="auto"/>
            <w:vAlign w:val="center"/>
          </w:tcPr>
          <w:p w14:paraId="3705B603" w14:textId="77777777" w:rsidR="000F5840" w:rsidRPr="00140956" w:rsidRDefault="000F5840" w:rsidP="00EE1AD4">
            <w:pPr>
              <w:jc w:val="center"/>
              <w:rPr>
                <w:b/>
              </w:rPr>
            </w:pPr>
            <w:r w:rsidRPr="00140956">
              <w:rPr>
                <w:b/>
              </w:rPr>
              <w:t>Description</w:t>
            </w:r>
          </w:p>
        </w:tc>
        <w:tc>
          <w:tcPr>
            <w:tcW w:w="1701" w:type="dxa"/>
            <w:shd w:val="pct12" w:color="auto" w:fill="auto"/>
            <w:vAlign w:val="center"/>
          </w:tcPr>
          <w:p w14:paraId="71246CB9" w14:textId="77777777" w:rsidR="000F5840" w:rsidRPr="00140956" w:rsidRDefault="000F5840" w:rsidP="00EE1AD4">
            <w:pPr>
              <w:jc w:val="center"/>
              <w:rPr>
                <w:b/>
              </w:rPr>
            </w:pPr>
            <w:r w:rsidRPr="00140956">
              <w:rPr>
                <w:b/>
              </w:rPr>
              <w:t>Required for phase(s)</w:t>
            </w:r>
          </w:p>
        </w:tc>
      </w:tr>
      <w:tr w:rsidR="00140956" w:rsidRPr="00140956" w14:paraId="468CA180" w14:textId="77777777" w:rsidTr="00EE1AD4">
        <w:trPr>
          <w:cantSplit/>
        </w:trPr>
        <w:tc>
          <w:tcPr>
            <w:tcW w:w="1378" w:type="dxa"/>
          </w:tcPr>
          <w:p w14:paraId="528A2544" w14:textId="77777777" w:rsidR="000F5840" w:rsidRPr="00140956" w:rsidRDefault="000F5840" w:rsidP="00944E9F">
            <w:r w:rsidRPr="00140956">
              <w:t>GSW &amp; WOL</w:t>
            </w:r>
          </w:p>
        </w:tc>
        <w:tc>
          <w:tcPr>
            <w:tcW w:w="5251" w:type="dxa"/>
          </w:tcPr>
          <w:p w14:paraId="18C486DC" w14:textId="77777777" w:rsidR="000F5840" w:rsidRPr="00140956" w:rsidRDefault="000F5840" w:rsidP="00170552">
            <w:r w:rsidRPr="00140956">
              <w:t xml:space="preserve">The main GS Wholesale application, including Wholesale Online.  This is a Java EAR deployment to </w:t>
            </w:r>
            <w:r w:rsidR="00170552" w:rsidRPr="00140956">
              <w:t>WebLogic Application S</w:t>
            </w:r>
            <w:r w:rsidRPr="00140956">
              <w:t>erver.</w:t>
            </w:r>
          </w:p>
        </w:tc>
        <w:tc>
          <w:tcPr>
            <w:tcW w:w="1701" w:type="dxa"/>
          </w:tcPr>
          <w:p w14:paraId="467661A4" w14:textId="77777777" w:rsidR="000F5840" w:rsidRPr="00140956" w:rsidRDefault="000F5840" w:rsidP="00EE1AD4">
            <w:r w:rsidRPr="00140956">
              <w:t>All</w:t>
            </w:r>
          </w:p>
        </w:tc>
      </w:tr>
      <w:tr w:rsidR="00140956" w:rsidRPr="00140956" w14:paraId="47D86025" w14:textId="77777777" w:rsidTr="00EE1AD4">
        <w:trPr>
          <w:cantSplit/>
        </w:trPr>
        <w:tc>
          <w:tcPr>
            <w:tcW w:w="1378" w:type="dxa"/>
          </w:tcPr>
          <w:p w14:paraId="1C1C8BEF" w14:textId="77777777" w:rsidR="000F5840" w:rsidRPr="00140956" w:rsidRDefault="000F5840" w:rsidP="00EE1AD4">
            <w:r w:rsidRPr="00140956">
              <w:t>Parameters</w:t>
            </w:r>
          </w:p>
        </w:tc>
        <w:tc>
          <w:tcPr>
            <w:tcW w:w="5251" w:type="dxa"/>
          </w:tcPr>
          <w:p w14:paraId="0E3120E6" w14:textId="77777777" w:rsidR="000F5840" w:rsidRPr="00140956" w:rsidRDefault="000F5840" w:rsidP="00170552">
            <w:r w:rsidRPr="00140956">
              <w:t>The Parameters application is separated in build and deployment from the main GSW app, and can be deployed separately. This is a Java EAR deployment to the Web</w:t>
            </w:r>
            <w:r w:rsidR="00170552" w:rsidRPr="00140956">
              <w:t>L</w:t>
            </w:r>
            <w:r w:rsidRPr="00140956">
              <w:t xml:space="preserve">ogic </w:t>
            </w:r>
            <w:r w:rsidR="00170552" w:rsidRPr="00140956">
              <w:t>A</w:t>
            </w:r>
            <w:r w:rsidRPr="00140956">
              <w:t xml:space="preserve">pplication </w:t>
            </w:r>
            <w:r w:rsidR="00170552" w:rsidRPr="00140956">
              <w:t>S</w:t>
            </w:r>
            <w:r w:rsidRPr="00140956">
              <w:t>erver.</w:t>
            </w:r>
          </w:p>
        </w:tc>
        <w:tc>
          <w:tcPr>
            <w:tcW w:w="1701" w:type="dxa"/>
          </w:tcPr>
          <w:p w14:paraId="0DC7DF90" w14:textId="77777777" w:rsidR="000F5840" w:rsidRPr="00140956" w:rsidRDefault="000F5840" w:rsidP="00EE1AD4">
            <w:r w:rsidRPr="00140956">
              <w:t>All</w:t>
            </w:r>
          </w:p>
        </w:tc>
      </w:tr>
      <w:tr w:rsidR="00140956" w:rsidRPr="00140956" w14:paraId="5D5067D9" w14:textId="77777777" w:rsidTr="00EE1AD4">
        <w:trPr>
          <w:cantSplit/>
        </w:trPr>
        <w:tc>
          <w:tcPr>
            <w:tcW w:w="1378" w:type="dxa"/>
          </w:tcPr>
          <w:p w14:paraId="52ED3432" w14:textId="77777777" w:rsidR="000F5840" w:rsidRPr="00140956" w:rsidRDefault="000F5840" w:rsidP="00EE1AD4">
            <w:r w:rsidRPr="00140956">
              <w:t>DB SQL</w:t>
            </w:r>
          </w:p>
        </w:tc>
        <w:tc>
          <w:tcPr>
            <w:tcW w:w="5251" w:type="dxa"/>
          </w:tcPr>
          <w:p w14:paraId="70F84A50" w14:textId="77777777" w:rsidR="000F5840" w:rsidRPr="00140956" w:rsidRDefault="000F5840" w:rsidP="00EE1AD4">
            <w:r w:rsidRPr="00140956">
              <w:t>Updates to the database structure itself are deployed via SQL script updates, administered by a DBA.</w:t>
            </w:r>
          </w:p>
        </w:tc>
        <w:tc>
          <w:tcPr>
            <w:tcW w:w="1701" w:type="dxa"/>
          </w:tcPr>
          <w:p w14:paraId="0047CB57" w14:textId="77777777" w:rsidR="000F5840" w:rsidRPr="00140956" w:rsidRDefault="000F5840" w:rsidP="00EE1AD4">
            <w:r w:rsidRPr="00140956">
              <w:t>All</w:t>
            </w:r>
          </w:p>
        </w:tc>
      </w:tr>
      <w:tr w:rsidR="00140956" w:rsidRPr="00140956" w14:paraId="6D453417" w14:textId="77777777" w:rsidTr="00EE1AD4">
        <w:trPr>
          <w:cantSplit/>
        </w:trPr>
        <w:tc>
          <w:tcPr>
            <w:tcW w:w="1378" w:type="dxa"/>
          </w:tcPr>
          <w:p w14:paraId="70ACE638" w14:textId="77777777" w:rsidR="000F5840" w:rsidRPr="00140956" w:rsidRDefault="000F5840" w:rsidP="00EE1AD4">
            <w:r w:rsidRPr="00140956">
              <w:t>Batch Scripts</w:t>
            </w:r>
          </w:p>
        </w:tc>
        <w:tc>
          <w:tcPr>
            <w:tcW w:w="5251" w:type="dxa"/>
          </w:tcPr>
          <w:p w14:paraId="3408DA45" w14:textId="77777777" w:rsidR="000F5840" w:rsidRPr="00140956" w:rsidRDefault="000F5840" w:rsidP="00EE1AD4">
            <w:r w:rsidRPr="00140956">
              <w:t>Unix shell scripts used to initiate report generation, document generation via ACP and/or transfer files into or out of the application.</w:t>
            </w:r>
          </w:p>
        </w:tc>
        <w:tc>
          <w:tcPr>
            <w:tcW w:w="1701" w:type="dxa"/>
          </w:tcPr>
          <w:p w14:paraId="52AA6082" w14:textId="77777777" w:rsidR="000F5840" w:rsidRPr="00140956" w:rsidRDefault="000F5840" w:rsidP="00EE1AD4">
            <w:r w:rsidRPr="00140956">
              <w:t>Implemented to varying degrees in each environment. Not used within SIT.</w:t>
            </w:r>
          </w:p>
        </w:tc>
      </w:tr>
      <w:tr w:rsidR="00140956" w:rsidRPr="00140956" w14:paraId="08E9F2AD" w14:textId="77777777" w:rsidTr="00EE1AD4">
        <w:trPr>
          <w:cantSplit/>
        </w:trPr>
        <w:tc>
          <w:tcPr>
            <w:tcW w:w="1378" w:type="dxa"/>
          </w:tcPr>
          <w:p w14:paraId="12EC4088" w14:textId="77777777" w:rsidR="000F5840" w:rsidRPr="00140956" w:rsidRDefault="000F5840" w:rsidP="00EE1AD4">
            <w:r w:rsidRPr="00140956">
              <w:lastRenderedPageBreak/>
              <w:t>Oracle Reports</w:t>
            </w:r>
          </w:p>
        </w:tc>
        <w:tc>
          <w:tcPr>
            <w:tcW w:w="5251" w:type="dxa"/>
          </w:tcPr>
          <w:p w14:paraId="0C7463B9" w14:textId="77777777" w:rsidR="000F5840" w:rsidRPr="00140956" w:rsidRDefault="000F5840" w:rsidP="00EE1AD4">
            <w:r w:rsidRPr="00140956">
              <w:t>Primarily delivered as .RDF files into the Oracle software installation (document templates).</w:t>
            </w:r>
          </w:p>
        </w:tc>
        <w:tc>
          <w:tcPr>
            <w:tcW w:w="1701" w:type="dxa"/>
          </w:tcPr>
          <w:p w14:paraId="68225A2A" w14:textId="77777777" w:rsidR="000F5840" w:rsidRPr="00140956" w:rsidRDefault="000F5840" w:rsidP="00EE1AD4">
            <w:r w:rsidRPr="00140956">
              <w:t>Not used within SIT; available in all others</w:t>
            </w:r>
          </w:p>
        </w:tc>
      </w:tr>
      <w:tr w:rsidR="00140956" w:rsidRPr="00140956" w14:paraId="4B9D90E6" w14:textId="77777777" w:rsidTr="00EE1AD4">
        <w:trPr>
          <w:cantSplit/>
        </w:trPr>
        <w:tc>
          <w:tcPr>
            <w:tcW w:w="1378" w:type="dxa"/>
          </w:tcPr>
          <w:p w14:paraId="120F7C2A" w14:textId="77777777" w:rsidR="000F5840" w:rsidRPr="00140956" w:rsidRDefault="000F5840" w:rsidP="00EE1AD4">
            <w:r w:rsidRPr="00140956">
              <w:t>COBOL</w:t>
            </w:r>
          </w:p>
        </w:tc>
        <w:tc>
          <w:tcPr>
            <w:tcW w:w="5251" w:type="dxa"/>
          </w:tcPr>
          <w:p w14:paraId="771B1C44" w14:textId="77777777" w:rsidR="000F5840" w:rsidRPr="00140956" w:rsidRDefault="000F5840" w:rsidP="00EE1AD4">
            <w:r w:rsidRPr="00140956">
              <w:t xml:space="preserve">Delivered as compiled COBOL programs (binaries) into the </w:t>
            </w:r>
            <w:proofErr w:type="spellStart"/>
            <w:r w:rsidRPr="00140956">
              <w:t>Microfocus</w:t>
            </w:r>
            <w:proofErr w:type="spellEnd"/>
            <w:r w:rsidRPr="00140956">
              <w:t xml:space="preserve"> COBOL Server for SOA application server</w:t>
            </w:r>
          </w:p>
        </w:tc>
        <w:tc>
          <w:tcPr>
            <w:tcW w:w="1701" w:type="dxa"/>
          </w:tcPr>
          <w:p w14:paraId="661841B4" w14:textId="77777777" w:rsidR="000F5840" w:rsidRPr="00140956" w:rsidRDefault="000F5840" w:rsidP="00EE1AD4">
            <w:r w:rsidRPr="00140956">
              <w:t>All</w:t>
            </w:r>
          </w:p>
        </w:tc>
      </w:tr>
      <w:tr w:rsidR="00140956" w:rsidRPr="00140956" w14:paraId="2AD6589F" w14:textId="77777777" w:rsidTr="00EE1AD4">
        <w:trPr>
          <w:cantSplit/>
        </w:trPr>
        <w:tc>
          <w:tcPr>
            <w:tcW w:w="1378" w:type="dxa"/>
          </w:tcPr>
          <w:p w14:paraId="76CCA0B7" w14:textId="77777777" w:rsidR="000F5840" w:rsidRPr="00140956" w:rsidRDefault="00EA292D" w:rsidP="00EE1AD4">
            <w:r>
              <w:t xml:space="preserve">HP </w:t>
            </w:r>
            <w:proofErr w:type="spellStart"/>
            <w:r>
              <w:t>ExStream</w:t>
            </w:r>
            <w:proofErr w:type="spellEnd"/>
          </w:p>
        </w:tc>
        <w:tc>
          <w:tcPr>
            <w:tcW w:w="5251" w:type="dxa"/>
          </w:tcPr>
          <w:p w14:paraId="233E9287" w14:textId="77777777" w:rsidR="000F5840" w:rsidRPr="00140956" w:rsidRDefault="00EA292D" w:rsidP="00EE1AD4">
            <w:r>
              <w:t>Leveraged service across several systems (GSW and SRS) for document generation, Converts unformatted data to formatted reports, typically in PDF format.</w:t>
            </w:r>
          </w:p>
        </w:tc>
        <w:tc>
          <w:tcPr>
            <w:tcW w:w="1701" w:type="dxa"/>
          </w:tcPr>
          <w:p w14:paraId="32881D3C" w14:textId="77777777" w:rsidR="000F5840" w:rsidRPr="00140956" w:rsidRDefault="000F5840" w:rsidP="00EE1AD4">
            <w:r w:rsidRPr="00140956">
              <w:t>All but SIT</w:t>
            </w:r>
          </w:p>
        </w:tc>
      </w:tr>
      <w:tr w:rsidR="00140956" w:rsidRPr="00140956" w14:paraId="42E6841B" w14:textId="77777777" w:rsidTr="00EE1AD4">
        <w:trPr>
          <w:cantSplit/>
        </w:trPr>
        <w:tc>
          <w:tcPr>
            <w:tcW w:w="1378" w:type="dxa"/>
          </w:tcPr>
          <w:p w14:paraId="7C128CB9" w14:textId="77777777" w:rsidR="000F5840" w:rsidRPr="00140956" w:rsidRDefault="000F5840" w:rsidP="00EE1AD4">
            <w:r w:rsidRPr="00140956">
              <w:t xml:space="preserve">Web </w:t>
            </w:r>
            <w:proofErr w:type="spellStart"/>
            <w:r w:rsidRPr="00140956">
              <w:t>Config</w:t>
            </w:r>
            <w:proofErr w:type="spellEnd"/>
          </w:p>
        </w:tc>
        <w:tc>
          <w:tcPr>
            <w:tcW w:w="5251" w:type="dxa"/>
          </w:tcPr>
          <w:p w14:paraId="6EAD818D" w14:textId="77777777" w:rsidR="000F5840" w:rsidRPr="00140956" w:rsidRDefault="003F528B" w:rsidP="00EE1AD4">
            <w:r>
              <w:t>Oracle HTTP</w:t>
            </w:r>
            <w:r w:rsidR="000F5840" w:rsidRPr="00140956">
              <w:t xml:space="preserve"> Server configuration files and some static content (although this rarely changes) deployed by Middleware team to web servers</w:t>
            </w:r>
          </w:p>
        </w:tc>
        <w:tc>
          <w:tcPr>
            <w:tcW w:w="1701" w:type="dxa"/>
          </w:tcPr>
          <w:p w14:paraId="114FF13E" w14:textId="77777777" w:rsidR="000F5840" w:rsidRPr="00140956" w:rsidRDefault="000F5840" w:rsidP="00EE1AD4">
            <w:r w:rsidRPr="00140956">
              <w:t>Only available from SIT through to PROD</w:t>
            </w:r>
          </w:p>
        </w:tc>
      </w:tr>
      <w:tr w:rsidR="00140956" w:rsidRPr="00140956" w14:paraId="7EAB63BF" w14:textId="77777777" w:rsidTr="00EE1AD4">
        <w:trPr>
          <w:cantSplit/>
        </w:trPr>
        <w:tc>
          <w:tcPr>
            <w:tcW w:w="1378" w:type="dxa"/>
          </w:tcPr>
          <w:p w14:paraId="2066DC92" w14:textId="77777777" w:rsidR="000F5840" w:rsidRPr="00140956" w:rsidRDefault="000F5840" w:rsidP="00EE1AD4">
            <w:r w:rsidRPr="00140956">
              <w:t xml:space="preserve">Firewall &amp; Infrastructure </w:t>
            </w:r>
            <w:proofErr w:type="spellStart"/>
            <w:r w:rsidRPr="00140956">
              <w:t>Config</w:t>
            </w:r>
            <w:proofErr w:type="spellEnd"/>
          </w:p>
        </w:tc>
        <w:tc>
          <w:tcPr>
            <w:tcW w:w="5251" w:type="dxa"/>
          </w:tcPr>
          <w:p w14:paraId="2528A1EF" w14:textId="77777777" w:rsidR="000F5840" w:rsidRPr="00140956" w:rsidRDefault="000F5840" w:rsidP="00F67DB6">
            <w:r w:rsidRPr="00140956">
              <w:t xml:space="preserve">Firewall rules, load balancer and certificate configuration communicated to </w:t>
            </w:r>
            <w:r w:rsidR="00F67DB6">
              <w:t>HP GOC/</w:t>
            </w:r>
            <w:r w:rsidRPr="00140956">
              <w:t>AT&amp;T and deployed by their engineers.</w:t>
            </w:r>
          </w:p>
        </w:tc>
        <w:tc>
          <w:tcPr>
            <w:tcW w:w="1701" w:type="dxa"/>
          </w:tcPr>
          <w:p w14:paraId="22D91FF3" w14:textId="77777777" w:rsidR="000F5840" w:rsidRPr="00140956" w:rsidRDefault="000F5840" w:rsidP="00EE1AD4">
            <w:r w:rsidRPr="00140956">
              <w:t>Only available from SIT through to PROD</w:t>
            </w:r>
          </w:p>
        </w:tc>
      </w:tr>
    </w:tbl>
    <w:p w14:paraId="101E989E" w14:textId="77777777" w:rsidR="000F5840" w:rsidRPr="00140956" w:rsidRDefault="000F5840" w:rsidP="00973B13">
      <w:pPr>
        <w:pStyle w:val="Heading3"/>
        <w:jc w:val="both"/>
        <w:rPr>
          <w:lang w:val="en-GB"/>
        </w:rPr>
      </w:pPr>
      <w:r w:rsidRPr="00140956">
        <w:rPr>
          <w:lang w:val="en-GB"/>
        </w:rPr>
        <w:t>GS Wholesale / Wholesale Online Component</w:t>
      </w:r>
    </w:p>
    <w:p w14:paraId="00D18D31" w14:textId="77777777" w:rsidR="000F5840" w:rsidRPr="00140956" w:rsidRDefault="000F5840" w:rsidP="00973B13">
      <w:pPr>
        <w:rPr>
          <w:lang w:val="en-GB"/>
        </w:rPr>
      </w:pPr>
      <w:r w:rsidRPr="00140956">
        <w:rPr>
          <w:lang w:val="en-GB"/>
        </w:rPr>
        <w:t>The core deliverable component of GS Wholesale is the Java (J2</w:t>
      </w:r>
      <w:r w:rsidR="00C01503" w:rsidRPr="00140956">
        <w:rPr>
          <w:lang w:val="en-GB"/>
        </w:rPr>
        <w:t>EE</w:t>
      </w:r>
      <w:r w:rsidRPr="00140956">
        <w:rPr>
          <w:lang w:val="en-GB"/>
        </w:rPr>
        <w:t xml:space="preserve">) application itself, a single Enterprise Archive (EAR) file deployed into a </w:t>
      </w:r>
      <w:r w:rsidR="00170552" w:rsidRPr="00140956">
        <w:rPr>
          <w:lang w:val="en-GB"/>
        </w:rPr>
        <w:t>WebLogic</w:t>
      </w:r>
      <w:r w:rsidRPr="00140956">
        <w:rPr>
          <w:lang w:val="en-GB"/>
        </w:rPr>
        <w:t xml:space="preserve"> application server instance.</w:t>
      </w:r>
    </w:p>
    <w:p w14:paraId="02222F3A" w14:textId="77777777" w:rsidR="000F5840" w:rsidRPr="00140956" w:rsidRDefault="000F5840" w:rsidP="00973B13">
      <w:pPr>
        <w:pStyle w:val="Heading3"/>
        <w:jc w:val="both"/>
        <w:rPr>
          <w:lang w:val="en-GB"/>
        </w:rPr>
      </w:pPr>
      <w:r w:rsidRPr="00140956">
        <w:rPr>
          <w:lang w:val="en-GB"/>
        </w:rPr>
        <w:t>Parameters Component</w:t>
      </w:r>
    </w:p>
    <w:p w14:paraId="747A6DCE" w14:textId="77777777" w:rsidR="000F5840" w:rsidRPr="00140956" w:rsidRDefault="000F5840" w:rsidP="00973B13">
      <w:pPr>
        <w:rPr>
          <w:lang w:val="en-GB"/>
        </w:rPr>
      </w:pPr>
      <w:r w:rsidRPr="00140956">
        <w:rPr>
          <w:lang w:val="en-GB"/>
        </w:rPr>
        <w:t xml:space="preserve">The GS-Parameters application is deployed separately </w:t>
      </w:r>
      <w:r w:rsidR="00C01503" w:rsidRPr="00140956">
        <w:rPr>
          <w:lang w:val="en-GB"/>
        </w:rPr>
        <w:t>from</w:t>
      </w:r>
      <w:r w:rsidRPr="00140956">
        <w:rPr>
          <w:lang w:val="en-GB"/>
        </w:rPr>
        <w:t xml:space="preserve"> the GSW and Wholesale Online applications.  Typically it does not change from release to release and is very stable.</w:t>
      </w:r>
    </w:p>
    <w:p w14:paraId="17D363D8" w14:textId="77777777" w:rsidR="000F5840" w:rsidRPr="00140956" w:rsidRDefault="000F5840" w:rsidP="00973B13">
      <w:pPr>
        <w:pStyle w:val="Heading3"/>
        <w:jc w:val="both"/>
        <w:rPr>
          <w:lang w:val="en-GB"/>
        </w:rPr>
      </w:pPr>
      <w:bookmarkStart w:id="323" w:name="_Ref229894323"/>
      <w:r w:rsidRPr="00140956">
        <w:rPr>
          <w:lang w:val="en-GB"/>
        </w:rPr>
        <w:t>Database/SQL Component</w:t>
      </w:r>
      <w:bookmarkEnd w:id="323"/>
    </w:p>
    <w:p w14:paraId="23AA2545" w14:textId="77777777" w:rsidR="000F5840" w:rsidRPr="00140956" w:rsidRDefault="000F5840" w:rsidP="00973B13">
      <w:pPr>
        <w:rPr>
          <w:lang w:val="en-GB"/>
        </w:rPr>
      </w:pPr>
    </w:p>
    <w:p w14:paraId="51648CB3" w14:textId="77777777" w:rsidR="000F5840" w:rsidRPr="00140956" w:rsidRDefault="000F5840" w:rsidP="00973B13">
      <w:pPr>
        <w:rPr>
          <w:lang w:val="en-GB"/>
        </w:rPr>
      </w:pPr>
      <w:r w:rsidRPr="00140956">
        <w:rPr>
          <w:lang w:val="en-GB"/>
        </w:rPr>
        <w:t>The Oracle databases are managed by the DBA group.  Changes to the structure of tables are requested in advance by the GSW Development team and implemented by the DBA team.  Data changes are written as SQL scripts by the GSW team, reviewed and executed as part of the release deployment.</w:t>
      </w:r>
    </w:p>
    <w:p w14:paraId="1976978E" w14:textId="77777777" w:rsidR="000F5840" w:rsidRPr="00140956" w:rsidRDefault="000F5840" w:rsidP="00973B13">
      <w:pPr>
        <w:pStyle w:val="Heading3"/>
        <w:jc w:val="both"/>
        <w:rPr>
          <w:lang w:val="en-GB"/>
        </w:rPr>
      </w:pPr>
      <w:bookmarkStart w:id="324" w:name="_Ref229892746"/>
      <w:r w:rsidRPr="00140956">
        <w:rPr>
          <w:lang w:val="en-GB"/>
        </w:rPr>
        <w:t>Batch Scripts Component</w:t>
      </w:r>
      <w:bookmarkEnd w:id="324"/>
    </w:p>
    <w:p w14:paraId="75A0E4F8" w14:textId="77777777" w:rsidR="000F5840" w:rsidRPr="00140956" w:rsidRDefault="000F5840" w:rsidP="00973B13">
      <w:pPr>
        <w:rPr>
          <w:lang w:val="en-GB"/>
        </w:rPr>
      </w:pPr>
      <w:r w:rsidRPr="00140956">
        <w:rPr>
          <w:lang w:val="en-GB"/>
        </w:rPr>
        <w:t>The various batch scripts used by the back end of GSW are typically initiated by scheduled TNG jobs and perform various tasks, such as end-of-day or end-of-month processing, document generation and distribution, and bulk file uploads in to (and out of) GSW to external parties.</w:t>
      </w:r>
    </w:p>
    <w:p w14:paraId="387CFBC0" w14:textId="77777777" w:rsidR="000F5840" w:rsidRPr="00140956" w:rsidRDefault="000F5840" w:rsidP="00973B13">
      <w:pPr>
        <w:rPr>
          <w:lang w:val="en-GB"/>
        </w:rPr>
      </w:pPr>
    </w:p>
    <w:p w14:paraId="2DD2BFC1" w14:textId="77777777" w:rsidR="000F5840" w:rsidRPr="00140956" w:rsidRDefault="000F5840" w:rsidP="00973B13">
      <w:pPr>
        <w:rPr>
          <w:lang w:val="en-GB"/>
        </w:rPr>
      </w:pPr>
      <w:r w:rsidRPr="00140956">
        <w:rPr>
          <w:lang w:val="en-GB"/>
        </w:rPr>
        <w:t xml:space="preserve">There are </w:t>
      </w:r>
      <w:r w:rsidR="000812EA">
        <w:rPr>
          <w:lang w:val="en-GB"/>
        </w:rPr>
        <w:t>around</w:t>
      </w:r>
      <w:r w:rsidRPr="00140956">
        <w:rPr>
          <w:lang w:val="en-GB"/>
        </w:rPr>
        <w:t xml:space="preserve"> 1681 batch scripts that serve all the various GSW regions.</w:t>
      </w:r>
    </w:p>
    <w:p w14:paraId="09132223" w14:textId="77777777" w:rsidR="000F5840" w:rsidRPr="00140956" w:rsidRDefault="000F5840" w:rsidP="00973B13">
      <w:pPr>
        <w:rPr>
          <w:lang w:val="en-GB"/>
        </w:rPr>
      </w:pPr>
    </w:p>
    <w:p w14:paraId="3E115615" w14:textId="77777777" w:rsidR="000F5840" w:rsidRPr="00140956" w:rsidRDefault="000F5840" w:rsidP="00973B13">
      <w:pPr>
        <w:pStyle w:val="Heading3"/>
        <w:jc w:val="both"/>
        <w:rPr>
          <w:lang w:val="en-GB"/>
        </w:rPr>
      </w:pPr>
      <w:r w:rsidRPr="00140956">
        <w:rPr>
          <w:lang w:val="en-GB"/>
        </w:rPr>
        <w:t>Oracle Reports Component</w:t>
      </w:r>
    </w:p>
    <w:p w14:paraId="3A203467" w14:textId="77777777" w:rsidR="000F5840" w:rsidRPr="00140956" w:rsidRDefault="000F5840" w:rsidP="00973B13">
      <w:pPr>
        <w:rPr>
          <w:lang w:val="en-GB"/>
        </w:rPr>
      </w:pPr>
      <w:r w:rsidRPr="00140956">
        <w:rPr>
          <w:lang w:val="en-GB"/>
        </w:rPr>
        <w:t>Various Oracle Report templates exist as part of GSW, and feed into numerous batch scripts.</w:t>
      </w:r>
    </w:p>
    <w:p w14:paraId="008725EB" w14:textId="77777777" w:rsidR="000F5840" w:rsidRPr="00140956" w:rsidRDefault="000F5840" w:rsidP="00973B13">
      <w:pPr>
        <w:rPr>
          <w:lang w:val="en-GB"/>
        </w:rPr>
      </w:pPr>
    </w:p>
    <w:p w14:paraId="5BC65B52" w14:textId="77777777" w:rsidR="000F5840" w:rsidRPr="00140956" w:rsidRDefault="000F5840" w:rsidP="00973B13">
      <w:pPr>
        <w:rPr>
          <w:lang w:val="en-GB"/>
        </w:rPr>
      </w:pPr>
      <w:r w:rsidRPr="00140956">
        <w:rPr>
          <w:lang w:val="en-GB"/>
        </w:rPr>
        <w:t>Oracle Reports 1</w:t>
      </w:r>
      <w:r w:rsidR="003F528B">
        <w:rPr>
          <w:lang w:val="en-GB"/>
        </w:rPr>
        <w:t>1</w:t>
      </w:r>
      <w:r w:rsidRPr="00140956">
        <w:rPr>
          <w:lang w:val="en-GB"/>
        </w:rPr>
        <w:t xml:space="preserve">gR2 is available as part of the following Oracle software </w:t>
      </w:r>
      <w:proofErr w:type="gramStart"/>
      <w:r w:rsidRPr="00140956">
        <w:rPr>
          <w:lang w:val="en-GB"/>
        </w:rPr>
        <w:t>products :</w:t>
      </w:r>
      <w:proofErr w:type="gramEnd"/>
      <w:r w:rsidRPr="00140956">
        <w:rPr>
          <w:lang w:val="en-GB"/>
        </w:rPr>
        <w:t>-</w:t>
      </w:r>
    </w:p>
    <w:p w14:paraId="63AA4669" w14:textId="77777777" w:rsidR="000F5840" w:rsidRPr="00140956" w:rsidRDefault="000F5840" w:rsidP="00973B13">
      <w:pPr>
        <w:rPr>
          <w:lang w:val="en-GB"/>
        </w:rPr>
      </w:pPr>
    </w:p>
    <w:p w14:paraId="165C057C" w14:textId="77777777" w:rsidR="000F5840" w:rsidRDefault="000F5840" w:rsidP="00973B13">
      <w:pPr>
        <w:numPr>
          <w:ilvl w:val="0"/>
          <w:numId w:val="19"/>
        </w:numPr>
        <w:jc w:val="both"/>
        <w:rPr>
          <w:lang w:val="en-GB"/>
        </w:rPr>
      </w:pPr>
      <w:r w:rsidRPr="00140956">
        <w:rPr>
          <w:lang w:val="en-GB"/>
        </w:rPr>
        <w:t>Oracle Application Server 1</w:t>
      </w:r>
      <w:r w:rsidR="003F528B">
        <w:rPr>
          <w:lang w:val="en-GB"/>
        </w:rPr>
        <w:t>1</w:t>
      </w:r>
      <w:r w:rsidRPr="00140956">
        <w:rPr>
          <w:lang w:val="en-GB"/>
        </w:rPr>
        <w:t>gR2 (1</w:t>
      </w:r>
      <w:r w:rsidR="003F528B">
        <w:rPr>
          <w:lang w:val="en-GB"/>
        </w:rPr>
        <w:t>1</w:t>
      </w:r>
      <w:r w:rsidRPr="00140956">
        <w:rPr>
          <w:lang w:val="en-GB"/>
        </w:rPr>
        <w:t>.1.2) Forms and Reports Services</w:t>
      </w:r>
    </w:p>
    <w:p w14:paraId="634B29A1" w14:textId="77777777" w:rsidR="003F528B" w:rsidRPr="00140956" w:rsidRDefault="003F528B" w:rsidP="00973B13">
      <w:pPr>
        <w:numPr>
          <w:ilvl w:val="0"/>
          <w:numId w:val="19"/>
        </w:numPr>
        <w:jc w:val="both"/>
        <w:rPr>
          <w:lang w:val="en-GB"/>
        </w:rPr>
      </w:pPr>
      <w:r>
        <w:rPr>
          <w:lang w:val="en-GB"/>
        </w:rPr>
        <w:t>Oracle Fusion Middleware 11gR2</w:t>
      </w:r>
    </w:p>
    <w:p w14:paraId="5588FF8C" w14:textId="77777777" w:rsidR="000F5840" w:rsidRPr="00140956" w:rsidRDefault="000F5840" w:rsidP="00973B13">
      <w:pPr>
        <w:rPr>
          <w:lang w:val="en-GB"/>
        </w:rPr>
      </w:pPr>
    </w:p>
    <w:p w14:paraId="03C07395" w14:textId="77777777" w:rsidR="000F5840" w:rsidRPr="00140956" w:rsidRDefault="000F5840" w:rsidP="00973B13">
      <w:pPr>
        <w:rPr>
          <w:lang w:val="en-GB"/>
        </w:rPr>
      </w:pPr>
      <w:r w:rsidRPr="00140956">
        <w:rPr>
          <w:lang w:val="en-GB"/>
        </w:rPr>
        <w:t xml:space="preserve">The development tools to create and edit the reports are available via the following </w:t>
      </w:r>
      <w:proofErr w:type="gramStart"/>
      <w:r w:rsidRPr="00140956">
        <w:rPr>
          <w:lang w:val="en-GB"/>
        </w:rPr>
        <w:t>products :</w:t>
      </w:r>
      <w:proofErr w:type="gramEnd"/>
      <w:r w:rsidRPr="00140956">
        <w:rPr>
          <w:lang w:val="en-GB"/>
        </w:rPr>
        <w:t>-</w:t>
      </w:r>
    </w:p>
    <w:p w14:paraId="091EC6D1" w14:textId="77777777" w:rsidR="000F5840" w:rsidRPr="00140956" w:rsidRDefault="000F5840" w:rsidP="00973B13">
      <w:pPr>
        <w:rPr>
          <w:lang w:val="en-GB"/>
        </w:rPr>
      </w:pPr>
    </w:p>
    <w:p w14:paraId="7CBDEF6D" w14:textId="77777777" w:rsidR="000F5840" w:rsidRPr="00140956" w:rsidRDefault="000F5840" w:rsidP="00973B13">
      <w:pPr>
        <w:numPr>
          <w:ilvl w:val="0"/>
          <w:numId w:val="20"/>
        </w:numPr>
        <w:jc w:val="both"/>
        <w:rPr>
          <w:lang w:val="en-GB"/>
        </w:rPr>
      </w:pPr>
      <w:r w:rsidRPr="00140956">
        <w:rPr>
          <w:lang w:val="en-GB"/>
        </w:rPr>
        <w:t>Oracle Developer Suite 1</w:t>
      </w:r>
      <w:r w:rsidR="003F528B">
        <w:rPr>
          <w:lang w:val="en-GB"/>
        </w:rPr>
        <w:t>1</w:t>
      </w:r>
      <w:r w:rsidRPr="00140956">
        <w:rPr>
          <w:lang w:val="en-GB"/>
        </w:rPr>
        <w:t>gR2 (1</w:t>
      </w:r>
      <w:r w:rsidR="003F528B">
        <w:rPr>
          <w:lang w:val="en-GB"/>
        </w:rPr>
        <w:t>1</w:t>
      </w:r>
      <w:r w:rsidRPr="00140956">
        <w:rPr>
          <w:lang w:val="en-GB"/>
        </w:rPr>
        <w:t>.1.2)</w:t>
      </w:r>
    </w:p>
    <w:p w14:paraId="1D972EF2" w14:textId="77777777" w:rsidR="000F5840" w:rsidRPr="00140956" w:rsidRDefault="000F5840" w:rsidP="00973B13">
      <w:pPr>
        <w:numPr>
          <w:ilvl w:val="0"/>
          <w:numId w:val="20"/>
        </w:numPr>
        <w:jc w:val="both"/>
        <w:rPr>
          <w:lang w:val="en-GB"/>
        </w:rPr>
      </w:pPr>
      <w:r w:rsidRPr="00140956">
        <w:rPr>
          <w:lang w:val="en-GB"/>
        </w:rPr>
        <w:t>Oracle Business Intelligence Tools 1</w:t>
      </w:r>
      <w:r w:rsidR="003F528B">
        <w:rPr>
          <w:lang w:val="en-GB"/>
        </w:rPr>
        <w:t>1</w:t>
      </w:r>
      <w:r w:rsidRPr="00140956">
        <w:rPr>
          <w:lang w:val="en-GB"/>
        </w:rPr>
        <w:t>gR2 (1</w:t>
      </w:r>
      <w:r w:rsidR="003F528B">
        <w:rPr>
          <w:lang w:val="en-GB"/>
        </w:rPr>
        <w:t>1</w:t>
      </w:r>
      <w:r w:rsidRPr="00140956">
        <w:rPr>
          <w:lang w:val="en-GB"/>
        </w:rPr>
        <w:t>.1.2)</w:t>
      </w:r>
    </w:p>
    <w:p w14:paraId="4BF0C79D" w14:textId="77777777" w:rsidR="000F5840" w:rsidRPr="00140956" w:rsidRDefault="000F5840" w:rsidP="00973B13">
      <w:pPr>
        <w:rPr>
          <w:lang w:val="en-GB"/>
        </w:rPr>
      </w:pPr>
    </w:p>
    <w:p w14:paraId="6F26B9BC" w14:textId="77777777" w:rsidR="000F5840" w:rsidRPr="00140956" w:rsidRDefault="000F5840" w:rsidP="00973B13">
      <w:pPr>
        <w:rPr>
          <w:lang w:val="en-GB"/>
        </w:rPr>
      </w:pPr>
      <w:r w:rsidRPr="00140956">
        <w:rPr>
          <w:lang w:val="en-GB"/>
        </w:rPr>
        <w:t>There are 131 Oracle report templates (.</w:t>
      </w:r>
      <w:proofErr w:type="spellStart"/>
      <w:r w:rsidRPr="00140956">
        <w:rPr>
          <w:lang w:val="en-GB"/>
        </w:rPr>
        <w:t>rdf</w:t>
      </w:r>
      <w:proofErr w:type="spellEnd"/>
      <w:r w:rsidRPr="00140956">
        <w:rPr>
          <w:lang w:val="en-GB"/>
        </w:rPr>
        <w:t xml:space="preserve"> files).</w:t>
      </w:r>
    </w:p>
    <w:p w14:paraId="3BB04A1F" w14:textId="77777777" w:rsidR="000F5840" w:rsidRPr="00140956" w:rsidRDefault="000F5840" w:rsidP="00973B13">
      <w:pPr>
        <w:pStyle w:val="Heading3"/>
        <w:jc w:val="both"/>
        <w:rPr>
          <w:lang w:val="en-GB"/>
        </w:rPr>
      </w:pPr>
      <w:r w:rsidRPr="00140956">
        <w:rPr>
          <w:lang w:val="en-GB"/>
        </w:rPr>
        <w:t>COBOL Component</w:t>
      </w:r>
    </w:p>
    <w:p w14:paraId="75186598" w14:textId="77777777" w:rsidR="000F5840" w:rsidRPr="00140956" w:rsidRDefault="000F5840" w:rsidP="00973B13">
      <w:pPr>
        <w:rPr>
          <w:lang w:val="en-GB"/>
        </w:rPr>
      </w:pPr>
      <w:r w:rsidRPr="00140956">
        <w:rPr>
          <w:lang w:val="en-GB"/>
        </w:rPr>
        <w:t xml:space="preserve">The COBOL programs are compiled and deployed to the relevant </w:t>
      </w:r>
      <w:proofErr w:type="spellStart"/>
      <w:r w:rsidRPr="00140956">
        <w:rPr>
          <w:lang w:val="en-GB"/>
        </w:rPr>
        <w:t>Microfocus</w:t>
      </w:r>
      <w:proofErr w:type="spellEnd"/>
      <w:r w:rsidRPr="00140956">
        <w:rPr>
          <w:lang w:val="en-GB"/>
        </w:rPr>
        <w:t xml:space="preserve"> application server for the given region.</w:t>
      </w:r>
    </w:p>
    <w:p w14:paraId="43FE6C5C" w14:textId="69F492EF" w:rsidR="000F5840" w:rsidRPr="00140956" w:rsidRDefault="003F528B" w:rsidP="00973B13">
      <w:pPr>
        <w:pStyle w:val="Heading3"/>
        <w:jc w:val="both"/>
        <w:rPr>
          <w:lang w:val="en-GB"/>
        </w:rPr>
      </w:pPr>
      <w:r>
        <w:rPr>
          <w:lang w:val="en-GB"/>
        </w:rPr>
        <w:t xml:space="preserve">HP </w:t>
      </w:r>
      <w:proofErr w:type="spellStart"/>
      <w:r>
        <w:rPr>
          <w:lang w:val="en-GB"/>
        </w:rPr>
        <w:t>Ex</w:t>
      </w:r>
      <w:ins w:id="325" w:author="Howell, Dan" w:date="2014-07-24T14:25:00Z">
        <w:r w:rsidR="001E37DB">
          <w:rPr>
            <w:lang w:val="en-GB"/>
          </w:rPr>
          <w:t>s</w:t>
        </w:r>
      </w:ins>
      <w:del w:id="326" w:author="Howell, Dan" w:date="2014-07-24T14:25:00Z">
        <w:r w:rsidDel="001E37DB">
          <w:rPr>
            <w:lang w:val="en-GB"/>
          </w:rPr>
          <w:delText>S</w:delText>
        </w:r>
      </w:del>
      <w:r>
        <w:rPr>
          <w:lang w:val="en-GB"/>
        </w:rPr>
        <w:t>tream</w:t>
      </w:r>
      <w:proofErr w:type="spellEnd"/>
      <w:r w:rsidR="000F5840" w:rsidRPr="00140956">
        <w:rPr>
          <w:lang w:val="en-GB"/>
        </w:rPr>
        <w:t xml:space="preserve"> Document Generation Component</w:t>
      </w:r>
    </w:p>
    <w:p w14:paraId="128FCDE1" w14:textId="66B5DABA" w:rsidR="00755556" w:rsidRDefault="00755556" w:rsidP="00973B13">
      <w:pPr>
        <w:rPr>
          <w:lang w:val="en-GB"/>
        </w:rPr>
      </w:pPr>
      <w:r>
        <w:rPr>
          <w:lang w:val="en-GB"/>
        </w:rPr>
        <w:t xml:space="preserve">All documents previously generated with Adobe Central Pro and pcl2pdf now utilise HP </w:t>
      </w:r>
      <w:proofErr w:type="spellStart"/>
      <w:r>
        <w:rPr>
          <w:lang w:val="en-GB"/>
        </w:rPr>
        <w:t>Ex</w:t>
      </w:r>
      <w:ins w:id="327" w:author="Howell, Dan" w:date="2014-07-24T14:25:00Z">
        <w:r w:rsidR="001E37DB">
          <w:rPr>
            <w:lang w:val="en-GB"/>
          </w:rPr>
          <w:t>s</w:t>
        </w:r>
      </w:ins>
      <w:del w:id="328" w:author="Howell, Dan" w:date="2014-07-24T14:25:00Z">
        <w:r w:rsidDel="001E37DB">
          <w:rPr>
            <w:lang w:val="en-GB"/>
          </w:rPr>
          <w:delText>S</w:delText>
        </w:r>
      </w:del>
      <w:r>
        <w:rPr>
          <w:lang w:val="en-GB"/>
        </w:rPr>
        <w:t>tream</w:t>
      </w:r>
      <w:proofErr w:type="spellEnd"/>
      <w:r>
        <w:rPr>
          <w:lang w:val="en-GB"/>
        </w:rPr>
        <w:t xml:space="preserve"> for their production.</w:t>
      </w:r>
    </w:p>
    <w:p w14:paraId="31D9FD04" w14:textId="77777777" w:rsidR="000F5840" w:rsidRPr="00140956" w:rsidRDefault="000F5840" w:rsidP="00973B13">
      <w:pPr>
        <w:rPr>
          <w:lang w:val="en-GB"/>
        </w:rPr>
      </w:pPr>
    </w:p>
    <w:p w14:paraId="3901A8AA" w14:textId="117108CF" w:rsidR="00F159A2" w:rsidRPr="00F159A2" w:rsidRDefault="00F159A2" w:rsidP="00973B13">
      <w:pPr>
        <w:rPr>
          <w:ins w:id="329" w:author="Howell, Dan" w:date="2014-07-14T11:46:00Z"/>
          <w:lang w:val="en-GB"/>
        </w:rPr>
      </w:pPr>
      <w:ins w:id="330" w:author="Howell, Dan" w:date="2014-07-14T11:44:00Z">
        <w:r>
          <w:rPr>
            <w:lang w:val="en-GB"/>
          </w:rPr>
          <w:t xml:space="preserve">Batch scripts (initiated and monitored by the batch scheduler) initiate the copy of the raw data files to the HP </w:t>
        </w:r>
        <w:proofErr w:type="spellStart"/>
        <w:r>
          <w:rPr>
            <w:lang w:val="en-GB"/>
          </w:rPr>
          <w:t>Exstream</w:t>
        </w:r>
        <w:proofErr w:type="spellEnd"/>
        <w:r>
          <w:rPr>
            <w:lang w:val="en-GB"/>
          </w:rPr>
          <w:t xml:space="preserve"> server via </w:t>
        </w:r>
      </w:ins>
      <w:ins w:id="331" w:author="Howell, Dan" w:date="2014-07-24T14:24:00Z">
        <w:r w:rsidR="001E37DB">
          <w:rPr>
            <w:lang w:val="en-GB"/>
          </w:rPr>
          <w:t xml:space="preserve">Tumbleweed </w:t>
        </w:r>
      </w:ins>
      <w:ins w:id="332" w:author="Howell, Dan" w:date="2014-07-14T11:44:00Z">
        <w:r>
          <w:rPr>
            <w:lang w:val="en-GB"/>
          </w:rPr>
          <w:t xml:space="preserve">SFTP. Once there, </w:t>
        </w:r>
      </w:ins>
      <w:ins w:id="333" w:author="Howell, Dan" w:date="2014-07-24T14:25:00Z">
        <w:r w:rsidR="001E37DB">
          <w:rPr>
            <w:lang w:val="en-GB"/>
          </w:rPr>
          <w:t>HP Command Centre</w:t>
        </w:r>
      </w:ins>
      <w:ins w:id="334" w:author="Howell, Dan" w:date="2014-07-14T11:44:00Z">
        <w:r>
          <w:rPr>
            <w:lang w:val="en-GB"/>
          </w:rPr>
          <w:t xml:space="preserve"> will invoke the necessary local scripts on the </w:t>
        </w:r>
        <w:proofErr w:type="spellStart"/>
        <w:r>
          <w:rPr>
            <w:lang w:val="en-GB"/>
          </w:rPr>
          <w:t>Exstream</w:t>
        </w:r>
        <w:proofErr w:type="spellEnd"/>
        <w:r>
          <w:rPr>
            <w:lang w:val="en-GB"/>
          </w:rPr>
          <w:t xml:space="preserve"> server to </w:t>
        </w:r>
      </w:ins>
      <w:ins w:id="335" w:author="Howell, Dan" w:date="2014-07-14T11:45:00Z">
        <w:r>
          <w:rPr>
            <w:lang w:val="en-GB"/>
          </w:rPr>
          <w:t>generate</w:t>
        </w:r>
      </w:ins>
      <w:ins w:id="336" w:author="Howell, Dan" w:date="2014-07-14T11:44:00Z">
        <w:r>
          <w:rPr>
            <w:lang w:val="en-GB"/>
          </w:rPr>
          <w:t xml:space="preserve"> </w:t>
        </w:r>
      </w:ins>
      <w:ins w:id="337" w:author="Howell, Dan" w:date="2014-07-14T11:45:00Z">
        <w:r>
          <w:rPr>
            <w:lang w:val="en-GB"/>
          </w:rPr>
          <w:t xml:space="preserve">the documents (typically PDF files). </w:t>
        </w:r>
        <w:proofErr w:type="gramStart"/>
        <w:r>
          <w:rPr>
            <w:lang w:val="en-GB"/>
          </w:rPr>
          <w:t xml:space="preserve">Once generated, the </w:t>
        </w:r>
        <w:r w:rsidRPr="00F159A2">
          <w:rPr>
            <w:lang w:val="en-GB"/>
          </w:rPr>
          <w:t xml:space="preserve">files are transferred back to the GSW server </w:t>
        </w:r>
      </w:ins>
      <w:ins w:id="338" w:author="Howell, Dan" w:date="2014-07-24T14:25:00Z">
        <w:r w:rsidR="001E37DB">
          <w:rPr>
            <w:lang w:val="en-GB"/>
          </w:rPr>
          <w:t xml:space="preserve">(again, via Tumbleweed) </w:t>
        </w:r>
      </w:ins>
      <w:ins w:id="339" w:author="Howell, Dan" w:date="2014-07-14T11:45:00Z">
        <w:r w:rsidRPr="00F159A2">
          <w:rPr>
            <w:lang w:val="en-GB"/>
          </w:rPr>
          <w:t>where they are distributed according to application needs.</w:t>
        </w:r>
        <w:proofErr w:type="gramEnd"/>
        <w:r w:rsidRPr="00F159A2">
          <w:rPr>
            <w:lang w:val="en-GB"/>
          </w:rPr>
          <w:t xml:space="preserve"> </w:t>
        </w:r>
        <w:proofErr w:type="spellStart"/>
        <w:r w:rsidRPr="00F159A2">
          <w:rPr>
            <w:lang w:val="en-GB"/>
          </w:rPr>
          <w:t>Exstream</w:t>
        </w:r>
        <w:proofErr w:type="spellEnd"/>
        <w:r w:rsidRPr="00F159A2">
          <w:rPr>
            <w:lang w:val="en-GB"/>
          </w:rPr>
          <w:t xml:space="preserve"> does not handle any document delivery.</w:t>
        </w:r>
      </w:ins>
      <w:del w:id="340" w:author="Howell, Dan" w:date="2014-07-14T11:46:00Z">
        <w:r w:rsidR="000F5840" w:rsidRPr="00F159A2" w:rsidDel="00F159A2">
          <w:rPr>
            <w:lang w:val="en-GB"/>
          </w:rPr>
          <w:delText xml:space="preserve">The batch scripts that invoke </w:delText>
        </w:r>
        <w:r w:rsidR="003F528B" w:rsidRPr="00F159A2" w:rsidDel="00F159A2">
          <w:rPr>
            <w:lang w:val="en-GB"/>
          </w:rPr>
          <w:delText xml:space="preserve">the document generation via HP ExStream handle the submission of the document requests, including transferring the files to and from the HP ExStream service. </w:delText>
        </w:r>
        <w:r w:rsidR="00755556" w:rsidRPr="00F159A2" w:rsidDel="00F159A2">
          <w:rPr>
            <w:lang w:val="en-GB"/>
          </w:rPr>
          <w:delText>The scripts utilise SFTP for the transferral of all files</w:delText>
        </w:r>
        <w:r w:rsidR="000F5840" w:rsidRPr="00F159A2" w:rsidDel="00F159A2">
          <w:rPr>
            <w:lang w:val="en-GB"/>
          </w:rPr>
          <w:delText>.</w:delText>
        </w:r>
      </w:del>
      <w:r w:rsidR="000F5840" w:rsidRPr="00F159A2">
        <w:rPr>
          <w:lang w:val="en-GB"/>
        </w:rPr>
        <w:t xml:space="preserve"> </w:t>
      </w:r>
      <w:moveFromRangeStart w:id="341" w:author="Howell, Dan" w:date="2014-07-14T11:46:00Z" w:name="move393101719"/>
      <w:moveFrom w:id="342" w:author="Howell, Dan" w:date="2014-07-14T11:46:00Z">
        <w:r w:rsidR="00755556" w:rsidRPr="00F159A2" w:rsidDel="00F159A2">
          <w:rPr>
            <w:lang w:val="en-GB"/>
          </w:rPr>
          <w:t xml:space="preserve">The China hosting solution does not have its own instance of ExStream; instead it leverages the UK instance for its document generation. </w:t>
        </w:r>
      </w:moveFrom>
      <w:moveFromRangeEnd w:id="341"/>
      <w:r w:rsidR="000F5840" w:rsidRPr="00F159A2">
        <w:rPr>
          <w:lang w:val="en-GB"/>
        </w:rPr>
        <w:t xml:space="preserve">In the future, </w:t>
      </w:r>
      <w:proofErr w:type="spellStart"/>
      <w:r w:rsidR="00755556" w:rsidRPr="00F159A2">
        <w:rPr>
          <w:lang w:val="en-GB"/>
        </w:rPr>
        <w:t>Ex</w:t>
      </w:r>
      <w:ins w:id="343" w:author="Howell, Dan" w:date="2014-07-24T14:25:00Z">
        <w:r w:rsidR="001E37DB">
          <w:rPr>
            <w:lang w:val="en-GB"/>
          </w:rPr>
          <w:t>s</w:t>
        </w:r>
      </w:ins>
      <w:del w:id="344" w:author="Howell, Dan" w:date="2014-07-24T14:25:00Z">
        <w:r w:rsidR="00755556" w:rsidRPr="00F159A2" w:rsidDel="001E37DB">
          <w:rPr>
            <w:lang w:val="en-GB"/>
          </w:rPr>
          <w:delText>S</w:delText>
        </w:r>
      </w:del>
      <w:r w:rsidR="00755556" w:rsidRPr="00F159A2">
        <w:rPr>
          <w:lang w:val="en-GB"/>
        </w:rPr>
        <w:t>tream</w:t>
      </w:r>
      <w:proofErr w:type="spellEnd"/>
      <w:r w:rsidR="00755556" w:rsidRPr="00F159A2">
        <w:rPr>
          <w:lang w:val="en-GB"/>
        </w:rPr>
        <w:t xml:space="preserve"> </w:t>
      </w:r>
      <w:r w:rsidR="000F5840" w:rsidRPr="00F159A2">
        <w:rPr>
          <w:lang w:val="en-GB"/>
        </w:rPr>
        <w:t xml:space="preserve">could be utilised to handle different delivery options for the documents (email, FAX, printing, </w:t>
      </w:r>
      <w:ins w:id="345" w:author="Howell, Dan" w:date="2014-07-24T14:26:00Z">
        <w:r w:rsidR="001E37DB">
          <w:rPr>
            <w:lang w:val="en-GB"/>
          </w:rPr>
          <w:t xml:space="preserve">SMS, </w:t>
        </w:r>
      </w:ins>
      <w:proofErr w:type="spellStart"/>
      <w:r w:rsidR="000F5840" w:rsidRPr="00F159A2">
        <w:rPr>
          <w:lang w:val="en-GB"/>
        </w:rPr>
        <w:t>etc</w:t>
      </w:r>
      <w:proofErr w:type="spellEnd"/>
      <w:r w:rsidR="000F5840" w:rsidRPr="00F159A2">
        <w:rPr>
          <w:lang w:val="en-GB"/>
        </w:rPr>
        <w:t>)</w:t>
      </w:r>
    </w:p>
    <w:p w14:paraId="66C2A4ED" w14:textId="77777777" w:rsidR="00F159A2" w:rsidRPr="00F159A2" w:rsidRDefault="00F159A2" w:rsidP="00973B13">
      <w:pPr>
        <w:rPr>
          <w:ins w:id="346" w:author="Howell, Dan" w:date="2014-07-14T11:46:00Z"/>
          <w:lang w:val="en-GB"/>
        </w:rPr>
      </w:pPr>
    </w:p>
    <w:p w14:paraId="12CC58D9" w14:textId="7E67AA13" w:rsidR="000F5840" w:rsidRPr="00140956" w:rsidRDefault="00F159A2" w:rsidP="00973B13">
      <w:pPr>
        <w:rPr>
          <w:lang w:val="en-GB"/>
        </w:rPr>
      </w:pPr>
      <w:moveToRangeStart w:id="347" w:author="Howell, Dan" w:date="2014-07-14T11:46:00Z" w:name="move393101719"/>
      <w:moveTo w:id="348" w:author="Howell, Dan" w:date="2014-07-14T11:46:00Z">
        <w:r w:rsidRPr="00F159A2">
          <w:rPr>
            <w:lang w:val="en-GB"/>
          </w:rPr>
          <w:t xml:space="preserve">The China hosting solution does not have its own instance of </w:t>
        </w:r>
        <w:proofErr w:type="spellStart"/>
        <w:r w:rsidRPr="00F159A2">
          <w:rPr>
            <w:lang w:val="en-GB"/>
          </w:rPr>
          <w:t>Ex</w:t>
        </w:r>
      </w:moveTo>
      <w:ins w:id="349" w:author="Howell, Dan" w:date="2014-07-24T14:25:00Z">
        <w:r w:rsidR="001E37DB">
          <w:rPr>
            <w:lang w:val="en-GB"/>
          </w:rPr>
          <w:t>s</w:t>
        </w:r>
      </w:ins>
      <w:moveTo w:id="350" w:author="Howell, Dan" w:date="2014-07-14T11:46:00Z">
        <w:del w:id="351" w:author="Howell, Dan" w:date="2014-07-24T14:25:00Z">
          <w:r w:rsidRPr="00F159A2" w:rsidDel="001E37DB">
            <w:rPr>
              <w:lang w:val="en-GB"/>
            </w:rPr>
            <w:delText>S</w:delText>
          </w:r>
        </w:del>
        <w:r w:rsidRPr="00F159A2">
          <w:rPr>
            <w:lang w:val="en-GB"/>
          </w:rPr>
          <w:t>tream</w:t>
        </w:r>
        <w:proofErr w:type="spellEnd"/>
        <w:r w:rsidRPr="00F159A2">
          <w:rPr>
            <w:lang w:val="en-GB"/>
          </w:rPr>
          <w:t xml:space="preserve">; instead it leverages the UK instance for its document generation. </w:t>
        </w:r>
      </w:moveTo>
      <w:moveToRangeEnd w:id="347"/>
      <w:del w:id="352" w:author="Howell, Dan" w:date="2014-07-14T11:46:00Z">
        <w:r w:rsidR="000F5840" w:rsidRPr="00140956" w:rsidDel="00F159A2">
          <w:rPr>
            <w:lang w:val="en-GB"/>
          </w:rPr>
          <w:delText xml:space="preserve"> </w:delText>
        </w:r>
      </w:del>
    </w:p>
    <w:p w14:paraId="447940DE" w14:textId="77777777" w:rsidR="000F5840" w:rsidRPr="00140956" w:rsidRDefault="000F5840" w:rsidP="00973B13">
      <w:pPr>
        <w:pStyle w:val="Heading3"/>
        <w:jc w:val="both"/>
        <w:rPr>
          <w:lang w:val="en-GB"/>
        </w:rPr>
      </w:pPr>
      <w:r w:rsidRPr="00140956">
        <w:rPr>
          <w:lang w:val="en-GB"/>
        </w:rPr>
        <w:t>Web Configuration Component</w:t>
      </w:r>
    </w:p>
    <w:p w14:paraId="7ABA5BC9" w14:textId="77777777" w:rsidR="000F5840" w:rsidRPr="00140956" w:rsidRDefault="000F5840" w:rsidP="00973B13">
      <w:pPr>
        <w:rPr>
          <w:lang w:val="en-GB"/>
        </w:rPr>
      </w:pPr>
      <w:r w:rsidRPr="00140956">
        <w:rPr>
          <w:lang w:val="en-GB"/>
        </w:rPr>
        <w:t xml:space="preserve">The web tier configuration files are maintained and implemented by the GSC36A middleware team. The configuration scripts that control how the web tier redirects to the </w:t>
      </w:r>
      <w:r w:rsidR="00170552" w:rsidRPr="00140956">
        <w:rPr>
          <w:lang w:val="en-GB"/>
        </w:rPr>
        <w:t>WebLogic</w:t>
      </w:r>
      <w:r w:rsidRPr="00140956">
        <w:rPr>
          <w:lang w:val="en-GB"/>
        </w:rPr>
        <w:t xml:space="preserve"> application servers are configured in relation to IP addresses, particularly with regards to failover scenarios.</w:t>
      </w:r>
    </w:p>
    <w:p w14:paraId="5A6037BD" w14:textId="77777777" w:rsidR="000F5840" w:rsidRPr="00140956" w:rsidRDefault="000F5840" w:rsidP="00973B13">
      <w:pPr>
        <w:pStyle w:val="Heading3"/>
        <w:jc w:val="both"/>
        <w:rPr>
          <w:lang w:val="en-GB"/>
        </w:rPr>
      </w:pPr>
      <w:r w:rsidRPr="00140956">
        <w:rPr>
          <w:lang w:val="en-GB"/>
        </w:rPr>
        <w:t>Firewall &amp; Infrastructure Configuration Component</w:t>
      </w:r>
    </w:p>
    <w:p w14:paraId="3847221B" w14:textId="77777777" w:rsidR="000F5840" w:rsidRPr="00140956" w:rsidRDefault="000F5840" w:rsidP="00973B13">
      <w:pPr>
        <w:rPr>
          <w:lang w:val="en-GB"/>
        </w:rPr>
      </w:pPr>
      <w:r w:rsidRPr="00140956">
        <w:rPr>
          <w:lang w:val="en-GB"/>
        </w:rPr>
        <w:t xml:space="preserve">As part of the </w:t>
      </w:r>
      <w:r w:rsidR="00CB37CD" w:rsidRPr="00140956">
        <w:rPr>
          <w:lang w:val="en-GB"/>
        </w:rPr>
        <w:t xml:space="preserve">UK </w:t>
      </w:r>
      <w:r w:rsidRPr="00140956">
        <w:rPr>
          <w:lang w:val="en-GB"/>
        </w:rPr>
        <w:t xml:space="preserve">re-architecture of GSW into the </w:t>
      </w:r>
      <w:proofErr w:type="spellStart"/>
      <w:r w:rsidRPr="00140956">
        <w:rPr>
          <w:lang w:val="en-GB"/>
        </w:rPr>
        <w:t>Doxford</w:t>
      </w:r>
      <w:proofErr w:type="spellEnd"/>
      <w:r w:rsidRPr="00140956">
        <w:rPr>
          <w:lang w:val="en-GB"/>
        </w:rPr>
        <w:t xml:space="preserve"> data centre (with Wynyard Park serving only pre-production and disaster recovery environments), the various firewall rules in place with AOPS and AT&amp;T were revised to take into account the different IP addresses and locations of the various traffic sources and destinations used within GSW.</w:t>
      </w:r>
      <w:r w:rsidR="00CB37CD" w:rsidRPr="00140956">
        <w:rPr>
          <w:lang w:val="en-GB"/>
        </w:rPr>
        <w:t xml:space="preserve">  Equivalent firewall rules for the China deployment are being established.</w:t>
      </w:r>
    </w:p>
    <w:p w14:paraId="1BF4347C" w14:textId="77777777" w:rsidR="000F5840" w:rsidRPr="00140956" w:rsidRDefault="000F5840" w:rsidP="00973B13">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1"/>
        <w:gridCol w:w="3630"/>
        <w:gridCol w:w="1461"/>
        <w:gridCol w:w="2214"/>
      </w:tblGrid>
      <w:tr w:rsidR="00140956" w:rsidRPr="00140956" w14:paraId="65FA50EB" w14:textId="77777777" w:rsidTr="00EE1AD4">
        <w:tc>
          <w:tcPr>
            <w:tcW w:w="1551" w:type="dxa"/>
            <w:shd w:val="pct12" w:color="auto" w:fill="auto"/>
            <w:vAlign w:val="center"/>
          </w:tcPr>
          <w:p w14:paraId="028E4840" w14:textId="77777777" w:rsidR="000F5840" w:rsidRPr="00140956" w:rsidRDefault="000F5840" w:rsidP="00EE1AD4">
            <w:pPr>
              <w:jc w:val="center"/>
              <w:rPr>
                <w:b/>
                <w:lang w:val="en-GB"/>
              </w:rPr>
            </w:pPr>
            <w:r w:rsidRPr="00140956">
              <w:rPr>
                <w:b/>
                <w:lang w:val="en-GB"/>
              </w:rPr>
              <w:t>Port(s)</w:t>
            </w:r>
          </w:p>
        </w:tc>
        <w:tc>
          <w:tcPr>
            <w:tcW w:w="3630" w:type="dxa"/>
            <w:shd w:val="pct12" w:color="auto" w:fill="auto"/>
            <w:vAlign w:val="center"/>
          </w:tcPr>
          <w:p w14:paraId="27767281" w14:textId="77777777" w:rsidR="000F5840" w:rsidRPr="00140956" w:rsidRDefault="000F5840" w:rsidP="00EE1AD4">
            <w:pPr>
              <w:jc w:val="center"/>
              <w:rPr>
                <w:b/>
                <w:lang w:val="en-GB"/>
              </w:rPr>
            </w:pPr>
            <w:r w:rsidRPr="00140956">
              <w:rPr>
                <w:b/>
                <w:lang w:val="en-GB"/>
              </w:rPr>
              <w:t>Usage</w:t>
            </w:r>
          </w:p>
        </w:tc>
        <w:tc>
          <w:tcPr>
            <w:tcW w:w="1461" w:type="dxa"/>
            <w:shd w:val="pct12" w:color="auto" w:fill="auto"/>
            <w:vAlign w:val="center"/>
          </w:tcPr>
          <w:p w14:paraId="06137BA3" w14:textId="77777777" w:rsidR="000F5840" w:rsidRPr="00140956" w:rsidRDefault="000F5840" w:rsidP="00EE1AD4">
            <w:pPr>
              <w:jc w:val="center"/>
              <w:rPr>
                <w:b/>
                <w:lang w:val="en-GB"/>
              </w:rPr>
            </w:pPr>
            <w:r w:rsidRPr="00140956">
              <w:rPr>
                <w:b/>
                <w:lang w:val="en-GB"/>
              </w:rPr>
              <w:t>Traffic Type</w:t>
            </w:r>
          </w:p>
        </w:tc>
        <w:tc>
          <w:tcPr>
            <w:tcW w:w="2214" w:type="dxa"/>
            <w:shd w:val="pct12" w:color="auto" w:fill="auto"/>
            <w:vAlign w:val="center"/>
          </w:tcPr>
          <w:p w14:paraId="347ACC3F" w14:textId="77777777" w:rsidR="000F5840" w:rsidRPr="00140956" w:rsidRDefault="000F5840" w:rsidP="00EE1AD4">
            <w:pPr>
              <w:jc w:val="center"/>
              <w:rPr>
                <w:b/>
                <w:lang w:val="en-GB"/>
              </w:rPr>
            </w:pPr>
            <w:r w:rsidRPr="00140956">
              <w:rPr>
                <w:b/>
                <w:lang w:val="en-GB"/>
              </w:rPr>
              <w:t>Affected infrastructure</w:t>
            </w:r>
          </w:p>
        </w:tc>
      </w:tr>
      <w:tr w:rsidR="00140956" w:rsidRPr="00140956" w14:paraId="69CB996C" w14:textId="77777777" w:rsidTr="00EE1AD4">
        <w:tc>
          <w:tcPr>
            <w:tcW w:w="1551" w:type="dxa"/>
          </w:tcPr>
          <w:p w14:paraId="4EFF44E0" w14:textId="77777777" w:rsidR="000F5840" w:rsidRPr="00140956" w:rsidRDefault="000F5840" w:rsidP="00EE1AD4">
            <w:pPr>
              <w:rPr>
                <w:lang w:val="en-GB"/>
              </w:rPr>
            </w:pPr>
            <w:r w:rsidRPr="00140956">
              <w:rPr>
                <w:lang w:val="en-GB"/>
              </w:rPr>
              <w:t>443</w:t>
            </w:r>
          </w:p>
        </w:tc>
        <w:tc>
          <w:tcPr>
            <w:tcW w:w="3630" w:type="dxa"/>
          </w:tcPr>
          <w:p w14:paraId="320228BB" w14:textId="77777777" w:rsidR="000F5840" w:rsidRPr="00140956" w:rsidRDefault="000F5840" w:rsidP="0088376C">
            <w:pPr>
              <w:rPr>
                <w:lang w:val="en-GB"/>
              </w:rPr>
            </w:pPr>
            <w:r w:rsidRPr="00755556">
              <w:t>Between GM</w:t>
            </w:r>
            <w:r w:rsidR="0088376C" w:rsidRPr="00755556">
              <w:t>F</w:t>
            </w:r>
            <w:r w:rsidRPr="00755556">
              <w:t xml:space="preserve"> client PCs and web tier. Primary application</w:t>
            </w:r>
            <w:r w:rsidRPr="00140956">
              <w:rPr>
                <w:lang w:val="en-GB"/>
              </w:rPr>
              <w:t xml:space="preserve"> traffic.</w:t>
            </w:r>
          </w:p>
        </w:tc>
        <w:tc>
          <w:tcPr>
            <w:tcW w:w="1461" w:type="dxa"/>
          </w:tcPr>
          <w:p w14:paraId="17E1623B" w14:textId="77777777" w:rsidR="000F5840" w:rsidRPr="00140956" w:rsidRDefault="000F5840" w:rsidP="00EE1AD4">
            <w:pPr>
              <w:rPr>
                <w:lang w:val="en-GB"/>
              </w:rPr>
            </w:pPr>
            <w:r w:rsidRPr="00140956">
              <w:rPr>
                <w:lang w:val="en-GB"/>
              </w:rPr>
              <w:t>HTTPS</w:t>
            </w:r>
          </w:p>
        </w:tc>
        <w:tc>
          <w:tcPr>
            <w:tcW w:w="2214" w:type="dxa"/>
          </w:tcPr>
          <w:p w14:paraId="3C82322C" w14:textId="77777777" w:rsidR="000F5840" w:rsidRPr="008D6A49" w:rsidRDefault="00601BC2" w:rsidP="00EE1AD4">
            <w:pPr>
              <w:rPr>
                <w:lang w:val="en-GB"/>
              </w:rPr>
            </w:pPr>
            <w:r w:rsidRPr="008D6A49">
              <w:rPr>
                <w:lang w:val="en-GB"/>
              </w:rPr>
              <w:t xml:space="preserve">EA </w:t>
            </w:r>
            <w:r w:rsidR="000F5840" w:rsidRPr="008D6A49">
              <w:rPr>
                <w:lang w:val="en-GB"/>
              </w:rPr>
              <w:t>firewalls (internal and external facing)</w:t>
            </w:r>
          </w:p>
        </w:tc>
      </w:tr>
      <w:tr w:rsidR="000F5840" w:rsidRPr="00140956" w14:paraId="7BC5676F" w14:textId="77777777" w:rsidTr="00EE1AD4">
        <w:tc>
          <w:tcPr>
            <w:tcW w:w="1551" w:type="dxa"/>
          </w:tcPr>
          <w:p w14:paraId="42C9C376" w14:textId="77777777" w:rsidR="000F5840" w:rsidRPr="00140956" w:rsidRDefault="000F5840" w:rsidP="00EE1AD4">
            <w:pPr>
              <w:rPr>
                <w:lang w:val="en-GB"/>
              </w:rPr>
            </w:pPr>
            <w:r w:rsidRPr="00140956">
              <w:rPr>
                <w:lang w:val="en-GB"/>
              </w:rPr>
              <w:t>15011, 15012</w:t>
            </w:r>
          </w:p>
          <w:p w14:paraId="515C700A" w14:textId="77777777" w:rsidR="000F5840" w:rsidRPr="00140956" w:rsidRDefault="000F5840" w:rsidP="00EE1AD4">
            <w:pPr>
              <w:rPr>
                <w:lang w:val="en-GB"/>
              </w:rPr>
            </w:pPr>
            <w:r w:rsidRPr="00140956">
              <w:rPr>
                <w:lang w:val="en-GB"/>
              </w:rPr>
              <w:t>15021, 15022</w:t>
            </w:r>
          </w:p>
          <w:p w14:paraId="6243183B" w14:textId="77777777" w:rsidR="000F5840" w:rsidRPr="00140956" w:rsidRDefault="000F5840" w:rsidP="00EE1AD4">
            <w:pPr>
              <w:rPr>
                <w:lang w:val="en-GB"/>
              </w:rPr>
            </w:pPr>
            <w:r w:rsidRPr="00140956">
              <w:rPr>
                <w:lang w:val="en-GB"/>
              </w:rPr>
              <w:t>15031, 15032</w:t>
            </w:r>
          </w:p>
          <w:p w14:paraId="43057F27" w14:textId="77777777" w:rsidR="000F5840" w:rsidRPr="00140956" w:rsidRDefault="000F5840" w:rsidP="00EE1AD4">
            <w:pPr>
              <w:rPr>
                <w:lang w:val="en-GB"/>
              </w:rPr>
            </w:pPr>
            <w:r w:rsidRPr="00140956">
              <w:rPr>
                <w:lang w:val="en-GB"/>
              </w:rPr>
              <w:t>15041, 15042</w:t>
            </w:r>
          </w:p>
          <w:p w14:paraId="44EBCE57" w14:textId="77777777" w:rsidR="000F5840" w:rsidRPr="00140956" w:rsidRDefault="000F5840" w:rsidP="00EE1AD4">
            <w:pPr>
              <w:rPr>
                <w:lang w:val="en-GB"/>
              </w:rPr>
            </w:pPr>
            <w:r w:rsidRPr="00140956">
              <w:rPr>
                <w:lang w:val="en-GB"/>
              </w:rPr>
              <w:t>15051, 15052</w:t>
            </w:r>
          </w:p>
          <w:p w14:paraId="2557AAE9" w14:textId="77777777" w:rsidR="000F5840" w:rsidRPr="00140956" w:rsidRDefault="000F5840" w:rsidP="00EE1AD4">
            <w:pPr>
              <w:rPr>
                <w:lang w:val="en-GB"/>
              </w:rPr>
            </w:pPr>
            <w:r w:rsidRPr="00140956">
              <w:rPr>
                <w:lang w:val="en-GB"/>
              </w:rPr>
              <w:t>15061, 15062</w:t>
            </w:r>
          </w:p>
          <w:p w14:paraId="2F44752D" w14:textId="77777777" w:rsidR="00CB37CD" w:rsidRPr="00140956" w:rsidRDefault="00CB37CD" w:rsidP="00EE1AD4">
            <w:pPr>
              <w:rPr>
                <w:lang w:val="en-GB"/>
              </w:rPr>
            </w:pPr>
            <w:r w:rsidRPr="00140956">
              <w:rPr>
                <w:lang w:val="en-GB"/>
              </w:rPr>
              <w:t>15071, 15072</w:t>
            </w:r>
          </w:p>
        </w:tc>
        <w:tc>
          <w:tcPr>
            <w:tcW w:w="3630" w:type="dxa"/>
          </w:tcPr>
          <w:p w14:paraId="70501297" w14:textId="77777777" w:rsidR="000F5840" w:rsidRPr="00140956" w:rsidRDefault="000F5840" w:rsidP="00EE1AD4">
            <w:pPr>
              <w:rPr>
                <w:lang w:val="en-GB"/>
              </w:rPr>
            </w:pPr>
            <w:r w:rsidRPr="00140956">
              <w:rPr>
                <w:lang w:val="en-GB"/>
              </w:rPr>
              <w:t>Backend communication between web tier and application tier.</w:t>
            </w:r>
          </w:p>
        </w:tc>
        <w:tc>
          <w:tcPr>
            <w:tcW w:w="1461" w:type="dxa"/>
          </w:tcPr>
          <w:p w14:paraId="4AE6237D" w14:textId="77777777" w:rsidR="000F5840" w:rsidRPr="00140956" w:rsidRDefault="000F5840" w:rsidP="00EE1AD4">
            <w:pPr>
              <w:rPr>
                <w:lang w:val="en-GB"/>
              </w:rPr>
            </w:pPr>
            <w:r w:rsidRPr="00140956">
              <w:rPr>
                <w:lang w:val="en-GB"/>
              </w:rPr>
              <w:t>HTTPS</w:t>
            </w:r>
          </w:p>
        </w:tc>
        <w:tc>
          <w:tcPr>
            <w:tcW w:w="2214" w:type="dxa"/>
          </w:tcPr>
          <w:p w14:paraId="79EC5D54" w14:textId="77777777" w:rsidR="000F5840" w:rsidRPr="008D6A49" w:rsidRDefault="00601BC2" w:rsidP="00EE1AD4">
            <w:pPr>
              <w:rPr>
                <w:lang w:val="en-GB"/>
              </w:rPr>
            </w:pPr>
            <w:r w:rsidRPr="008D6A49">
              <w:rPr>
                <w:lang w:val="en-GB"/>
              </w:rPr>
              <w:t xml:space="preserve">EA </w:t>
            </w:r>
            <w:r w:rsidR="000F5840" w:rsidRPr="008D6A49">
              <w:rPr>
                <w:lang w:val="en-GB"/>
              </w:rPr>
              <w:t>&amp; AT&amp;T firewalls</w:t>
            </w:r>
          </w:p>
        </w:tc>
      </w:tr>
    </w:tbl>
    <w:p w14:paraId="5F1DFA58" w14:textId="77777777" w:rsidR="000F5840" w:rsidRPr="00140956" w:rsidRDefault="000F5840">
      <w:pPr>
        <w:rPr>
          <w:lang w:val="en-GB"/>
        </w:rPr>
      </w:pPr>
    </w:p>
    <w:p w14:paraId="1C19E6E6" w14:textId="77777777" w:rsidR="000F5840" w:rsidRPr="00140956" w:rsidRDefault="000F5840">
      <w:pPr>
        <w:pStyle w:val="Heading1"/>
        <w:tabs>
          <w:tab w:val="num" w:pos="720"/>
        </w:tabs>
        <w:rPr>
          <w:lang w:val="en-GB"/>
        </w:rPr>
      </w:pPr>
      <w:bookmarkStart w:id="353" w:name="_Toc535997047"/>
      <w:bookmarkStart w:id="354" w:name="_Toc294083314"/>
      <w:r w:rsidRPr="00140956">
        <w:rPr>
          <w:lang w:val="en-GB"/>
        </w:rPr>
        <w:br w:type="page"/>
      </w:r>
      <w:bookmarkStart w:id="355" w:name="_Toc302124641"/>
      <w:bookmarkStart w:id="356" w:name="_Toc365448910"/>
      <w:r w:rsidRPr="00140956">
        <w:rPr>
          <w:lang w:val="en-GB"/>
        </w:rPr>
        <w:lastRenderedPageBreak/>
        <w:t>Data View</w:t>
      </w:r>
      <w:bookmarkEnd w:id="353"/>
      <w:bookmarkEnd w:id="354"/>
      <w:bookmarkEnd w:id="355"/>
      <w:bookmarkEnd w:id="356"/>
    </w:p>
    <w:p w14:paraId="28BBD2BC" w14:textId="77777777" w:rsidR="000F5840" w:rsidRPr="00140956" w:rsidRDefault="000F5840" w:rsidP="0010086A">
      <w:pPr>
        <w:pStyle w:val="Info"/>
      </w:pPr>
      <w:r w:rsidRPr="00140956">
        <w:t>[Provide description of the persistent data storage perspective of the system. This section may be considered not applicable if there is little or no persistent data or the translation between the Logical Model and the Data Model is trivial.</w:t>
      </w:r>
    </w:p>
    <w:p w14:paraId="48902D38" w14:textId="77777777" w:rsidR="000F5840" w:rsidRPr="00140956" w:rsidRDefault="000F5840" w:rsidP="0010086A">
      <w:pPr>
        <w:pStyle w:val="Info"/>
      </w:pPr>
      <w:r w:rsidRPr="00140956">
        <w:t xml:space="preserve">Note: It may not be necessary to fill out both Sections 8.1 and 8.2 below. In most cases a project may only address data centric operation or </w:t>
      </w:r>
      <w:proofErr w:type="spellStart"/>
      <w:r w:rsidRPr="00140956">
        <w:t>behavior</w:t>
      </w:r>
      <w:proofErr w:type="spellEnd"/>
      <w:r w:rsidRPr="00140956">
        <w:t xml:space="preserve"> centric operation. ]</w:t>
      </w:r>
    </w:p>
    <w:p w14:paraId="5E239CA7" w14:textId="77777777" w:rsidR="000F5840" w:rsidRPr="00140956" w:rsidRDefault="000F5840" w:rsidP="00973B13">
      <w:pPr>
        <w:rPr>
          <w:lang w:val="en-GB"/>
        </w:rPr>
      </w:pPr>
    </w:p>
    <w:p w14:paraId="173D8E4F" w14:textId="77777777" w:rsidR="000F5840" w:rsidRPr="00140956" w:rsidRDefault="000F5840" w:rsidP="00973B13">
      <w:pPr>
        <w:rPr>
          <w:lang w:val="en-GB"/>
        </w:rPr>
      </w:pPr>
      <w:r w:rsidRPr="00140956">
        <w:rPr>
          <w:lang w:val="en-GB"/>
        </w:rPr>
        <w:t xml:space="preserve">Historically, data models of the entire GSW application are not available or are significantly out of date. As such, no effort was spent during the recent projects to retrospectively document the application. </w:t>
      </w:r>
      <w:r w:rsidR="00755556">
        <w:rPr>
          <w:lang w:val="en-GB"/>
        </w:rPr>
        <w:t>T</w:t>
      </w:r>
      <w:r w:rsidRPr="00140956">
        <w:rPr>
          <w:lang w:val="en-GB"/>
        </w:rPr>
        <w:t>here is no perceived value in conducting the lengthy process of documenting the application data model. Therefore this section provides a high-level summary for any applicable areas.</w:t>
      </w:r>
    </w:p>
    <w:p w14:paraId="2F8925CC" w14:textId="77777777" w:rsidR="000F5840" w:rsidRPr="00140956" w:rsidRDefault="000F5840" w:rsidP="00973B13">
      <w:pPr>
        <w:rPr>
          <w:lang w:val="en-GB"/>
        </w:rPr>
      </w:pPr>
    </w:p>
    <w:p w14:paraId="3B7BC652" w14:textId="77777777" w:rsidR="000F5840" w:rsidRPr="00140956" w:rsidRDefault="000F5840" w:rsidP="00973B13">
      <w:pPr>
        <w:rPr>
          <w:lang w:val="en-GB"/>
        </w:rPr>
      </w:pPr>
      <w:r w:rsidRPr="00140956">
        <w:rPr>
          <w:lang w:val="en-GB"/>
        </w:rPr>
        <w:t>All databases, servers and the underlying storage are subject to Disaster Recovery procedures.</w:t>
      </w:r>
    </w:p>
    <w:p w14:paraId="16740F02" w14:textId="77777777" w:rsidR="000F5840" w:rsidRPr="00140956" w:rsidRDefault="000F5840" w:rsidP="00973B13">
      <w:pPr>
        <w:rPr>
          <w:lang w:val="en-GB"/>
        </w:rPr>
      </w:pPr>
    </w:p>
    <w:p w14:paraId="7D7083AF" w14:textId="77777777" w:rsidR="000F5840" w:rsidRPr="00140956" w:rsidRDefault="000F5840" w:rsidP="00973B13">
      <w:pPr>
        <w:rPr>
          <w:lang w:val="en-GB"/>
        </w:rPr>
      </w:pPr>
      <w:r w:rsidRPr="00140956">
        <w:rPr>
          <w:lang w:val="en-GB"/>
        </w:rPr>
        <w:t>The data model for GS Wholesale follows a data-centric approach to its structure, rather than a behaviour-centric one.</w:t>
      </w:r>
    </w:p>
    <w:p w14:paraId="6078C71C" w14:textId="77777777" w:rsidR="000F5840" w:rsidRPr="00140956" w:rsidRDefault="000F5840" w:rsidP="00973B13">
      <w:pPr>
        <w:rPr>
          <w:lang w:val="en-GB"/>
        </w:rPr>
      </w:pPr>
    </w:p>
    <w:p w14:paraId="147B64CD" w14:textId="77777777" w:rsidR="000F5840" w:rsidRPr="00140956" w:rsidRDefault="000F5840" w:rsidP="00973B13">
      <w:pPr>
        <w:rPr>
          <w:lang w:val="en-GB"/>
        </w:rPr>
      </w:pPr>
      <w:r w:rsidRPr="00140956">
        <w:rPr>
          <w:lang w:val="en-GB"/>
        </w:rPr>
        <w:t xml:space="preserve">Detailed physical data models are maintained using the </w:t>
      </w:r>
      <w:proofErr w:type="spellStart"/>
      <w:r w:rsidRPr="00140956">
        <w:rPr>
          <w:lang w:val="en-GB"/>
        </w:rPr>
        <w:t>ERwin</w:t>
      </w:r>
      <w:proofErr w:type="spellEnd"/>
      <w:r w:rsidRPr="00140956">
        <w:rPr>
          <w:lang w:val="en-GB"/>
        </w:rPr>
        <w:t xml:space="preserve"> Data </w:t>
      </w:r>
      <w:proofErr w:type="spellStart"/>
      <w:r w:rsidRPr="00140956">
        <w:rPr>
          <w:lang w:val="en-GB"/>
        </w:rPr>
        <w:t>Modeler</w:t>
      </w:r>
      <w:proofErr w:type="spellEnd"/>
      <w:r w:rsidRPr="00140956">
        <w:rPr>
          <w:lang w:val="en-GB"/>
        </w:rPr>
        <w:t xml:space="preserve"> tool from CA.  Each formal release reviews and updates these models to keep them current.  There are three models in total: one each for Wholesale (GS_WHOLESALE.ER1), Security (GS_SECURITY.ER1) and Metrics (GS_METRICS.ER1).  </w:t>
      </w:r>
    </w:p>
    <w:p w14:paraId="5CD6C7F7" w14:textId="77777777" w:rsidR="000F5840" w:rsidRPr="00140956" w:rsidRDefault="000F5840">
      <w:pPr>
        <w:pStyle w:val="Heading2"/>
        <w:tabs>
          <w:tab w:val="num" w:pos="1080"/>
        </w:tabs>
        <w:rPr>
          <w:lang w:val="en-GB"/>
        </w:rPr>
      </w:pPr>
      <w:bookmarkStart w:id="357" w:name="_Toc302124642"/>
      <w:bookmarkStart w:id="358" w:name="_Toc303845775"/>
      <w:bookmarkStart w:id="359" w:name="_Toc303845881"/>
      <w:bookmarkStart w:id="360" w:name="_Toc302124643"/>
      <w:bookmarkStart w:id="361" w:name="_Toc303845776"/>
      <w:bookmarkStart w:id="362" w:name="_Toc303845882"/>
      <w:bookmarkStart w:id="363" w:name="_Toc535997048"/>
      <w:bookmarkStart w:id="364" w:name="_Toc294083315"/>
      <w:bookmarkStart w:id="365" w:name="_Toc302124644"/>
      <w:bookmarkStart w:id="366" w:name="_Toc365448911"/>
      <w:bookmarkEnd w:id="357"/>
      <w:bookmarkEnd w:id="358"/>
      <w:bookmarkEnd w:id="359"/>
      <w:bookmarkEnd w:id="360"/>
      <w:bookmarkEnd w:id="361"/>
      <w:bookmarkEnd w:id="362"/>
      <w:r w:rsidRPr="00140956">
        <w:rPr>
          <w:lang w:val="en-GB"/>
        </w:rPr>
        <w:t>Behaviour Centric Projects</w:t>
      </w:r>
      <w:bookmarkEnd w:id="363"/>
      <w:bookmarkEnd w:id="364"/>
      <w:bookmarkEnd w:id="365"/>
      <w:bookmarkEnd w:id="366"/>
    </w:p>
    <w:p w14:paraId="36C2311D" w14:textId="77777777" w:rsidR="000F5840" w:rsidRPr="00140956" w:rsidRDefault="000F5840">
      <w:pPr>
        <w:pStyle w:val="Heading3"/>
        <w:rPr>
          <w:lang w:val="en-GB"/>
        </w:rPr>
      </w:pPr>
      <w:bookmarkStart w:id="367" w:name="_Toc535997049"/>
      <w:r w:rsidRPr="00140956">
        <w:rPr>
          <w:lang w:val="en-GB"/>
        </w:rPr>
        <w:t>Persistence Mechanism (Data Access)</w:t>
      </w:r>
      <w:bookmarkEnd w:id="367"/>
    </w:p>
    <w:p w14:paraId="52E2EBF8" w14:textId="77777777" w:rsidR="000F5840" w:rsidRPr="00140956" w:rsidRDefault="000F5840" w:rsidP="0010086A">
      <w:pPr>
        <w:pStyle w:val="Info"/>
      </w:pPr>
      <w:r w:rsidRPr="00140956">
        <w:t>[Explain the persistence mechanism used and describe any persistence patterns used to address any complex persistence issues (e.g., delegation of attribute refresh to data objects from business components, disk stripping to improve COTS access time). Discuss the interfaces and APIs that are used to access key data stores.]</w:t>
      </w:r>
    </w:p>
    <w:p w14:paraId="6683590A" w14:textId="77777777" w:rsidR="000F5840" w:rsidRPr="00140956" w:rsidRDefault="000F5840" w:rsidP="00973B13">
      <w:pPr>
        <w:rPr>
          <w:lang w:val="en-GB"/>
        </w:rPr>
      </w:pPr>
    </w:p>
    <w:p w14:paraId="57FBCD91" w14:textId="77777777" w:rsidR="000F5840" w:rsidRPr="00140956" w:rsidRDefault="000F5840" w:rsidP="00973B13">
      <w:pPr>
        <w:rPr>
          <w:lang w:val="en-GB"/>
        </w:rPr>
      </w:pPr>
      <w:r w:rsidRPr="00140956">
        <w:rPr>
          <w:lang w:val="en-GB"/>
        </w:rPr>
        <w:t>Data is persisted in GSW primarily in an Oracle database. Data access is achieved from the Java application using the JDBC API from Java EE.</w:t>
      </w:r>
    </w:p>
    <w:p w14:paraId="720A13F5" w14:textId="77777777" w:rsidR="000F5840" w:rsidRPr="00140956" w:rsidRDefault="000F5840" w:rsidP="00973B13">
      <w:pPr>
        <w:rPr>
          <w:lang w:val="en-GB"/>
        </w:rPr>
      </w:pPr>
    </w:p>
    <w:p w14:paraId="07AC8782" w14:textId="77777777" w:rsidR="000F5840" w:rsidRPr="00140956" w:rsidRDefault="000F5840" w:rsidP="00973B13">
      <w:pPr>
        <w:rPr>
          <w:lang w:val="en-GB"/>
        </w:rPr>
      </w:pPr>
      <w:r w:rsidRPr="00140956">
        <w:rPr>
          <w:lang w:val="en-GB"/>
        </w:rPr>
        <w:t>Various generated documents (reports, letters, end of month summaries, etc</w:t>
      </w:r>
      <w:r w:rsidR="00C01503" w:rsidRPr="00140956">
        <w:rPr>
          <w:lang w:val="en-GB"/>
        </w:rPr>
        <w:t>.</w:t>
      </w:r>
      <w:r w:rsidRPr="00140956">
        <w:rPr>
          <w:lang w:val="en-GB"/>
        </w:rPr>
        <w:t>) are persisted locally to disk on the application server. These are kept for a pre-determined time and then deleted from the archives to manage disk utilization. These reports typically take the form of text files, Excel spreadsheets or Adobe PDF documents.</w:t>
      </w:r>
    </w:p>
    <w:p w14:paraId="00D7301E" w14:textId="77777777" w:rsidR="000F5840" w:rsidRPr="00140956" w:rsidRDefault="000F5840">
      <w:pPr>
        <w:pStyle w:val="Heading3"/>
        <w:tabs>
          <w:tab w:val="num" w:pos="1440"/>
        </w:tabs>
        <w:rPr>
          <w:lang w:val="en-GB"/>
        </w:rPr>
      </w:pPr>
      <w:bookmarkStart w:id="368" w:name="_Toc535997050"/>
      <w:r w:rsidRPr="00140956">
        <w:rPr>
          <w:lang w:val="en-GB"/>
        </w:rPr>
        <w:t>Encapsulation</w:t>
      </w:r>
      <w:bookmarkEnd w:id="368"/>
      <w:r w:rsidRPr="00140956">
        <w:rPr>
          <w:lang w:val="en-GB"/>
        </w:rPr>
        <w:t xml:space="preserve"> </w:t>
      </w:r>
    </w:p>
    <w:p w14:paraId="5A5D909D" w14:textId="77777777" w:rsidR="000F5840" w:rsidRPr="00140956" w:rsidRDefault="000F5840" w:rsidP="0010086A">
      <w:pPr>
        <w:pStyle w:val="Info"/>
      </w:pPr>
      <w:r w:rsidRPr="00140956">
        <w:t>[Show how the project maintains encapsulation of data (the owning application is responsible for data integrity and data access). Provide an explanation if more than one application is given privilege to access the same data simultaneously.</w:t>
      </w:r>
    </w:p>
    <w:p w14:paraId="5281CD33" w14:textId="77777777" w:rsidR="000F5840" w:rsidRPr="00140956" w:rsidRDefault="000F5840" w:rsidP="0010086A">
      <w:pPr>
        <w:pStyle w:val="Info"/>
      </w:pPr>
      <w:r w:rsidRPr="00140956">
        <w:t>If COTS extensions are included, then show how encapsulation at the business services level is maintained. If component or service-oriented development is included then show how encapsulation is maintained at the component level. Also show how the potential for cyclic redundancy has been minimized via interfaces and packaging.]</w:t>
      </w:r>
    </w:p>
    <w:p w14:paraId="58A9EDA0" w14:textId="77777777" w:rsidR="000F5840" w:rsidRPr="00140956" w:rsidRDefault="000F5840" w:rsidP="00973B13">
      <w:pPr>
        <w:rPr>
          <w:lang w:val="en-GB"/>
        </w:rPr>
      </w:pPr>
    </w:p>
    <w:p w14:paraId="0A0DF3A3" w14:textId="77777777" w:rsidR="000F5840" w:rsidRPr="00140956" w:rsidRDefault="000F5840" w:rsidP="00973B13">
      <w:pPr>
        <w:rPr>
          <w:lang w:val="en-GB"/>
        </w:rPr>
      </w:pPr>
      <w:r w:rsidRPr="00140956">
        <w:rPr>
          <w:lang w:val="en-GB"/>
        </w:rPr>
        <w:t>N/A for this report</w:t>
      </w:r>
    </w:p>
    <w:p w14:paraId="544865E4" w14:textId="77777777" w:rsidR="000F5840" w:rsidRPr="00140956" w:rsidRDefault="000F5840">
      <w:pPr>
        <w:pStyle w:val="Heading3"/>
        <w:tabs>
          <w:tab w:val="num" w:pos="1440"/>
        </w:tabs>
        <w:rPr>
          <w:lang w:val="en-GB"/>
        </w:rPr>
      </w:pPr>
      <w:bookmarkStart w:id="369" w:name="_Toc535997051"/>
      <w:r w:rsidRPr="00140956">
        <w:rPr>
          <w:lang w:val="en-GB"/>
        </w:rPr>
        <w:t>Connectors and Enterprise Application Integration Adapters</w:t>
      </w:r>
      <w:bookmarkEnd w:id="369"/>
    </w:p>
    <w:p w14:paraId="7879C613" w14:textId="77777777" w:rsidR="000F5840" w:rsidRPr="00140956" w:rsidRDefault="000F5840" w:rsidP="0010086A">
      <w:pPr>
        <w:pStyle w:val="Info"/>
      </w:pPr>
      <w:r w:rsidRPr="00140956">
        <w:t>[Detail any use of EAI Adapters or Connectors to connect to data store systems.]</w:t>
      </w:r>
    </w:p>
    <w:p w14:paraId="72B0B678" w14:textId="77777777" w:rsidR="000F5840" w:rsidRPr="00140956" w:rsidRDefault="000F5840" w:rsidP="00973B13">
      <w:pPr>
        <w:rPr>
          <w:lang w:val="en-GB"/>
        </w:rPr>
      </w:pPr>
    </w:p>
    <w:p w14:paraId="00550545" w14:textId="77777777" w:rsidR="000F5840" w:rsidRPr="00140956" w:rsidRDefault="000F5840" w:rsidP="00973B13">
      <w:pPr>
        <w:rPr>
          <w:lang w:val="en-GB"/>
        </w:rPr>
      </w:pPr>
      <w:r w:rsidRPr="00140956">
        <w:rPr>
          <w:lang w:val="en-GB"/>
        </w:rPr>
        <w:t xml:space="preserve">There is a bi-directional SOAP-wrapped XML over IP interface into GSW.  It is used by the </w:t>
      </w:r>
      <w:r w:rsidR="001539F0" w:rsidRPr="00140956">
        <w:rPr>
          <w:lang w:val="en-GB"/>
        </w:rPr>
        <w:t xml:space="preserve">Latin America Organisation (LAO) Retail, </w:t>
      </w:r>
      <w:r w:rsidRPr="004A0F1E">
        <w:rPr>
          <w:lang w:val="en-GB"/>
        </w:rPr>
        <w:t>GSS</w:t>
      </w:r>
      <w:r w:rsidRPr="00140956">
        <w:rPr>
          <w:lang w:val="en-GB"/>
        </w:rPr>
        <w:t xml:space="preserve"> and WAS applications.</w:t>
      </w:r>
    </w:p>
    <w:p w14:paraId="58B7DC4A" w14:textId="77777777" w:rsidR="000F5840" w:rsidRPr="00140956" w:rsidRDefault="000F5840" w:rsidP="00973B13">
      <w:pPr>
        <w:rPr>
          <w:lang w:val="en-GB"/>
        </w:rPr>
      </w:pPr>
    </w:p>
    <w:p w14:paraId="208AF3E1" w14:textId="77777777" w:rsidR="000F5840" w:rsidRPr="00140956" w:rsidRDefault="000F5840">
      <w:pPr>
        <w:pStyle w:val="Heading2"/>
        <w:tabs>
          <w:tab w:val="num" w:pos="1080"/>
        </w:tabs>
        <w:rPr>
          <w:lang w:val="en-GB"/>
        </w:rPr>
      </w:pPr>
      <w:bookmarkStart w:id="370" w:name="_Toc535997052"/>
      <w:bookmarkStart w:id="371" w:name="_Toc294083316"/>
      <w:bookmarkStart w:id="372" w:name="_Toc302124645"/>
      <w:bookmarkStart w:id="373" w:name="_Toc365448912"/>
      <w:r w:rsidRPr="00140956">
        <w:rPr>
          <w:lang w:val="en-GB"/>
        </w:rPr>
        <w:t>Data Centric Projects</w:t>
      </w:r>
      <w:bookmarkEnd w:id="370"/>
      <w:bookmarkEnd w:id="371"/>
      <w:bookmarkEnd w:id="372"/>
      <w:bookmarkEnd w:id="373"/>
    </w:p>
    <w:p w14:paraId="0DBABD4F" w14:textId="77777777" w:rsidR="000F5840" w:rsidRPr="00140956" w:rsidRDefault="000F5840" w:rsidP="0010086A">
      <w:pPr>
        <w:pStyle w:val="Info"/>
      </w:pPr>
      <w:bookmarkStart w:id="374" w:name="_Toc535997053"/>
      <w:r w:rsidRPr="00140956" w:rsidDel="00944E9F">
        <w:t xml:space="preserve"> </w:t>
      </w:r>
      <w:bookmarkEnd w:id="374"/>
      <w:proofErr w:type="gramStart"/>
      <w:r w:rsidRPr="00140956">
        <w:t>[Review Data Subject Area Definitions, Core Data Entity, and Metadata Repository Users Guide Documents, to reuse pertinent existing core data entities.]</w:t>
      </w:r>
      <w:proofErr w:type="gramEnd"/>
    </w:p>
    <w:p w14:paraId="4FFD2683" w14:textId="77777777" w:rsidR="000F5840" w:rsidRPr="00140956" w:rsidRDefault="000F5840" w:rsidP="00BB669C">
      <w:pPr>
        <w:rPr>
          <w:lang w:val="en-GB"/>
        </w:rPr>
      </w:pPr>
    </w:p>
    <w:p w14:paraId="3DBB4CE0" w14:textId="77777777" w:rsidR="000F5840" w:rsidRPr="00140956" w:rsidRDefault="000F5840" w:rsidP="00BB669C">
      <w:pPr>
        <w:rPr>
          <w:lang w:val="en-GB"/>
        </w:rPr>
      </w:pPr>
      <w:r w:rsidRPr="00140956">
        <w:rPr>
          <w:lang w:val="en-GB"/>
        </w:rPr>
        <w:t>N/A for this report</w:t>
      </w:r>
    </w:p>
    <w:p w14:paraId="55810CAF" w14:textId="77777777" w:rsidR="000F5840" w:rsidRPr="00140956" w:rsidRDefault="000F5840">
      <w:pPr>
        <w:rPr>
          <w:vanish/>
          <w:lang w:val="en-GB"/>
        </w:rPr>
      </w:pPr>
      <w:r w:rsidRPr="00140956">
        <w:rPr>
          <w:vanish/>
          <w:lang w:val="en-GB"/>
        </w:rPr>
        <w:t xml:space="preserve">[Describe where and how enterprise adapters are being used in the systems to share data using common methods.  Also describe how use of enterprise adaptors affects the </w:t>
      </w:r>
      <w:proofErr w:type="spellStart"/>
      <w:r w:rsidRPr="00140956">
        <w:rPr>
          <w:vanish/>
          <w:lang w:val="en-GB"/>
        </w:rPr>
        <w:t>over all</w:t>
      </w:r>
      <w:proofErr w:type="spellEnd"/>
      <w:r w:rsidRPr="00140956">
        <w:rPr>
          <w:vanish/>
          <w:lang w:val="en-GB"/>
        </w:rPr>
        <w:t xml:space="preserve"> system from a data management perspective.]</w:t>
      </w:r>
    </w:p>
    <w:p w14:paraId="52D07136" w14:textId="77777777" w:rsidR="000F5840" w:rsidRPr="00140956" w:rsidRDefault="000F5840" w:rsidP="00930DF7">
      <w:pPr>
        <w:rPr>
          <w:lang w:val="en-GB"/>
        </w:rPr>
      </w:pPr>
      <w:bookmarkStart w:id="375" w:name="_Toc535997055"/>
    </w:p>
    <w:p w14:paraId="21940414" w14:textId="77777777" w:rsidR="000F5840" w:rsidRPr="00140956" w:rsidRDefault="000F5840" w:rsidP="00930DF7">
      <w:pPr>
        <w:rPr>
          <w:lang w:val="en-GB"/>
        </w:rPr>
      </w:pPr>
    </w:p>
    <w:p w14:paraId="466D367A" w14:textId="77777777" w:rsidR="000F5840" w:rsidRPr="00140956" w:rsidRDefault="000F5840">
      <w:pPr>
        <w:pStyle w:val="Heading1"/>
        <w:tabs>
          <w:tab w:val="num" w:pos="720"/>
        </w:tabs>
        <w:rPr>
          <w:lang w:val="en-GB"/>
        </w:rPr>
      </w:pPr>
      <w:r w:rsidRPr="00140956">
        <w:rPr>
          <w:lang w:val="en-GB"/>
        </w:rPr>
        <w:br w:type="page"/>
      </w:r>
      <w:bookmarkStart w:id="376" w:name="_Toc294083318"/>
      <w:bookmarkStart w:id="377" w:name="_Toc302124646"/>
      <w:bookmarkStart w:id="378" w:name="_Toc365448913"/>
      <w:r w:rsidRPr="00140956">
        <w:rPr>
          <w:lang w:val="en-GB"/>
        </w:rPr>
        <w:lastRenderedPageBreak/>
        <w:t>Size and Performance</w:t>
      </w:r>
      <w:bookmarkEnd w:id="375"/>
      <w:bookmarkEnd w:id="376"/>
      <w:bookmarkEnd w:id="377"/>
      <w:bookmarkEnd w:id="378"/>
    </w:p>
    <w:p w14:paraId="66CFBD89" w14:textId="77777777" w:rsidR="000F5840" w:rsidRPr="00140956" w:rsidRDefault="000F5840" w:rsidP="00755556">
      <w:pPr>
        <w:pStyle w:val="Info"/>
      </w:pPr>
      <w:r w:rsidRPr="00140956">
        <w:t>[Provide description of the major dimensioning characteristics of the software that impact the architecture, as well as the target performance constraints.</w:t>
      </w:r>
    </w:p>
    <w:p w14:paraId="4AA71B18" w14:textId="77777777" w:rsidR="000F5840" w:rsidRPr="00140956" w:rsidRDefault="000F5840" w:rsidP="00755556">
      <w:pPr>
        <w:pStyle w:val="Info"/>
      </w:pPr>
      <w:r w:rsidRPr="00140956">
        <w:t xml:space="preserve">We have an existing system.  Describe the existing scenarios.  </w:t>
      </w:r>
      <w:proofErr w:type="gramStart"/>
      <w:r w:rsidRPr="00140956">
        <w:t>E.g. If a new country release then add a section on performance testing being required.</w:t>
      </w:r>
      <w:proofErr w:type="gramEnd"/>
      <w:r w:rsidRPr="00140956">
        <w:t xml:space="preserve">  Otherwise, just list appropriate metrics to show that the architecture is appropriate for the required performance.</w:t>
      </w:r>
      <w:r w:rsidR="00755556">
        <w:t>]</w:t>
      </w:r>
    </w:p>
    <w:p w14:paraId="07C737E5" w14:textId="77777777" w:rsidR="000F5840" w:rsidRPr="00140956" w:rsidRDefault="000F5840" w:rsidP="00BB669C">
      <w:pPr>
        <w:rPr>
          <w:lang w:val="en-GB"/>
        </w:rPr>
      </w:pPr>
    </w:p>
    <w:p w14:paraId="00B80D4F" w14:textId="77777777" w:rsidR="000F5840" w:rsidRPr="00140956" w:rsidRDefault="000F5840" w:rsidP="00755556">
      <w:pPr>
        <w:rPr>
          <w:lang w:val="en-GB"/>
        </w:rPr>
      </w:pPr>
      <w:r w:rsidRPr="00140956">
        <w:rPr>
          <w:lang w:val="en-GB"/>
        </w:rPr>
        <w:t xml:space="preserve">With each release of the application, performance is required to be no worse than previously.  The </w:t>
      </w:r>
      <w:r w:rsidRPr="00E50EE1">
        <w:rPr>
          <w:lang w:val="en-GB"/>
        </w:rPr>
        <w:t xml:space="preserve">use of HP Performance </w:t>
      </w:r>
      <w:proofErr w:type="spellStart"/>
      <w:r w:rsidRPr="00E50EE1">
        <w:rPr>
          <w:lang w:val="en-GB"/>
        </w:rPr>
        <w:t>Center</w:t>
      </w:r>
      <w:proofErr w:type="spellEnd"/>
      <w:r w:rsidRPr="00E50EE1">
        <w:rPr>
          <w:lang w:val="en-GB"/>
        </w:rPr>
        <w:t xml:space="preserve"> </w:t>
      </w:r>
      <w:r w:rsidR="00AA4A1B" w:rsidRPr="00E50EE1">
        <w:rPr>
          <w:lang w:val="en-GB"/>
        </w:rPr>
        <w:t>9.52</w:t>
      </w:r>
      <w:r w:rsidRPr="00E50EE1">
        <w:rPr>
          <w:lang w:val="en-GB"/>
        </w:rPr>
        <w:t xml:space="preserve"> to run performance </w:t>
      </w:r>
      <w:r w:rsidRPr="00140956">
        <w:rPr>
          <w:lang w:val="en-GB"/>
        </w:rPr>
        <w:t>load and endurance testing is utilised on releases where a large number of changes or significant new func</w:t>
      </w:r>
      <w:r w:rsidR="004F412C" w:rsidRPr="00140956">
        <w:rPr>
          <w:lang w:val="en-GB"/>
        </w:rPr>
        <w:t xml:space="preserve">tionality is being implemented.  The decision to employ this approach on a release (or not) is taken in consultation between </w:t>
      </w:r>
      <w:r w:rsidR="004F412C" w:rsidRPr="00755556">
        <w:t>the GM</w:t>
      </w:r>
      <w:r w:rsidR="0088376C" w:rsidRPr="00755556">
        <w:t>F</w:t>
      </w:r>
      <w:r w:rsidR="004F412C" w:rsidRPr="00755556">
        <w:t xml:space="preserve"> Project</w:t>
      </w:r>
      <w:r w:rsidR="004F412C" w:rsidRPr="00140956">
        <w:rPr>
          <w:lang w:val="en-GB"/>
        </w:rPr>
        <w:t xml:space="preserve"> Manager and the HP Project Team.</w:t>
      </w:r>
    </w:p>
    <w:p w14:paraId="2FE33D42" w14:textId="77777777" w:rsidR="000F5840" w:rsidRPr="00140956" w:rsidRDefault="000F5840" w:rsidP="00BB669C">
      <w:pPr>
        <w:rPr>
          <w:lang w:val="en-GB"/>
        </w:rPr>
      </w:pPr>
    </w:p>
    <w:p w14:paraId="3BB1D13D" w14:textId="77777777" w:rsidR="000F5840" w:rsidRPr="00140956" w:rsidRDefault="000F5840" w:rsidP="00BB669C">
      <w:pPr>
        <w:rPr>
          <w:lang w:val="en-GB"/>
        </w:rPr>
      </w:pP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9"/>
        <w:gridCol w:w="2139"/>
        <w:gridCol w:w="2139"/>
      </w:tblGrid>
      <w:tr w:rsidR="004A0F1E" w:rsidRPr="00755556" w14:paraId="593C6E3C" w14:textId="77777777" w:rsidTr="00234B7B">
        <w:tc>
          <w:tcPr>
            <w:tcW w:w="2139" w:type="dxa"/>
            <w:shd w:val="pct12" w:color="auto" w:fill="auto"/>
          </w:tcPr>
          <w:p w14:paraId="2FB4E259" w14:textId="77777777" w:rsidR="004A0F1E" w:rsidRPr="004A0F1E" w:rsidRDefault="004A0F1E" w:rsidP="00EE1AD4">
            <w:pPr>
              <w:rPr>
                <w:b/>
                <w:lang w:val="en-GB"/>
              </w:rPr>
            </w:pPr>
          </w:p>
        </w:tc>
        <w:tc>
          <w:tcPr>
            <w:tcW w:w="2139" w:type="dxa"/>
            <w:shd w:val="pct12" w:color="auto" w:fill="auto"/>
          </w:tcPr>
          <w:p w14:paraId="495C2F92" w14:textId="77777777" w:rsidR="004A0F1E" w:rsidRPr="004A0F1E" w:rsidDel="004A0F1E" w:rsidRDefault="004A0F1E" w:rsidP="004A0F1E">
            <w:pPr>
              <w:rPr>
                <w:b/>
                <w:lang w:val="en-GB"/>
              </w:rPr>
            </w:pPr>
            <w:r w:rsidRPr="004A0F1E">
              <w:rPr>
                <w:b/>
                <w:lang w:val="en-GB"/>
              </w:rPr>
              <w:t>IA64 (Outgoing)</w:t>
            </w:r>
          </w:p>
        </w:tc>
        <w:tc>
          <w:tcPr>
            <w:tcW w:w="2139" w:type="dxa"/>
            <w:shd w:val="pct12" w:color="auto" w:fill="auto"/>
          </w:tcPr>
          <w:p w14:paraId="7099D990" w14:textId="77777777" w:rsidR="004A0F1E" w:rsidRPr="004A0F1E" w:rsidRDefault="004A0F1E" w:rsidP="00EE1AD4">
            <w:pPr>
              <w:rPr>
                <w:b/>
                <w:lang w:val="en-GB"/>
              </w:rPr>
            </w:pPr>
            <w:r w:rsidRPr="004A0F1E">
              <w:rPr>
                <w:b/>
                <w:lang w:val="en-GB"/>
              </w:rPr>
              <w:t>Virtual (New)</w:t>
            </w:r>
          </w:p>
        </w:tc>
      </w:tr>
      <w:tr w:rsidR="004A0F1E" w:rsidRPr="00755556" w14:paraId="43CDEFEF" w14:textId="77777777" w:rsidTr="00234B7B">
        <w:tc>
          <w:tcPr>
            <w:tcW w:w="2139" w:type="dxa"/>
            <w:shd w:val="pct12" w:color="auto" w:fill="auto"/>
          </w:tcPr>
          <w:p w14:paraId="7E5DD6A0" w14:textId="77777777" w:rsidR="004A0F1E" w:rsidRPr="004A0F1E" w:rsidRDefault="004A0F1E" w:rsidP="00EE1AD4">
            <w:pPr>
              <w:rPr>
                <w:b/>
                <w:lang w:val="en-GB"/>
              </w:rPr>
            </w:pPr>
            <w:proofErr w:type="spellStart"/>
            <w:r w:rsidRPr="004A0F1E">
              <w:rPr>
                <w:b/>
                <w:lang w:val="en-GB"/>
              </w:rPr>
              <w:t>Doxford</w:t>
            </w:r>
            <w:proofErr w:type="spellEnd"/>
            <w:r w:rsidRPr="004A0F1E">
              <w:rPr>
                <w:b/>
                <w:lang w:val="en-GB"/>
              </w:rPr>
              <w:t xml:space="preserve"> App</w:t>
            </w:r>
          </w:p>
        </w:tc>
        <w:tc>
          <w:tcPr>
            <w:tcW w:w="2139" w:type="dxa"/>
          </w:tcPr>
          <w:p w14:paraId="70FFA85D" w14:textId="77777777" w:rsidR="004A0F1E" w:rsidRPr="004A0F1E" w:rsidDel="004A0F1E" w:rsidRDefault="004A0F1E" w:rsidP="00EE1AD4">
            <w:pPr>
              <w:rPr>
                <w:lang w:val="en-GB"/>
              </w:rPr>
            </w:pPr>
            <w:r w:rsidRPr="004A0F1E">
              <w:rPr>
                <w:lang w:val="en-GB"/>
              </w:rPr>
              <w:t>4 cores dedicated to GSW</w:t>
            </w:r>
          </w:p>
        </w:tc>
        <w:tc>
          <w:tcPr>
            <w:tcW w:w="2139" w:type="dxa"/>
          </w:tcPr>
          <w:p w14:paraId="1AEAFBE3" w14:textId="77777777" w:rsidR="004A0F1E" w:rsidRPr="004A0F1E" w:rsidRDefault="00EF3E12" w:rsidP="00EE1AD4">
            <w:pPr>
              <w:rPr>
                <w:lang w:val="en-GB"/>
              </w:rPr>
            </w:pPr>
            <w:r>
              <w:rPr>
                <w:lang w:val="en-GB"/>
              </w:rPr>
              <w:t>14 virtual CPUs across 6 virtual servers</w:t>
            </w:r>
          </w:p>
        </w:tc>
      </w:tr>
      <w:tr w:rsidR="004A0F1E" w:rsidRPr="00755556" w14:paraId="5D5DC4BB" w14:textId="77777777" w:rsidTr="00234B7B">
        <w:tc>
          <w:tcPr>
            <w:tcW w:w="2139" w:type="dxa"/>
            <w:shd w:val="pct12" w:color="auto" w:fill="auto"/>
          </w:tcPr>
          <w:p w14:paraId="4E7A6DB4" w14:textId="77777777" w:rsidR="004A0F1E" w:rsidRPr="004A0F1E" w:rsidRDefault="004A0F1E" w:rsidP="001461C8">
            <w:pPr>
              <w:rPr>
                <w:b/>
                <w:lang w:val="en-GB"/>
              </w:rPr>
            </w:pPr>
            <w:r w:rsidRPr="004A0F1E">
              <w:rPr>
                <w:b/>
                <w:lang w:val="en-GB"/>
              </w:rPr>
              <w:t>Wynyard Park App</w:t>
            </w:r>
          </w:p>
        </w:tc>
        <w:tc>
          <w:tcPr>
            <w:tcW w:w="2139" w:type="dxa"/>
          </w:tcPr>
          <w:p w14:paraId="49CF6FFA" w14:textId="77777777" w:rsidR="004A0F1E" w:rsidRPr="004A0F1E" w:rsidDel="004A0F1E" w:rsidRDefault="004A0F1E" w:rsidP="00EE1AD4">
            <w:pPr>
              <w:rPr>
                <w:lang w:val="en-GB"/>
              </w:rPr>
            </w:pPr>
            <w:r w:rsidRPr="004A0F1E">
              <w:rPr>
                <w:lang w:val="en-GB"/>
              </w:rPr>
              <w:t>4 cores dedicated to GSW</w:t>
            </w:r>
          </w:p>
        </w:tc>
        <w:tc>
          <w:tcPr>
            <w:tcW w:w="2139" w:type="dxa"/>
          </w:tcPr>
          <w:p w14:paraId="36079EA4" w14:textId="77777777" w:rsidR="004A0F1E" w:rsidRPr="004A0F1E" w:rsidRDefault="00EF3E12" w:rsidP="00EE1AD4">
            <w:pPr>
              <w:rPr>
                <w:lang w:val="en-GB"/>
              </w:rPr>
            </w:pPr>
            <w:r>
              <w:rPr>
                <w:lang w:val="en-GB"/>
              </w:rPr>
              <w:t>14 virtual CPUs across 6 virtual servers</w:t>
            </w:r>
          </w:p>
        </w:tc>
      </w:tr>
      <w:tr w:rsidR="004A0F1E" w:rsidRPr="00755556" w14:paraId="31BBF19A" w14:textId="77777777" w:rsidTr="00234B7B">
        <w:tc>
          <w:tcPr>
            <w:tcW w:w="2139" w:type="dxa"/>
            <w:shd w:val="pct12" w:color="auto" w:fill="auto"/>
          </w:tcPr>
          <w:p w14:paraId="71511AE3" w14:textId="77777777" w:rsidR="004A0F1E" w:rsidRPr="004A0F1E" w:rsidRDefault="004A0F1E" w:rsidP="00EE1AD4">
            <w:pPr>
              <w:rPr>
                <w:b/>
                <w:lang w:val="en-GB"/>
              </w:rPr>
            </w:pPr>
            <w:proofErr w:type="spellStart"/>
            <w:r w:rsidRPr="004A0F1E">
              <w:rPr>
                <w:b/>
                <w:lang w:val="en-GB"/>
              </w:rPr>
              <w:t>Doxford</w:t>
            </w:r>
            <w:proofErr w:type="spellEnd"/>
            <w:r w:rsidRPr="004A0F1E">
              <w:rPr>
                <w:b/>
                <w:lang w:val="en-GB"/>
              </w:rPr>
              <w:t xml:space="preserve"> DB</w:t>
            </w:r>
          </w:p>
        </w:tc>
        <w:tc>
          <w:tcPr>
            <w:tcW w:w="2139" w:type="dxa"/>
          </w:tcPr>
          <w:p w14:paraId="4F817851" w14:textId="77777777" w:rsidR="004A0F1E" w:rsidRPr="004A0F1E" w:rsidDel="004A0F1E" w:rsidRDefault="004A0F1E" w:rsidP="00EE1AD4">
            <w:pPr>
              <w:rPr>
                <w:lang w:val="en-GB"/>
              </w:rPr>
            </w:pPr>
            <w:r w:rsidRPr="004A0F1E">
              <w:rPr>
                <w:lang w:val="en-GB"/>
              </w:rPr>
              <w:t>4 cores dedicated to GSW</w:t>
            </w:r>
          </w:p>
        </w:tc>
        <w:tc>
          <w:tcPr>
            <w:tcW w:w="2139" w:type="dxa"/>
          </w:tcPr>
          <w:p w14:paraId="34F18D06" w14:textId="77777777" w:rsidR="004A0F1E" w:rsidRPr="004A0F1E" w:rsidRDefault="00411D53" w:rsidP="00EE1AD4">
            <w:pPr>
              <w:rPr>
                <w:lang w:val="en-GB"/>
              </w:rPr>
            </w:pPr>
            <w:r>
              <w:rPr>
                <w:lang w:val="en-GB"/>
              </w:rPr>
              <w:t>8+ cores dedicated to GSW</w:t>
            </w:r>
          </w:p>
        </w:tc>
      </w:tr>
      <w:tr w:rsidR="004A0F1E" w:rsidRPr="00755556" w14:paraId="66E8553F" w14:textId="77777777" w:rsidTr="00234B7B">
        <w:tc>
          <w:tcPr>
            <w:tcW w:w="2139" w:type="dxa"/>
            <w:shd w:val="pct12" w:color="auto" w:fill="auto"/>
          </w:tcPr>
          <w:p w14:paraId="1230734B" w14:textId="77777777" w:rsidR="004A0F1E" w:rsidRPr="004A0F1E" w:rsidRDefault="004A0F1E" w:rsidP="001461C8">
            <w:pPr>
              <w:rPr>
                <w:b/>
                <w:lang w:val="en-GB"/>
              </w:rPr>
            </w:pPr>
            <w:r w:rsidRPr="004A0F1E">
              <w:rPr>
                <w:b/>
                <w:lang w:val="en-GB"/>
              </w:rPr>
              <w:t>Wynyard Park DB</w:t>
            </w:r>
          </w:p>
        </w:tc>
        <w:tc>
          <w:tcPr>
            <w:tcW w:w="2139" w:type="dxa"/>
          </w:tcPr>
          <w:p w14:paraId="67C3CF9F" w14:textId="77777777" w:rsidR="004A0F1E" w:rsidRPr="004A0F1E" w:rsidDel="004A0F1E" w:rsidRDefault="004A0F1E" w:rsidP="00EE1AD4">
            <w:pPr>
              <w:rPr>
                <w:lang w:val="en-GB"/>
              </w:rPr>
            </w:pPr>
            <w:r w:rsidRPr="004A0F1E">
              <w:rPr>
                <w:lang w:val="en-GB"/>
              </w:rPr>
              <w:t>4 cores dedicated to GSW</w:t>
            </w:r>
          </w:p>
        </w:tc>
        <w:tc>
          <w:tcPr>
            <w:tcW w:w="2139" w:type="dxa"/>
          </w:tcPr>
          <w:p w14:paraId="5E00FC9F" w14:textId="77777777" w:rsidR="004A0F1E" w:rsidRPr="004A0F1E" w:rsidRDefault="00411D53" w:rsidP="00EE1AD4">
            <w:pPr>
              <w:rPr>
                <w:lang w:val="en-GB"/>
              </w:rPr>
            </w:pPr>
            <w:r>
              <w:rPr>
                <w:lang w:val="en-GB"/>
              </w:rPr>
              <w:t>8+ cores dedicated to GSW</w:t>
            </w:r>
          </w:p>
        </w:tc>
      </w:tr>
    </w:tbl>
    <w:p w14:paraId="7A1B4AE5" w14:textId="77777777" w:rsidR="000F5840" w:rsidRPr="00755556" w:rsidRDefault="000F5840" w:rsidP="00BB669C">
      <w:pPr>
        <w:rPr>
          <w:highlight w:val="yellow"/>
          <w:lang w:val="en-GB"/>
        </w:rPr>
      </w:pPr>
    </w:p>
    <w:p w14:paraId="04151A72" w14:textId="77777777" w:rsidR="001A385E" w:rsidRDefault="000F5840" w:rsidP="00BB669C">
      <w:pPr>
        <w:rPr>
          <w:lang w:val="en-GB"/>
        </w:rPr>
      </w:pPr>
      <w:r w:rsidRPr="001A385E">
        <w:rPr>
          <w:lang w:val="en-GB"/>
        </w:rPr>
        <w:t>The</w:t>
      </w:r>
      <w:r w:rsidR="00EF3E12" w:rsidRPr="001A385E">
        <w:rPr>
          <w:lang w:val="en-GB"/>
        </w:rPr>
        <w:t xml:space="preserve"> sizing of the virtual CPU allocation is based upon expected environment utilisation. Dormant regions with no on-line processing (e.g. AP, EE) are allocated a single virtual CPU and minimal memory to enable GSW to run for audit purposes</w:t>
      </w:r>
      <w:r w:rsidR="001A385E">
        <w:rPr>
          <w:lang w:val="en-GB"/>
        </w:rPr>
        <w:t>.</w:t>
      </w:r>
      <w:r w:rsidR="00B2354B">
        <w:rPr>
          <w:lang w:val="en-GB"/>
        </w:rPr>
        <w:t xml:space="preserve"> Regions with active countries are allocated further virtual cores in line with the size of the active region (where size is gauged by number of active users, quantity of accounts and other relevant metrics). Current allocation</w:t>
      </w:r>
      <w:r w:rsidR="00C67E89">
        <w:rPr>
          <w:lang w:val="en-GB"/>
        </w:rPr>
        <w:t xml:space="preserve"> for production</w:t>
      </w:r>
      <w:r w:rsidR="00B2354B">
        <w:rPr>
          <w:lang w:val="en-GB"/>
        </w:rPr>
        <w:t xml:space="preserve"> has been specified as follows</w:t>
      </w:r>
      <w:r w:rsidR="00C67E89">
        <w:rPr>
          <w:lang w:val="en-GB"/>
        </w:rPr>
        <w:t xml:space="preserve"> (pre-production is identical</w:t>
      </w:r>
      <w:proofErr w:type="gramStart"/>
      <w:r w:rsidR="00C67E89">
        <w:rPr>
          <w:lang w:val="en-GB"/>
        </w:rPr>
        <w:t>)</w:t>
      </w:r>
      <w:r w:rsidR="00B2354B">
        <w:rPr>
          <w:lang w:val="en-GB"/>
        </w:rPr>
        <w:t xml:space="preserve"> :</w:t>
      </w:r>
      <w:proofErr w:type="gramEnd"/>
      <w:r w:rsidR="00B2354B">
        <w:rPr>
          <w:lang w:val="en-GB"/>
        </w:rPr>
        <w:t>-</w:t>
      </w:r>
    </w:p>
    <w:p w14:paraId="38A44694" w14:textId="77777777" w:rsidR="00B2354B" w:rsidRDefault="00B2354B" w:rsidP="00BB669C">
      <w:pPr>
        <w:rPr>
          <w:lang w:val="en-GB"/>
        </w:rPr>
      </w:pPr>
    </w:p>
    <w:tbl>
      <w:tblPr>
        <w:tblStyle w:val="TableGrid"/>
        <w:tblW w:w="0" w:type="auto"/>
        <w:tblLook w:val="04A0" w:firstRow="1" w:lastRow="0" w:firstColumn="1" w:lastColumn="0" w:noHBand="0" w:noVBand="1"/>
      </w:tblPr>
      <w:tblGrid>
        <w:gridCol w:w="2139"/>
        <w:gridCol w:w="1584"/>
        <w:gridCol w:w="1095"/>
        <w:gridCol w:w="1850"/>
        <w:gridCol w:w="1850"/>
      </w:tblGrid>
      <w:tr w:rsidR="00B2354B" w14:paraId="6CD2007A" w14:textId="77777777" w:rsidTr="008268E4">
        <w:tc>
          <w:tcPr>
            <w:tcW w:w="2139" w:type="dxa"/>
            <w:shd w:val="clear" w:color="auto" w:fill="BFBFBF" w:themeFill="background1" w:themeFillShade="BF"/>
          </w:tcPr>
          <w:p w14:paraId="11347A54" w14:textId="77777777" w:rsidR="00B2354B" w:rsidRPr="00B2354B" w:rsidRDefault="00B2354B" w:rsidP="00BB669C">
            <w:pPr>
              <w:rPr>
                <w:b/>
              </w:rPr>
            </w:pPr>
            <w:r w:rsidRPr="00B2354B">
              <w:rPr>
                <w:b/>
              </w:rPr>
              <w:t>Region</w:t>
            </w:r>
          </w:p>
        </w:tc>
        <w:tc>
          <w:tcPr>
            <w:tcW w:w="1584" w:type="dxa"/>
            <w:shd w:val="clear" w:color="auto" w:fill="BFBFBF" w:themeFill="background1" w:themeFillShade="BF"/>
          </w:tcPr>
          <w:p w14:paraId="2545A4D6" w14:textId="77777777" w:rsidR="00B2354B" w:rsidRPr="00B2354B" w:rsidRDefault="00B2354B" w:rsidP="00BB669C">
            <w:pPr>
              <w:rPr>
                <w:b/>
              </w:rPr>
            </w:pPr>
            <w:r w:rsidRPr="00B2354B">
              <w:rPr>
                <w:b/>
              </w:rPr>
              <w:t>Server</w:t>
            </w:r>
          </w:p>
        </w:tc>
        <w:tc>
          <w:tcPr>
            <w:tcW w:w="1095" w:type="dxa"/>
            <w:shd w:val="clear" w:color="auto" w:fill="BFBFBF" w:themeFill="background1" w:themeFillShade="BF"/>
          </w:tcPr>
          <w:p w14:paraId="7BD161AE" w14:textId="77777777" w:rsidR="00B2354B" w:rsidRPr="00B2354B" w:rsidRDefault="00B2354B" w:rsidP="00BB669C">
            <w:pPr>
              <w:rPr>
                <w:b/>
              </w:rPr>
            </w:pPr>
            <w:r w:rsidRPr="00B2354B">
              <w:rPr>
                <w:b/>
              </w:rPr>
              <w:t>Status</w:t>
            </w:r>
          </w:p>
        </w:tc>
        <w:tc>
          <w:tcPr>
            <w:tcW w:w="1850" w:type="dxa"/>
            <w:shd w:val="clear" w:color="auto" w:fill="BFBFBF" w:themeFill="background1" w:themeFillShade="BF"/>
          </w:tcPr>
          <w:p w14:paraId="2A9D5C67" w14:textId="77777777" w:rsidR="00B2354B" w:rsidRPr="00B2354B" w:rsidRDefault="00B2354B" w:rsidP="00BB669C">
            <w:pPr>
              <w:rPr>
                <w:b/>
              </w:rPr>
            </w:pPr>
            <w:proofErr w:type="spellStart"/>
            <w:r w:rsidRPr="00B2354B">
              <w:rPr>
                <w:b/>
              </w:rPr>
              <w:t>vCPU</w:t>
            </w:r>
            <w:proofErr w:type="spellEnd"/>
            <w:r w:rsidRPr="00B2354B">
              <w:rPr>
                <w:b/>
              </w:rPr>
              <w:t xml:space="preserve"> allocation</w:t>
            </w:r>
          </w:p>
        </w:tc>
        <w:tc>
          <w:tcPr>
            <w:tcW w:w="1850" w:type="dxa"/>
            <w:shd w:val="clear" w:color="auto" w:fill="BFBFBF" w:themeFill="background1" w:themeFillShade="BF"/>
          </w:tcPr>
          <w:p w14:paraId="71EEAF8F" w14:textId="77777777" w:rsidR="00B2354B" w:rsidRPr="00B2354B" w:rsidRDefault="00B2354B" w:rsidP="00BB669C">
            <w:pPr>
              <w:rPr>
                <w:b/>
              </w:rPr>
            </w:pPr>
            <w:r w:rsidRPr="00B2354B">
              <w:rPr>
                <w:b/>
              </w:rPr>
              <w:t>RAM allocation (GB)</w:t>
            </w:r>
          </w:p>
        </w:tc>
      </w:tr>
      <w:tr w:rsidR="00B2354B" w14:paraId="5E3A70D8" w14:textId="77777777" w:rsidTr="008268E4">
        <w:tc>
          <w:tcPr>
            <w:tcW w:w="2139" w:type="dxa"/>
          </w:tcPr>
          <w:p w14:paraId="4F692827" w14:textId="77777777" w:rsidR="00B2354B" w:rsidRDefault="00B2354B" w:rsidP="00BB669C">
            <w:r>
              <w:t>AP</w:t>
            </w:r>
          </w:p>
        </w:tc>
        <w:tc>
          <w:tcPr>
            <w:tcW w:w="1584" w:type="dxa"/>
          </w:tcPr>
          <w:p w14:paraId="1036464C" w14:textId="77777777" w:rsidR="00B2354B" w:rsidRDefault="00B2354B" w:rsidP="00BB669C">
            <w:r>
              <w:t>Application</w:t>
            </w:r>
          </w:p>
        </w:tc>
        <w:tc>
          <w:tcPr>
            <w:tcW w:w="1095" w:type="dxa"/>
          </w:tcPr>
          <w:p w14:paraId="0D339B31" w14:textId="77777777" w:rsidR="00B2354B" w:rsidRDefault="00B2354B" w:rsidP="00BB669C">
            <w:r>
              <w:t>Dormant</w:t>
            </w:r>
          </w:p>
        </w:tc>
        <w:tc>
          <w:tcPr>
            <w:tcW w:w="1850" w:type="dxa"/>
          </w:tcPr>
          <w:p w14:paraId="0FD56884" w14:textId="77777777" w:rsidR="00B2354B" w:rsidRDefault="00B2354B" w:rsidP="00BB669C">
            <w:r>
              <w:t>1</w:t>
            </w:r>
          </w:p>
        </w:tc>
        <w:tc>
          <w:tcPr>
            <w:tcW w:w="1850" w:type="dxa"/>
          </w:tcPr>
          <w:p w14:paraId="09174EE6" w14:textId="77777777" w:rsidR="00B2354B" w:rsidRDefault="00B2354B" w:rsidP="00BB669C">
            <w:r>
              <w:t>4</w:t>
            </w:r>
          </w:p>
        </w:tc>
      </w:tr>
      <w:tr w:rsidR="00B2354B" w14:paraId="3676FD19" w14:textId="77777777" w:rsidTr="008268E4">
        <w:tc>
          <w:tcPr>
            <w:tcW w:w="2139" w:type="dxa"/>
          </w:tcPr>
          <w:p w14:paraId="0307FD84" w14:textId="77777777" w:rsidR="00B2354B" w:rsidRDefault="00B2354B" w:rsidP="00BB669C">
            <w:r>
              <w:t>EE</w:t>
            </w:r>
          </w:p>
        </w:tc>
        <w:tc>
          <w:tcPr>
            <w:tcW w:w="1584" w:type="dxa"/>
          </w:tcPr>
          <w:p w14:paraId="64956BC5" w14:textId="77777777" w:rsidR="00B2354B" w:rsidRDefault="00B2354B" w:rsidP="00BB669C">
            <w:r>
              <w:t>Application</w:t>
            </w:r>
          </w:p>
        </w:tc>
        <w:tc>
          <w:tcPr>
            <w:tcW w:w="1095" w:type="dxa"/>
          </w:tcPr>
          <w:p w14:paraId="535454F6" w14:textId="77777777" w:rsidR="00B2354B" w:rsidRDefault="00B2354B" w:rsidP="00BB669C">
            <w:r>
              <w:t>Dormant</w:t>
            </w:r>
          </w:p>
        </w:tc>
        <w:tc>
          <w:tcPr>
            <w:tcW w:w="1850" w:type="dxa"/>
          </w:tcPr>
          <w:p w14:paraId="654C3D87" w14:textId="77777777" w:rsidR="00B2354B" w:rsidRDefault="00B2354B" w:rsidP="00BB669C">
            <w:r>
              <w:t>1</w:t>
            </w:r>
          </w:p>
        </w:tc>
        <w:tc>
          <w:tcPr>
            <w:tcW w:w="1850" w:type="dxa"/>
          </w:tcPr>
          <w:p w14:paraId="38E14DEB" w14:textId="77777777" w:rsidR="00B2354B" w:rsidRDefault="00B2354B" w:rsidP="00BB669C">
            <w:r>
              <w:t>4</w:t>
            </w:r>
          </w:p>
        </w:tc>
      </w:tr>
      <w:tr w:rsidR="00B2354B" w14:paraId="689D8C7D" w14:textId="77777777" w:rsidTr="008268E4">
        <w:tc>
          <w:tcPr>
            <w:tcW w:w="2139" w:type="dxa"/>
          </w:tcPr>
          <w:p w14:paraId="0DD881ED" w14:textId="77777777" w:rsidR="00B2354B" w:rsidRDefault="00B2354B" w:rsidP="00BB669C">
            <w:r>
              <w:t>EU</w:t>
            </w:r>
          </w:p>
        </w:tc>
        <w:tc>
          <w:tcPr>
            <w:tcW w:w="1584" w:type="dxa"/>
          </w:tcPr>
          <w:p w14:paraId="45FD0C68" w14:textId="77777777" w:rsidR="00B2354B" w:rsidRDefault="00B2354B" w:rsidP="00BB669C">
            <w:r>
              <w:t>Application</w:t>
            </w:r>
          </w:p>
        </w:tc>
        <w:tc>
          <w:tcPr>
            <w:tcW w:w="1095" w:type="dxa"/>
          </w:tcPr>
          <w:p w14:paraId="17D1CB2C" w14:textId="77777777" w:rsidR="00B2354B" w:rsidRDefault="00B2354B" w:rsidP="00BB669C">
            <w:r>
              <w:t>Active</w:t>
            </w:r>
          </w:p>
        </w:tc>
        <w:tc>
          <w:tcPr>
            <w:tcW w:w="1850" w:type="dxa"/>
          </w:tcPr>
          <w:p w14:paraId="666C2535" w14:textId="77777777" w:rsidR="00B2354B" w:rsidRDefault="00B2354B" w:rsidP="00BB669C">
            <w:r>
              <w:t>4</w:t>
            </w:r>
          </w:p>
        </w:tc>
        <w:tc>
          <w:tcPr>
            <w:tcW w:w="1850" w:type="dxa"/>
          </w:tcPr>
          <w:p w14:paraId="5DDC545E" w14:textId="77777777" w:rsidR="00B2354B" w:rsidRDefault="00B2354B" w:rsidP="00BB669C">
            <w:r>
              <w:t>4</w:t>
            </w:r>
          </w:p>
        </w:tc>
      </w:tr>
      <w:tr w:rsidR="00B2354B" w14:paraId="67635E75" w14:textId="77777777" w:rsidTr="008268E4">
        <w:tc>
          <w:tcPr>
            <w:tcW w:w="2139" w:type="dxa"/>
          </w:tcPr>
          <w:p w14:paraId="7F23784A" w14:textId="77777777" w:rsidR="00B2354B" w:rsidRDefault="00B2354B" w:rsidP="00BB669C">
            <w:r>
              <w:t>GR</w:t>
            </w:r>
          </w:p>
        </w:tc>
        <w:tc>
          <w:tcPr>
            <w:tcW w:w="1584" w:type="dxa"/>
          </w:tcPr>
          <w:p w14:paraId="0ECAA9C5" w14:textId="77777777" w:rsidR="00B2354B" w:rsidRDefault="00B2354B" w:rsidP="00BB669C">
            <w:r>
              <w:t>Application</w:t>
            </w:r>
          </w:p>
        </w:tc>
        <w:tc>
          <w:tcPr>
            <w:tcW w:w="1095" w:type="dxa"/>
          </w:tcPr>
          <w:p w14:paraId="0FDF99D9" w14:textId="77777777" w:rsidR="00B2354B" w:rsidRDefault="00B2354B" w:rsidP="00BB669C">
            <w:r w:rsidRPr="00C21E49">
              <w:t>Active</w:t>
            </w:r>
          </w:p>
        </w:tc>
        <w:tc>
          <w:tcPr>
            <w:tcW w:w="1850" w:type="dxa"/>
          </w:tcPr>
          <w:p w14:paraId="101DE4EA" w14:textId="77777777" w:rsidR="00B2354B" w:rsidRDefault="00B2354B" w:rsidP="00BB669C">
            <w:r>
              <w:t>2</w:t>
            </w:r>
          </w:p>
        </w:tc>
        <w:tc>
          <w:tcPr>
            <w:tcW w:w="1850" w:type="dxa"/>
          </w:tcPr>
          <w:p w14:paraId="65E398A2" w14:textId="77777777" w:rsidR="00B2354B" w:rsidRDefault="00B2354B" w:rsidP="00BB669C">
            <w:r>
              <w:t>4</w:t>
            </w:r>
          </w:p>
        </w:tc>
      </w:tr>
      <w:tr w:rsidR="00B2354B" w14:paraId="21C94D6D" w14:textId="77777777" w:rsidTr="008268E4">
        <w:tc>
          <w:tcPr>
            <w:tcW w:w="2139" w:type="dxa"/>
          </w:tcPr>
          <w:p w14:paraId="6A2BA603" w14:textId="77777777" w:rsidR="00B2354B" w:rsidRDefault="00B2354B" w:rsidP="00BB669C">
            <w:r>
              <w:t>GY</w:t>
            </w:r>
          </w:p>
        </w:tc>
        <w:tc>
          <w:tcPr>
            <w:tcW w:w="1584" w:type="dxa"/>
          </w:tcPr>
          <w:p w14:paraId="278CB66E" w14:textId="77777777" w:rsidR="00B2354B" w:rsidRDefault="00B2354B" w:rsidP="00BB669C">
            <w:r>
              <w:t>Application</w:t>
            </w:r>
          </w:p>
        </w:tc>
        <w:tc>
          <w:tcPr>
            <w:tcW w:w="1095" w:type="dxa"/>
          </w:tcPr>
          <w:p w14:paraId="5C3F5EAB" w14:textId="77777777" w:rsidR="00B2354B" w:rsidRDefault="00B2354B" w:rsidP="00BB669C">
            <w:r w:rsidRPr="00C21E49">
              <w:t>Active</w:t>
            </w:r>
          </w:p>
        </w:tc>
        <w:tc>
          <w:tcPr>
            <w:tcW w:w="1850" w:type="dxa"/>
          </w:tcPr>
          <w:p w14:paraId="061FB59E" w14:textId="77777777" w:rsidR="00B2354B" w:rsidRDefault="00B2354B" w:rsidP="00BB669C">
            <w:r>
              <w:t>2</w:t>
            </w:r>
          </w:p>
        </w:tc>
        <w:tc>
          <w:tcPr>
            <w:tcW w:w="1850" w:type="dxa"/>
          </w:tcPr>
          <w:p w14:paraId="09872CAB" w14:textId="77777777" w:rsidR="00B2354B" w:rsidRDefault="00B2354B" w:rsidP="00BB669C">
            <w:r>
              <w:t>4</w:t>
            </w:r>
          </w:p>
        </w:tc>
      </w:tr>
      <w:tr w:rsidR="00B2354B" w14:paraId="5E4B59B5" w14:textId="77777777" w:rsidTr="008268E4">
        <w:tc>
          <w:tcPr>
            <w:tcW w:w="2139" w:type="dxa"/>
          </w:tcPr>
          <w:p w14:paraId="42AC1601" w14:textId="77777777" w:rsidR="00B2354B" w:rsidRDefault="00B2354B" w:rsidP="00BB669C">
            <w:r>
              <w:t>LA</w:t>
            </w:r>
          </w:p>
        </w:tc>
        <w:tc>
          <w:tcPr>
            <w:tcW w:w="1584" w:type="dxa"/>
          </w:tcPr>
          <w:p w14:paraId="5ED5022C" w14:textId="77777777" w:rsidR="00B2354B" w:rsidRDefault="00B2354B" w:rsidP="00BB669C">
            <w:r>
              <w:t>Application</w:t>
            </w:r>
          </w:p>
        </w:tc>
        <w:tc>
          <w:tcPr>
            <w:tcW w:w="1095" w:type="dxa"/>
          </w:tcPr>
          <w:p w14:paraId="2CC13BB6" w14:textId="77777777" w:rsidR="00B2354B" w:rsidRDefault="00B2354B" w:rsidP="00BB669C">
            <w:r w:rsidRPr="00C21E49">
              <w:t>Active</w:t>
            </w:r>
          </w:p>
        </w:tc>
        <w:tc>
          <w:tcPr>
            <w:tcW w:w="1850" w:type="dxa"/>
          </w:tcPr>
          <w:p w14:paraId="0C1C73E9" w14:textId="77777777" w:rsidR="00B2354B" w:rsidRDefault="00B2354B" w:rsidP="00BB669C">
            <w:r>
              <w:t>4</w:t>
            </w:r>
          </w:p>
        </w:tc>
        <w:tc>
          <w:tcPr>
            <w:tcW w:w="1850" w:type="dxa"/>
          </w:tcPr>
          <w:p w14:paraId="3A976D5D" w14:textId="77777777" w:rsidR="00B2354B" w:rsidRDefault="00B2354B" w:rsidP="00BB669C">
            <w:r>
              <w:t>4</w:t>
            </w:r>
          </w:p>
        </w:tc>
      </w:tr>
      <w:tr w:rsidR="00B2354B" w14:paraId="1612C162" w14:textId="77777777" w:rsidTr="008268E4">
        <w:tc>
          <w:tcPr>
            <w:tcW w:w="2139" w:type="dxa"/>
          </w:tcPr>
          <w:p w14:paraId="0BBD5531" w14:textId="77777777" w:rsidR="00B2354B" w:rsidRDefault="00B2354B" w:rsidP="00BB669C">
            <w:r>
              <w:t>CN</w:t>
            </w:r>
          </w:p>
        </w:tc>
        <w:tc>
          <w:tcPr>
            <w:tcW w:w="1584" w:type="dxa"/>
          </w:tcPr>
          <w:p w14:paraId="7979E382" w14:textId="77777777" w:rsidR="00B2354B" w:rsidRDefault="00B2354B" w:rsidP="00BB669C">
            <w:r>
              <w:t>Application</w:t>
            </w:r>
          </w:p>
        </w:tc>
        <w:tc>
          <w:tcPr>
            <w:tcW w:w="1095" w:type="dxa"/>
          </w:tcPr>
          <w:p w14:paraId="5419E098" w14:textId="77777777" w:rsidR="00B2354B" w:rsidRDefault="00B2354B" w:rsidP="00BB669C">
            <w:r w:rsidRPr="00C21E49">
              <w:t>Active</w:t>
            </w:r>
          </w:p>
        </w:tc>
        <w:tc>
          <w:tcPr>
            <w:tcW w:w="1850" w:type="dxa"/>
          </w:tcPr>
          <w:p w14:paraId="7FCA167C" w14:textId="77777777" w:rsidR="00B2354B" w:rsidRDefault="00B2354B" w:rsidP="00BB669C">
            <w:r>
              <w:t>4</w:t>
            </w:r>
          </w:p>
        </w:tc>
        <w:tc>
          <w:tcPr>
            <w:tcW w:w="1850" w:type="dxa"/>
          </w:tcPr>
          <w:p w14:paraId="06CD8923" w14:textId="77777777" w:rsidR="00B2354B" w:rsidRDefault="00B2354B" w:rsidP="00BB669C">
            <w:r>
              <w:t>4</w:t>
            </w:r>
          </w:p>
        </w:tc>
      </w:tr>
      <w:tr w:rsidR="00C67E89" w14:paraId="23FCB0E9" w14:textId="77777777" w:rsidTr="008268E4">
        <w:tc>
          <w:tcPr>
            <w:tcW w:w="2139" w:type="dxa"/>
          </w:tcPr>
          <w:p w14:paraId="689192E2" w14:textId="77777777" w:rsidR="00C67E89" w:rsidRPr="00E351DD" w:rsidRDefault="00C67E89" w:rsidP="00BB669C">
            <w:pPr>
              <w:rPr>
                <w:lang w:val="es-ES"/>
              </w:rPr>
            </w:pPr>
            <w:r w:rsidRPr="00E351DD">
              <w:rPr>
                <w:lang w:val="es-ES"/>
              </w:rPr>
              <w:t>AP/EE/EU/GR/GY/LA</w:t>
            </w:r>
          </w:p>
        </w:tc>
        <w:tc>
          <w:tcPr>
            <w:tcW w:w="1584" w:type="dxa"/>
          </w:tcPr>
          <w:p w14:paraId="33BCD07A" w14:textId="77777777" w:rsidR="00C67E89" w:rsidRDefault="00C67E89" w:rsidP="00BB669C">
            <w:r>
              <w:t>Web 1</w:t>
            </w:r>
          </w:p>
        </w:tc>
        <w:tc>
          <w:tcPr>
            <w:tcW w:w="1095" w:type="dxa"/>
          </w:tcPr>
          <w:p w14:paraId="6D96B322" w14:textId="77777777" w:rsidR="00C67E89" w:rsidRDefault="00C67E89" w:rsidP="00BB669C">
            <w:r>
              <w:t>Active</w:t>
            </w:r>
          </w:p>
        </w:tc>
        <w:tc>
          <w:tcPr>
            <w:tcW w:w="1850" w:type="dxa"/>
          </w:tcPr>
          <w:p w14:paraId="4962FEE3" w14:textId="77777777" w:rsidR="00C67E89" w:rsidRDefault="00C67E89" w:rsidP="00BB669C">
            <w:r>
              <w:t>4</w:t>
            </w:r>
          </w:p>
        </w:tc>
        <w:tc>
          <w:tcPr>
            <w:tcW w:w="1850" w:type="dxa"/>
          </w:tcPr>
          <w:p w14:paraId="75D914B7" w14:textId="77777777" w:rsidR="00C67E89" w:rsidRDefault="00C67E89" w:rsidP="00BB669C">
            <w:r>
              <w:t>8</w:t>
            </w:r>
          </w:p>
        </w:tc>
      </w:tr>
      <w:tr w:rsidR="00C67E89" w14:paraId="40043F9D" w14:textId="77777777" w:rsidTr="008268E4">
        <w:tc>
          <w:tcPr>
            <w:tcW w:w="2139" w:type="dxa"/>
          </w:tcPr>
          <w:p w14:paraId="301B9B02" w14:textId="77777777" w:rsidR="00C67E89" w:rsidRPr="00E351DD" w:rsidRDefault="00C67E89" w:rsidP="00BB669C">
            <w:pPr>
              <w:rPr>
                <w:lang w:val="es-ES"/>
              </w:rPr>
            </w:pPr>
            <w:r w:rsidRPr="00E351DD">
              <w:rPr>
                <w:lang w:val="es-ES"/>
              </w:rPr>
              <w:t>AP/EE/EU/GR/GY/LA</w:t>
            </w:r>
          </w:p>
        </w:tc>
        <w:tc>
          <w:tcPr>
            <w:tcW w:w="1584" w:type="dxa"/>
          </w:tcPr>
          <w:p w14:paraId="2E1676B1" w14:textId="77777777" w:rsidR="00C67E89" w:rsidRDefault="00C67E89" w:rsidP="00BB669C">
            <w:r>
              <w:t>Web 2</w:t>
            </w:r>
          </w:p>
        </w:tc>
        <w:tc>
          <w:tcPr>
            <w:tcW w:w="1095" w:type="dxa"/>
          </w:tcPr>
          <w:p w14:paraId="2ED42B69" w14:textId="77777777" w:rsidR="00C67E89" w:rsidRDefault="00C67E89" w:rsidP="00BB669C">
            <w:r>
              <w:t>Active</w:t>
            </w:r>
          </w:p>
        </w:tc>
        <w:tc>
          <w:tcPr>
            <w:tcW w:w="1850" w:type="dxa"/>
          </w:tcPr>
          <w:p w14:paraId="1C921D15" w14:textId="77777777" w:rsidR="00C67E89" w:rsidRDefault="00C67E89" w:rsidP="00BB669C">
            <w:r>
              <w:t>4</w:t>
            </w:r>
          </w:p>
        </w:tc>
        <w:tc>
          <w:tcPr>
            <w:tcW w:w="1850" w:type="dxa"/>
          </w:tcPr>
          <w:p w14:paraId="2C72827A" w14:textId="77777777" w:rsidR="00C67E89" w:rsidRDefault="00C67E89" w:rsidP="00BB669C">
            <w:r>
              <w:t>8</w:t>
            </w:r>
          </w:p>
        </w:tc>
      </w:tr>
      <w:tr w:rsidR="00C67E89" w14:paraId="56921D24" w14:textId="77777777" w:rsidTr="008268E4">
        <w:tc>
          <w:tcPr>
            <w:tcW w:w="2139" w:type="dxa"/>
          </w:tcPr>
          <w:p w14:paraId="7E0933D6" w14:textId="77777777" w:rsidR="00C67E89" w:rsidRDefault="00C67E89" w:rsidP="00BB669C">
            <w:r>
              <w:t>CN</w:t>
            </w:r>
          </w:p>
        </w:tc>
        <w:tc>
          <w:tcPr>
            <w:tcW w:w="1584" w:type="dxa"/>
          </w:tcPr>
          <w:p w14:paraId="421695B9" w14:textId="77777777" w:rsidR="00C67E89" w:rsidRDefault="00C67E89" w:rsidP="00BB669C">
            <w:r>
              <w:t>Web 1</w:t>
            </w:r>
          </w:p>
        </w:tc>
        <w:tc>
          <w:tcPr>
            <w:tcW w:w="1095" w:type="dxa"/>
          </w:tcPr>
          <w:p w14:paraId="777AB325" w14:textId="77777777" w:rsidR="00C67E89" w:rsidRDefault="00C67E89" w:rsidP="00BB669C">
            <w:r>
              <w:t>Active</w:t>
            </w:r>
          </w:p>
        </w:tc>
        <w:tc>
          <w:tcPr>
            <w:tcW w:w="1850" w:type="dxa"/>
          </w:tcPr>
          <w:p w14:paraId="39378395" w14:textId="77777777" w:rsidR="00C67E89" w:rsidRDefault="00C67E89" w:rsidP="00BB669C">
            <w:r>
              <w:t>1</w:t>
            </w:r>
          </w:p>
        </w:tc>
        <w:tc>
          <w:tcPr>
            <w:tcW w:w="1850" w:type="dxa"/>
          </w:tcPr>
          <w:p w14:paraId="21BFCFC3" w14:textId="77777777" w:rsidR="00C67E89" w:rsidRDefault="00C67E89" w:rsidP="00BB669C">
            <w:r>
              <w:t>4</w:t>
            </w:r>
          </w:p>
        </w:tc>
      </w:tr>
      <w:tr w:rsidR="00C67E89" w14:paraId="394AE26C" w14:textId="77777777" w:rsidTr="008268E4">
        <w:tc>
          <w:tcPr>
            <w:tcW w:w="2139" w:type="dxa"/>
          </w:tcPr>
          <w:p w14:paraId="3E74DBD9" w14:textId="77777777" w:rsidR="00C67E89" w:rsidRDefault="00C67E89" w:rsidP="00BB669C">
            <w:r>
              <w:t>CN</w:t>
            </w:r>
          </w:p>
        </w:tc>
        <w:tc>
          <w:tcPr>
            <w:tcW w:w="1584" w:type="dxa"/>
          </w:tcPr>
          <w:p w14:paraId="2422F1A5" w14:textId="77777777" w:rsidR="00C67E89" w:rsidRDefault="00C67E89" w:rsidP="00BB669C">
            <w:r>
              <w:t>Web 2</w:t>
            </w:r>
          </w:p>
        </w:tc>
        <w:tc>
          <w:tcPr>
            <w:tcW w:w="1095" w:type="dxa"/>
          </w:tcPr>
          <w:p w14:paraId="6B9D0A4D" w14:textId="77777777" w:rsidR="00C67E89" w:rsidRDefault="00C67E89" w:rsidP="00BB669C">
            <w:r>
              <w:t>Active</w:t>
            </w:r>
          </w:p>
        </w:tc>
        <w:tc>
          <w:tcPr>
            <w:tcW w:w="1850" w:type="dxa"/>
          </w:tcPr>
          <w:p w14:paraId="02A11121" w14:textId="77777777" w:rsidR="00C67E89" w:rsidRDefault="00C67E89" w:rsidP="00BB669C">
            <w:r>
              <w:t>1</w:t>
            </w:r>
          </w:p>
        </w:tc>
        <w:tc>
          <w:tcPr>
            <w:tcW w:w="1850" w:type="dxa"/>
          </w:tcPr>
          <w:p w14:paraId="781ADADA" w14:textId="77777777" w:rsidR="00C67E89" w:rsidRDefault="00C67E89" w:rsidP="00BB669C">
            <w:r>
              <w:t>4</w:t>
            </w:r>
          </w:p>
        </w:tc>
      </w:tr>
    </w:tbl>
    <w:p w14:paraId="08DD1225" w14:textId="77777777" w:rsidR="00B2354B" w:rsidRDefault="00B2354B" w:rsidP="00BB669C">
      <w:pPr>
        <w:rPr>
          <w:lang w:val="en-GB"/>
        </w:rPr>
      </w:pPr>
    </w:p>
    <w:p w14:paraId="240DBECE" w14:textId="77777777" w:rsidR="001A385E" w:rsidRDefault="001A385E" w:rsidP="00BB669C">
      <w:pPr>
        <w:rPr>
          <w:lang w:val="en-GB"/>
        </w:rPr>
      </w:pPr>
    </w:p>
    <w:p w14:paraId="3E5DA281" w14:textId="77777777" w:rsidR="00745EDD" w:rsidRPr="00745EDD" w:rsidRDefault="00745EDD" w:rsidP="00BB669C">
      <w:pPr>
        <w:rPr>
          <w:lang w:val="en-GB"/>
        </w:rPr>
      </w:pPr>
      <w:r w:rsidRPr="00745EDD">
        <w:rPr>
          <w:lang w:val="en-GB"/>
        </w:rPr>
        <w:t>These allocations may be revised over time once the environment has been established and some utilisation metrics captured. The CPU allocation in particular may be over-specified and some regions may not require as many virtual cores as has been allocated.</w:t>
      </w:r>
    </w:p>
    <w:p w14:paraId="292FF526" w14:textId="77777777" w:rsidR="00745EDD" w:rsidRPr="00745EDD" w:rsidRDefault="00745EDD" w:rsidP="00BB669C">
      <w:pPr>
        <w:rPr>
          <w:lang w:val="en-GB"/>
        </w:rPr>
      </w:pPr>
    </w:p>
    <w:p w14:paraId="2FDC74D1" w14:textId="77777777" w:rsidR="00745EDD" w:rsidRPr="00745EDD" w:rsidRDefault="00745EDD" w:rsidP="00BB669C">
      <w:pPr>
        <w:rPr>
          <w:lang w:val="en-GB"/>
        </w:rPr>
      </w:pPr>
      <w:r w:rsidRPr="00745EDD">
        <w:rPr>
          <w:lang w:val="en-GB"/>
        </w:rPr>
        <w:lastRenderedPageBreak/>
        <w:t xml:space="preserve">If dormant regions are re-activated then </w:t>
      </w:r>
      <w:proofErr w:type="spellStart"/>
      <w:r w:rsidRPr="00745EDD">
        <w:rPr>
          <w:lang w:val="en-GB"/>
        </w:rPr>
        <w:t>vCPU</w:t>
      </w:r>
      <w:proofErr w:type="spellEnd"/>
      <w:r w:rsidRPr="00745EDD">
        <w:rPr>
          <w:lang w:val="en-GB"/>
        </w:rPr>
        <w:t xml:space="preserve"> allocation to those instances may need increasing. This is a simple matter of VMware reconfiguration and restarting of the virtual machines in question.</w:t>
      </w:r>
      <w:r w:rsidR="008268E4">
        <w:rPr>
          <w:lang w:val="en-GB"/>
        </w:rPr>
        <w:t xml:space="preserve"> It will not be possible to alter the database machine sizing so easily, since the database servers are physical and not virtual, so some spare capacity should be provided for in the physical server allocation.</w:t>
      </w:r>
    </w:p>
    <w:p w14:paraId="377A50BD" w14:textId="77777777" w:rsidR="00745EDD" w:rsidRDefault="00745EDD" w:rsidP="00BB669C">
      <w:pPr>
        <w:rPr>
          <w:highlight w:val="yellow"/>
          <w:lang w:val="en-GB"/>
        </w:rPr>
      </w:pPr>
    </w:p>
    <w:p w14:paraId="6A784231" w14:textId="77777777" w:rsidR="000F5840" w:rsidRPr="00140956" w:rsidRDefault="000F5840" w:rsidP="006A452E">
      <w:pPr>
        <w:rPr>
          <w:lang w:val="en-GB"/>
        </w:rPr>
      </w:pPr>
    </w:p>
    <w:p w14:paraId="22904258" w14:textId="77777777" w:rsidR="000F5840" w:rsidRPr="00140956" w:rsidRDefault="000F5840" w:rsidP="006A452E">
      <w:pPr>
        <w:rPr>
          <w:b/>
          <w:u w:val="single"/>
          <w:lang w:val="en-GB"/>
        </w:rPr>
      </w:pPr>
      <w:r w:rsidRPr="00140956">
        <w:rPr>
          <w:b/>
          <w:u w:val="single"/>
          <w:lang w:val="en-GB"/>
        </w:rPr>
        <w:t>Storage Sizing</w:t>
      </w:r>
    </w:p>
    <w:p w14:paraId="134DFD11" w14:textId="77777777" w:rsidR="000F5840" w:rsidRPr="00140956" w:rsidRDefault="000F5840" w:rsidP="006A452E">
      <w:pPr>
        <w:rPr>
          <w:lang w:val="en-GB"/>
        </w:rPr>
      </w:pPr>
    </w:p>
    <w:p w14:paraId="31F23983" w14:textId="77777777" w:rsidR="000F5840" w:rsidRPr="00140956" w:rsidRDefault="000F5840" w:rsidP="00BB669C">
      <w:pPr>
        <w:rPr>
          <w:lang w:val="en-GB"/>
        </w:rPr>
      </w:pPr>
      <w:r w:rsidRPr="00140956">
        <w:rPr>
          <w:lang w:val="en-GB"/>
        </w:rPr>
        <w:t>A detailed review of application storage was conducted and appropriate storage requested and allocated for the Itanium environment.</w:t>
      </w:r>
    </w:p>
    <w:p w14:paraId="3495233E" w14:textId="77777777" w:rsidR="000F5840" w:rsidRPr="00140956" w:rsidRDefault="000F5840" w:rsidP="00BB669C">
      <w:pPr>
        <w:rPr>
          <w:lang w:val="en-GB"/>
        </w:rPr>
      </w:pPr>
    </w:p>
    <w:p w14:paraId="5875D465" w14:textId="77777777" w:rsidR="000F5840" w:rsidRPr="00140956" w:rsidRDefault="000F5840" w:rsidP="00BB669C">
      <w:pPr>
        <w:rPr>
          <w:lang w:val="en-GB"/>
        </w:rPr>
      </w:pPr>
      <w:r w:rsidRPr="00140956">
        <w:rPr>
          <w:lang w:val="en-GB"/>
        </w:rPr>
        <w:t>Current production utilization shows the following capacities for the various underlying file systems.</w:t>
      </w:r>
      <w:r w:rsidR="00754D05">
        <w:rPr>
          <w:lang w:val="en-GB"/>
        </w:rPr>
        <w:t xml:space="preserve"> The following assumes a </w:t>
      </w:r>
      <w:r w:rsidR="00754D05" w:rsidRPr="00240E9C">
        <w:rPr>
          <w:lang w:val="en-GB"/>
        </w:rPr>
        <w:t>virtual solution</w:t>
      </w:r>
      <w:r w:rsidR="00754D05">
        <w:rPr>
          <w:lang w:val="en-GB"/>
        </w:rPr>
        <w:t>. DR storage will be identical to production.</w:t>
      </w:r>
    </w:p>
    <w:p w14:paraId="3B61FC7C" w14:textId="77777777" w:rsidR="000F5840" w:rsidRPr="00140956" w:rsidRDefault="000F5840" w:rsidP="00BB669C">
      <w:pPr>
        <w:rPr>
          <w:lang w:val="en-GB"/>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2"/>
        <w:gridCol w:w="639"/>
        <w:gridCol w:w="3773"/>
        <w:gridCol w:w="2239"/>
      </w:tblGrid>
      <w:tr w:rsidR="00390FF7" w:rsidRPr="00140956" w14:paraId="6E5835F6" w14:textId="77777777" w:rsidTr="00390FF7">
        <w:tc>
          <w:tcPr>
            <w:tcW w:w="0" w:type="auto"/>
            <w:shd w:val="pct12" w:color="auto" w:fill="auto"/>
            <w:vAlign w:val="center"/>
          </w:tcPr>
          <w:p w14:paraId="391FFA10" w14:textId="77777777" w:rsidR="00390FF7" w:rsidRPr="00140956" w:rsidRDefault="00390FF7" w:rsidP="00EE1AD4">
            <w:pPr>
              <w:jc w:val="center"/>
              <w:rPr>
                <w:b/>
                <w:lang w:val="en-GB"/>
              </w:rPr>
            </w:pPr>
            <w:r w:rsidRPr="00140956">
              <w:rPr>
                <w:b/>
                <w:lang w:val="en-GB"/>
              </w:rPr>
              <w:t>Site</w:t>
            </w:r>
          </w:p>
        </w:tc>
        <w:tc>
          <w:tcPr>
            <w:tcW w:w="0" w:type="auto"/>
            <w:shd w:val="pct12" w:color="auto" w:fill="auto"/>
            <w:vAlign w:val="center"/>
          </w:tcPr>
          <w:p w14:paraId="1AC90990" w14:textId="77777777" w:rsidR="00390FF7" w:rsidRPr="00140956" w:rsidRDefault="00390FF7" w:rsidP="00390FF7">
            <w:pPr>
              <w:jc w:val="center"/>
              <w:rPr>
                <w:b/>
                <w:lang w:val="en-GB"/>
              </w:rPr>
            </w:pPr>
            <w:proofErr w:type="spellStart"/>
            <w:r>
              <w:rPr>
                <w:b/>
                <w:lang w:val="en-GB"/>
              </w:rPr>
              <w:t>Env</w:t>
            </w:r>
            <w:proofErr w:type="spellEnd"/>
          </w:p>
        </w:tc>
        <w:tc>
          <w:tcPr>
            <w:tcW w:w="0" w:type="auto"/>
            <w:shd w:val="pct12" w:color="auto" w:fill="auto"/>
            <w:vAlign w:val="center"/>
          </w:tcPr>
          <w:p w14:paraId="2D80934F" w14:textId="77777777" w:rsidR="00390FF7" w:rsidRPr="00140956" w:rsidRDefault="00390FF7" w:rsidP="00EE1AD4">
            <w:pPr>
              <w:jc w:val="center"/>
              <w:rPr>
                <w:b/>
                <w:lang w:val="en-GB"/>
              </w:rPr>
            </w:pPr>
            <w:r w:rsidRPr="00140956">
              <w:rPr>
                <w:b/>
                <w:lang w:val="en-GB"/>
              </w:rPr>
              <w:t>Storage use</w:t>
            </w:r>
          </w:p>
        </w:tc>
        <w:tc>
          <w:tcPr>
            <w:tcW w:w="0" w:type="auto"/>
            <w:shd w:val="pct12" w:color="auto" w:fill="auto"/>
            <w:vAlign w:val="center"/>
          </w:tcPr>
          <w:p w14:paraId="38A007CE" w14:textId="77777777" w:rsidR="00390FF7" w:rsidRPr="00140956" w:rsidRDefault="00390FF7" w:rsidP="00390FF7">
            <w:pPr>
              <w:jc w:val="center"/>
              <w:rPr>
                <w:b/>
                <w:lang w:val="en-GB"/>
              </w:rPr>
            </w:pPr>
            <w:r w:rsidRPr="00140956">
              <w:rPr>
                <w:b/>
                <w:lang w:val="en-GB"/>
              </w:rPr>
              <w:t>Storage Requirement</w:t>
            </w:r>
          </w:p>
        </w:tc>
      </w:tr>
      <w:tr w:rsidR="00390FF7" w:rsidRPr="00140956" w14:paraId="058E2491" w14:textId="77777777" w:rsidTr="00390FF7">
        <w:tc>
          <w:tcPr>
            <w:tcW w:w="0" w:type="auto"/>
            <w:shd w:val="clear" w:color="auto" w:fill="auto"/>
            <w:vAlign w:val="center"/>
          </w:tcPr>
          <w:p w14:paraId="491B0D30" w14:textId="77777777" w:rsidR="00390FF7" w:rsidRPr="00390FF7" w:rsidRDefault="00390FF7" w:rsidP="00EE1AD4">
            <w:pPr>
              <w:jc w:val="center"/>
              <w:rPr>
                <w:lang w:val="en-GB"/>
              </w:rPr>
            </w:pPr>
            <w:proofErr w:type="spellStart"/>
            <w:r>
              <w:rPr>
                <w:lang w:val="en-GB"/>
              </w:rPr>
              <w:t>Doxford</w:t>
            </w:r>
            <w:proofErr w:type="spellEnd"/>
          </w:p>
        </w:tc>
        <w:tc>
          <w:tcPr>
            <w:tcW w:w="0" w:type="auto"/>
            <w:shd w:val="clear" w:color="auto" w:fill="auto"/>
            <w:vAlign w:val="center"/>
          </w:tcPr>
          <w:p w14:paraId="2DD5B6CA" w14:textId="77777777" w:rsidR="00390FF7" w:rsidRPr="00390FF7" w:rsidRDefault="00390FF7" w:rsidP="00390FF7">
            <w:pPr>
              <w:jc w:val="center"/>
              <w:rPr>
                <w:lang w:val="en-GB"/>
              </w:rPr>
            </w:pPr>
            <w:r>
              <w:rPr>
                <w:lang w:val="en-GB"/>
              </w:rPr>
              <w:t>SIT</w:t>
            </w:r>
          </w:p>
        </w:tc>
        <w:tc>
          <w:tcPr>
            <w:tcW w:w="0" w:type="auto"/>
            <w:shd w:val="clear" w:color="auto" w:fill="auto"/>
            <w:vAlign w:val="center"/>
          </w:tcPr>
          <w:p w14:paraId="7AD240BD" w14:textId="77777777" w:rsidR="00390FF7" w:rsidRPr="00390FF7" w:rsidRDefault="00390FF7" w:rsidP="00390FF7">
            <w:pPr>
              <w:rPr>
                <w:lang w:val="en-GB"/>
              </w:rPr>
            </w:pPr>
            <w:proofErr w:type="spellStart"/>
            <w:r>
              <w:rPr>
                <w:lang w:val="en-GB"/>
              </w:rPr>
              <w:t>Weblogic</w:t>
            </w:r>
            <w:proofErr w:type="spellEnd"/>
            <w:r>
              <w:rPr>
                <w:lang w:val="en-GB"/>
              </w:rPr>
              <w:t xml:space="preserve"> install</w:t>
            </w:r>
          </w:p>
        </w:tc>
        <w:tc>
          <w:tcPr>
            <w:tcW w:w="0" w:type="auto"/>
            <w:shd w:val="clear" w:color="auto" w:fill="auto"/>
            <w:vAlign w:val="center"/>
          </w:tcPr>
          <w:p w14:paraId="6F0A9F4C" w14:textId="77777777" w:rsidR="00390FF7" w:rsidRPr="00390FF7" w:rsidRDefault="00390FF7" w:rsidP="00390FF7">
            <w:pPr>
              <w:jc w:val="center"/>
              <w:rPr>
                <w:lang w:val="en-GB"/>
              </w:rPr>
            </w:pPr>
            <w:r>
              <w:rPr>
                <w:lang w:val="en-GB"/>
              </w:rPr>
              <w:t>30GB</w:t>
            </w:r>
          </w:p>
        </w:tc>
      </w:tr>
      <w:tr w:rsidR="00390FF7" w:rsidRPr="00140956" w14:paraId="227BA3BF" w14:textId="77777777" w:rsidTr="00390FF7">
        <w:tc>
          <w:tcPr>
            <w:tcW w:w="0" w:type="auto"/>
            <w:shd w:val="clear" w:color="auto" w:fill="auto"/>
            <w:vAlign w:val="center"/>
          </w:tcPr>
          <w:p w14:paraId="391D8F31" w14:textId="77777777" w:rsidR="00390FF7" w:rsidRPr="00390FF7" w:rsidRDefault="00390FF7" w:rsidP="00EE1AD4">
            <w:pPr>
              <w:jc w:val="center"/>
              <w:rPr>
                <w:lang w:val="en-GB"/>
              </w:rPr>
            </w:pPr>
          </w:p>
        </w:tc>
        <w:tc>
          <w:tcPr>
            <w:tcW w:w="0" w:type="auto"/>
            <w:shd w:val="clear" w:color="auto" w:fill="auto"/>
            <w:vAlign w:val="center"/>
          </w:tcPr>
          <w:p w14:paraId="3E0B0D56" w14:textId="77777777" w:rsidR="00390FF7" w:rsidRDefault="00390FF7" w:rsidP="00390FF7">
            <w:pPr>
              <w:jc w:val="center"/>
              <w:rPr>
                <w:lang w:val="en-GB"/>
              </w:rPr>
            </w:pPr>
          </w:p>
        </w:tc>
        <w:tc>
          <w:tcPr>
            <w:tcW w:w="0" w:type="auto"/>
            <w:shd w:val="clear" w:color="auto" w:fill="auto"/>
            <w:vAlign w:val="center"/>
          </w:tcPr>
          <w:p w14:paraId="490B8178" w14:textId="77777777" w:rsidR="00390FF7" w:rsidRPr="00390FF7" w:rsidRDefault="00390FF7" w:rsidP="00390FF7">
            <w:pPr>
              <w:rPr>
                <w:lang w:val="en-GB"/>
              </w:rPr>
            </w:pPr>
            <w:proofErr w:type="spellStart"/>
            <w:r>
              <w:rPr>
                <w:lang w:val="en-GB"/>
              </w:rPr>
              <w:t>Microfocus</w:t>
            </w:r>
            <w:proofErr w:type="spellEnd"/>
            <w:r>
              <w:rPr>
                <w:lang w:val="en-GB"/>
              </w:rPr>
              <w:t xml:space="preserve"> install</w:t>
            </w:r>
          </w:p>
        </w:tc>
        <w:tc>
          <w:tcPr>
            <w:tcW w:w="0" w:type="auto"/>
            <w:shd w:val="clear" w:color="auto" w:fill="auto"/>
            <w:vAlign w:val="center"/>
          </w:tcPr>
          <w:p w14:paraId="5972C1A4" w14:textId="77777777" w:rsidR="00390FF7" w:rsidRPr="00390FF7" w:rsidRDefault="00390FF7" w:rsidP="00390FF7">
            <w:pPr>
              <w:jc w:val="center"/>
              <w:rPr>
                <w:lang w:val="en-GB"/>
              </w:rPr>
            </w:pPr>
            <w:r>
              <w:rPr>
                <w:lang w:val="en-GB"/>
              </w:rPr>
              <w:t>5GB</w:t>
            </w:r>
          </w:p>
        </w:tc>
      </w:tr>
      <w:tr w:rsidR="00390FF7" w:rsidRPr="00140956" w14:paraId="48666E7B" w14:textId="77777777" w:rsidTr="00390FF7">
        <w:tc>
          <w:tcPr>
            <w:tcW w:w="0" w:type="auto"/>
            <w:shd w:val="clear" w:color="auto" w:fill="auto"/>
            <w:vAlign w:val="center"/>
          </w:tcPr>
          <w:p w14:paraId="7C4590D4" w14:textId="77777777" w:rsidR="00390FF7" w:rsidRPr="00390FF7" w:rsidRDefault="00390FF7" w:rsidP="00EE1AD4">
            <w:pPr>
              <w:jc w:val="center"/>
              <w:rPr>
                <w:lang w:val="en-GB"/>
              </w:rPr>
            </w:pPr>
          </w:p>
        </w:tc>
        <w:tc>
          <w:tcPr>
            <w:tcW w:w="0" w:type="auto"/>
            <w:shd w:val="clear" w:color="auto" w:fill="auto"/>
            <w:vAlign w:val="center"/>
          </w:tcPr>
          <w:p w14:paraId="13D208EF" w14:textId="77777777" w:rsidR="00390FF7" w:rsidRDefault="00390FF7" w:rsidP="00390FF7">
            <w:pPr>
              <w:jc w:val="center"/>
              <w:rPr>
                <w:lang w:val="en-GB"/>
              </w:rPr>
            </w:pPr>
          </w:p>
        </w:tc>
        <w:tc>
          <w:tcPr>
            <w:tcW w:w="0" w:type="auto"/>
            <w:shd w:val="clear" w:color="auto" w:fill="auto"/>
            <w:vAlign w:val="center"/>
          </w:tcPr>
          <w:p w14:paraId="7BAD6C4C" w14:textId="77777777" w:rsidR="00390FF7" w:rsidRDefault="00390FF7" w:rsidP="00390FF7">
            <w:pPr>
              <w:rPr>
                <w:lang w:val="en-GB"/>
              </w:rPr>
            </w:pPr>
            <w:r>
              <w:rPr>
                <w:lang w:val="en-GB"/>
              </w:rPr>
              <w:t>Oracle client install</w:t>
            </w:r>
          </w:p>
        </w:tc>
        <w:tc>
          <w:tcPr>
            <w:tcW w:w="0" w:type="auto"/>
            <w:shd w:val="clear" w:color="auto" w:fill="auto"/>
            <w:vAlign w:val="center"/>
          </w:tcPr>
          <w:p w14:paraId="472097A5" w14:textId="77777777" w:rsidR="00390FF7" w:rsidRDefault="00390FF7" w:rsidP="00390FF7">
            <w:pPr>
              <w:jc w:val="center"/>
              <w:rPr>
                <w:lang w:val="en-GB"/>
              </w:rPr>
            </w:pPr>
            <w:r>
              <w:rPr>
                <w:lang w:val="en-GB"/>
              </w:rPr>
              <w:t>12GB</w:t>
            </w:r>
          </w:p>
        </w:tc>
      </w:tr>
      <w:tr w:rsidR="00390FF7" w:rsidRPr="00140956" w14:paraId="0FE2588A" w14:textId="77777777" w:rsidTr="00390FF7">
        <w:tc>
          <w:tcPr>
            <w:tcW w:w="0" w:type="auto"/>
            <w:shd w:val="clear" w:color="auto" w:fill="auto"/>
            <w:vAlign w:val="center"/>
          </w:tcPr>
          <w:p w14:paraId="1CA940D9" w14:textId="77777777" w:rsidR="00390FF7" w:rsidRPr="00390FF7" w:rsidRDefault="00390FF7" w:rsidP="00EE1AD4">
            <w:pPr>
              <w:jc w:val="center"/>
              <w:rPr>
                <w:lang w:val="en-GB"/>
              </w:rPr>
            </w:pPr>
          </w:p>
        </w:tc>
        <w:tc>
          <w:tcPr>
            <w:tcW w:w="0" w:type="auto"/>
            <w:shd w:val="clear" w:color="auto" w:fill="auto"/>
            <w:vAlign w:val="center"/>
          </w:tcPr>
          <w:p w14:paraId="24298858" w14:textId="77777777" w:rsidR="00390FF7" w:rsidRDefault="00390FF7" w:rsidP="00390FF7">
            <w:pPr>
              <w:jc w:val="center"/>
              <w:rPr>
                <w:lang w:val="en-GB"/>
              </w:rPr>
            </w:pPr>
          </w:p>
        </w:tc>
        <w:tc>
          <w:tcPr>
            <w:tcW w:w="0" w:type="auto"/>
            <w:shd w:val="clear" w:color="auto" w:fill="auto"/>
            <w:vAlign w:val="center"/>
          </w:tcPr>
          <w:p w14:paraId="686064B1" w14:textId="77777777" w:rsidR="00390FF7" w:rsidRDefault="00390FF7" w:rsidP="00390FF7">
            <w:pPr>
              <w:rPr>
                <w:lang w:val="en-GB"/>
              </w:rPr>
            </w:pPr>
            <w:r>
              <w:rPr>
                <w:lang w:val="en-GB"/>
              </w:rPr>
              <w:t>Oracle DB Enterprise install</w:t>
            </w:r>
          </w:p>
        </w:tc>
        <w:tc>
          <w:tcPr>
            <w:tcW w:w="0" w:type="auto"/>
            <w:shd w:val="clear" w:color="auto" w:fill="auto"/>
            <w:vAlign w:val="center"/>
          </w:tcPr>
          <w:p w14:paraId="5503DA81" w14:textId="77777777" w:rsidR="00390FF7" w:rsidRDefault="00390FF7" w:rsidP="00390FF7">
            <w:pPr>
              <w:jc w:val="center"/>
              <w:rPr>
                <w:lang w:val="en-GB"/>
              </w:rPr>
            </w:pPr>
            <w:r>
              <w:rPr>
                <w:lang w:val="en-GB"/>
              </w:rPr>
              <w:t>35GB</w:t>
            </w:r>
          </w:p>
        </w:tc>
      </w:tr>
      <w:tr w:rsidR="00390FF7" w:rsidRPr="00140956" w14:paraId="6BC12ED7" w14:textId="77777777" w:rsidTr="00390FF7">
        <w:tc>
          <w:tcPr>
            <w:tcW w:w="0" w:type="auto"/>
            <w:shd w:val="clear" w:color="auto" w:fill="auto"/>
            <w:vAlign w:val="center"/>
          </w:tcPr>
          <w:p w14:paraId="796B5928" w14:textId="77777777" w:rsidR="00390FF7" w:rsidRPr="00390FF7" w:rsidRDefault="00390FF7" w:rsidP="00EE1AD4">
            <w:pPr>
              <w:jc w:val="center"/>
              <w:rPr>
                <w:lang w:val="en-GB"/>
              </w:rPr>
            </w:pPr>
          </w:p>
        </w:tc>
        <w:tc>
          <w:tcPr>
            <w:tcW w:w="0" w:type="auto"/>
            <w:shd w:val="clear" w:color="auto" w:fill="auto"/>
            <w:vAlign w:val="center"/>
          </w:tcPr>
          <w:p w14:paraId="2648481F" w14:textId="77777777" w:rsidR="00390FF7" w:rsidRDefault="00390FF7" w:rsidP="00390FF7">
            <w:pPr>
              <w:jc w:val="center"/>
              <w:rPr>
                <w:lang w:val="en-GB"/>
              </w:rPr>
            </w:pPr>
          </w:p>
        </w:tc>
        <w:tc>
          <w:tcPr>
            <w:tcW w:w="0" w:type="auto"/>
            <w:shd w:val="clear" w:color="auto" w:fill="auto"/>
            <w:vAlign w:val="center"/>
          </w:tcPr>
          <w:p w14:paraId="3E039904" w14:textId="77777777" w:rsidR="00390FF7" w:rsidRDefault="00390FF7" w:rsidP="00390FF7">
            <w:pPr>
              <w:rPr>
                <w:lang w:val="en-GB"/>
              </w:rPr>
            </w:pPr>
            <w:r>
              <w:rPr>
                <w:lang w:val="en-GB"/>
              </w:rPr>
              <w:t>GSW SIT database storage</w:t>
            </w:r>
          </w:p>
        </w:tc>
        <w:tc>
          <w:tcPr>
            <w:tcW w:w="0" w:type="auto"/>
            <w:shd w:val="clear" w:color="auto" w:fill="auto"/>
            <w:vAlign w:val="center"/>
          </w:tcPr>
          <w:p w14:paraId="2B11FA6F" w14:textId="77777777" w:rsidR="00390FF7" w:rsidRDefault="00390FF7" w:rsidP="00390FF7">
            <w:pPr>
              <w:jc w:val="center"/>
              <w:rPr>
                <w:lang w:val="en-GB"/>
              </w:rPr>
            </w:pPr>
            <w:r>
              <w:rPr>
                <w:lang w:val="en-GB"/>
              </w:rPr>
              <w:t>300GB</w:t>
            </w:r>
          </w:p>
        </w:tc>
      </w:tr>
      <w:tr w:rsidR="00390FF7" w:rsidRPr="00140956" w14:paraId="1691550A" w14:textId="77777777" w:rsidTr="00390FF7">
        <w:tc>
          <w:tcPr>
            <w:tcW w:w="0" w:type="auto"/>
            <w:shd w:val="clear" w:color="auto" w:fill="auto"/>
            <w:vAlign w:val="center"/>
          </w:tcPr>
          <w:p w14:paraId="6D2EE8FC" w14:textId="77777777" w:rsidR="00390FF7" w:rsidRPr="00390FF7" w:rsidRDefault="00390FF7" w:rsidP="00EE1AD4">
            <w:pPr>
              <w:jc w:val="center"/>
              <w:rPr>
                <w:lang w:val="en-GB"/>
              </w:rPr>
            </w:pPr>
          </w:p>
        </w:tc>
        <w:tc>
          <w:tcPr>
            <w:tcW w:w="0" w:type="auto"/>
            <w:shd w:val="clear" w:color="auto" w:fill="auto"/>
            <w:vAlign w:val="center"/>
          </w:tcPr>
          <w:p w14:paraId="3BAD078E" w14:textId="77777777" w:rsidR="00390FF7" w:rsidRDefault="00390FF7" w:rsidP="00390FF7">
            <w:pPr>
              <w:jc w:val="center"/>
              <w:rPr>
                <w:lang w:val="en-GB"/>
              </w:rPr>
            </w:pPr>
          </w:p>
        </w:tc>
        <w:tc>
          <w:tcPr>
            <w:tcW w:w="0" w:type="auto"/>
            <w:shd w:val="clear" w:color="auto" w:fill="auto"/>
            <w:vAlign w:val="center"/>
          </w:tcPr>
          <w:p w14:paraId="78079DBC" w14:textId="77777777" w:rsidR="00390FF7" w:rsidRDefault="00390FF7" w:rsidP="00390FF7">
            <w:pPr>
              <w:rPr>
                <w:lang w:val="en-GB"/>
              </w:rPr>
            </w:pPr>
            <w:r>
              <w:rPr>
                <w:lang w:val="en-GB"/>
              </w:rPr>
              <w:t>Oracle export area</w:t>
            </w:r>
          </w:p>
        </w:tc>
        <w:tc>
          <w:tcPr>
            <w:tcW w:w="0" w:type="auto"/>
            <w:shd w:val="clear" w:color="auto" w:fill="auto"/>
            <w:vAlign w:val="center"/>
          </w:tcPr>
          <w:p w14:paraId="573B3C9E" w14:textId="77777777" w:rsidR="00390FF7" w:rsidRDefault="00390FF7" w:rsidP="00390FF7">
            <w:pPr>
              <w:jc w:val="center"/>
              <w:rPr>
                <w:lang w:val="en-GB"/>
              </w:rPr>
            </w:pPr>
            <w:r>
              <w:rPr>
                <w:lang w:val="en-GB"/>
              </w:rPr>
              <w:t>20GB</w:t>
            </w:r>
          </w:p>
        </w:tc>
      </w:tr>
      <w:tr w:rsidR="00390FF7" w:rsidRPr="00140956" w14:paraId="5513163B" w14:textId="77777777" w:rsidTr="00390FF7">
        <w:tc>
          <w:tcPr>
            <w:tcW w:w="0" w:type="auto"/>
            <w:shd w:val="clear" w:color="auto" w:fill="auto"/>
            <w:vAlign w:val="center"/>
          </w:tcPr>
          <w:p w14:paraId="607819BA" w14:textId="77777777" w:rsidR="00390FF7" w:rsidRPr="00390FF7" w:rsidRDefault="00390FF7" w:rsidP="00EE1AD4">
            <w:pPr>
              <w:jc w:val="center"/>
              <w:rPr>
                <w:lang w:val="en-GB"/>
              </w:rPr>
            </w:pPr>
          </w:p>
        </w:tc>
        <w:tc>
          <w:tcPr>
            <w:tcW w:w="0" w:type="auto"/>
            <w:shd w:val="clear" w:color="auto" w:fill="auto"/>
            <w:vAlign w:val="center"/>
          </w:tcPr>
          <w:p w14:paraId="7A7FDE24" w14:textId="77777777" w:rsidR="00390FF7" w:rsidRDefault="00390FF7" w:rsidP="00390FF7">
            <w:pPr>
              <w:jc w:val="center"/>
              <w:rPr>
                <w:lang w:val="en-GB"/>
              </w:rPr>
            </w:pPr>
          </w:p>
        </w:tc>
        <w:tc>
          <w:tcPr>
            <w:tcW w:w="0" w:type="auto"/>
            <w:shd w:val="clear" w:color="auto" w:fill="auto"/>
            <w:vAlign w:val="center"/>
          </w:tcPr>
          <w:p w14:paraId="167A08A9" w14:textId="77777777" w:rsidR="00390FF7" w:rsidRDefault="00390FF7" w:rsidP="00390FF7">
            <w:pPr>
              <w:rPr>
                <w:lang w:val="en-GB"/>
              </w:rPr>
            </w:pPr>
            <w:r>
              <w:rPr>
                <w:lang w:val="en-GB"/>
              </w:rPr>
              <w:t>GSW application install</w:t>
            </w:r>
          </w:p>
        </w:tc>
        <w:tc>
          <w:tcPr>
            <w:tcW w:w="0" w:type="auto"/>
            <w:shd w:val="clear" w:color="auto" w:fill="auto"/>
            <w:vAlign w:val="center"/>
          </w:tcPr>
          <w:p w14:paraId="62AAFF5A" w14:textId="77777777" w:rsidR="00390FF7" w:rsidRDefault="00390FF7" w:rsidP="00390FF7">
            <w:pPr>
              <w:jc w:val="center"/>
              <w:rPr>
                <w:lang w:val="en-GB"/>
              </w:rPr>
            </w:pPr>
            <w:r>
              <w:rPr>
                <w:lang w:val="en-GB"/>
              </w:rPr>
              <w:t>30GB</w:t>
            </w:r>
          </w:p>
        </w:tc>
      </w:tr>
      <w:tr w:rsidR="00390FF7" w:rsidRPr="00140956" w14:paraId="444C8DE0" w14:textId="77777777" w:rsidTr="00390FF7">
        <w:tc>
          <w:tcPr>
            <w:tcW w:w="0" w:type="auto"/>
            <w:shd w:val="clear" w:color="auto" w:fill="auto"/>
            <w:vAlign w:val="center"/>
          </w:tcPr>
          <w:p w14:paraId="5848BCE9" w14:textId="77777777" w:rsidR="00390FF7" w:rsidRPr="00390FF7" w:rsidRDefault="00390FF7" w:rsidP="00EE1AD4">
            <w:pPr>
              <w:jc w:val="center"/>
              <w:rPr>
                <w:lang w:val="en-GB"/>
              </w:rPr>
            </w:pPr>
            <w:r>
              <w:rPr>
                <w:lang w:val="en-GB"/>
              </w:rPr>
              <w:t>Wynyard</w:t>
            </w:r>
          </w:p>
        </w:tc>
        <w:tc>
          <w:tcPr>
            <w:tcW w:w="0" w:type="auto"/>
            <w:shd w:val="clear" w:color="auto" w:fill="auto"/>
            <w:vAlign w:val="center"/>
          </w:tcPr>
          <w:p w14:paraId="79840A90" w14:textId="77777777" w:rsidR="00390FF7" w:rsidRDefault="00390FF7" w:rsidP="00390FF7">
            <w:pPr>
              <w:jc w:val="center"/>
              <w:rPr>
                <w:lang w:val="en-GB"/>
              </w:rPr>
            </w:pPr>
            <w:r>
              <w:rPr>
                <w:lang w:val="en-GB"/>
              </w:rPr>
              <w:t>PP</w:t>
            </w:r>
          </w:p>
        </w:tc>
        <w:tc>
          <w:tcPr>
            <w:tcW w:w="0" w:type="auto"/>
            <w:shd w:val="clear" w:color="auto" w:fill="auto"/>
            <w:vAlign w:val="center"/>
          </w:tcPr>
          <w:p w14:paraId="599620EF" w14:textId="77777777" w:rsidR="00390FF7" w:rsidRDefault="00390FF7" w:rsidP="00390FF7">
            <w:pPr>
              <w:rPr>
                <w:lang w:val="en-GB"/>
              </w:rPr>
            </w:pPr>
            <w:proofErr w:type="spellStart"/>
            <w:r>
              <w:rPr>
                <w:lang w:val="en-GB"/>
              </w:rPr>
              <w:t>Weblogic</w:t>
            </w:r>
            <w:proofErr w:type="spellEnd"/>
            <w:r>
              <w:rPr>
                <w:lang w:val="en-GB"/>
              </w:rPr>
              <w:t xml:space="preserve"> install</w:t>
            </w:r>
          </w:p>
        </w:tc>
        <w:tc>
          <w:tcPr>
            <w:tcW w:w="0" w:type="auto"/>
            <w:shd w:val="clear" w:color="auto" w:fill="auto"/>
            <w:vAlign w:val="center"/>
          </w:tcPr>
          <w:p w14:paraId="6F7A5CF1" w14:textId="77777777" w:rsidR="00390FF7" w:rsidRDefault="00240E9C" w:rsidP="00390FF7">
            <w:pPr>
              <w:jc w:val="center"/>
              <w:rPr>
                <w:lang w:val="en-GB"/>
              </w:rPr>
            </w:pPr>
            <w:r>
              <w:rPr>
                <w:lang w:val="en-GB"/>
              </w:rPr>
              <w:t>6</w:t>
            </w:r>
            <w:r w:rsidR="00390FF7">
              <w:rPr>
                <w:lang w:val="en-GB"/>
              </w:rPr>
              <w:t>x30GB</w:t>
            </w:r>
          </w:p>
        </w:tc>
      </w:tr>
      <w:tr w:rsidR="00390FF7" w:rsidRPr="00140956" w14:paraId="0AC94747" w14:textId="77777777" w:rsidTr="00390FF7">
        <w:tc>
          <w:tcPr>
            <w:tcW w:w="0" w:type="auto"/>
            <w:shd w:val="clear" w:color="auto" w:fill="auto"/>
            <w:vAlign w:val="center"/>
          </w:tcPr>
          <w:p w14:paraId="47EB9BD2" w14:textId="77777777" w:rsidR="00390FF7" w:rsidRDefault="00390FF7" w:rsidP="00EE1AD4">
            <w:pPr>
              <w:jc w:val="center"/>
              <w:rPr>
                <w:lang w:val="en-GB"/>
              </w:rPr>
            </w:pPr>
          </w:p>
        </w:tc>
        <w:tc>
          <w:tcPr>
            <w:tcW w:w="0" w:type="auto"/>
            <w:shd w:val="clear" w:color="auto" w:fill="auto"/>
            <w:vAlign w:val="center"/>
          </w:tcPr>
          <w:p w14:paraId="34C5B223" w14:textId="77777777" w:rsidR="00390FF7" w:rsidRDefault="00390FF7" w:rsidP="00390FF7">
            <w:pPr>
              <w:jc w:val="center"/>
              <w:rPr>
                <w:lang w:val="en-GB"/>
              </w:rPr>
            </w:pPr>
          </w:p>
        </w:tc>
        <w:tc>
          <w:tcPr>
            <w:tcW w:w="0" w:type="auto"/>
            <w:shd w:val="clear" w:color="auto" w:fill="auto"/>
            <w:vAlign w:val="center"/>
          </w:tcPr>
          <w:p w14:paraId="1F4FC34E" w14:textId="77777777" w:rsidR="00390FF7" w:rsidRDefault="00390FF7" w:rsidP="00390FF7">
            <w:pPr>
              <w:rPr>
                <w:lang w:val="en-GB"/>
              </w:rPr>
            </w:pPr>
            <w:proofErr w:type="spellStart"/>
            <w:r>
              <w:rPr>
                <w:lang w:val="en-GB"/>
              </w:rPr>
              <w:t>Microfocus</w:t>
            </w:r>
            <w:proofErr w:type="spellEnd"/>
            <w:r>
              <w:rPr>
                <w:lang w:val="en-GB"/>
              </w:rPr>
              <w:t xml:space="preserve"> install</w:t>
            </w:r>
          </w:p>
        </w:tc>
        <w:tc>
          <w:tcPr>
            <w:tcW w:w="0" w:type="auto"/>
            <w:shd w:val="clear" w:color="auto" w:fill="auto"/>
            <w:vAlign w:val="center"/>
          </w:tcPr>
          <w:p w14:paraId="520451F7" w14:textId="77777777" w:rsidR="00390FF7" w:rsidRDefault="00390FF7" w:rsidP="00390FF7">
            <w:pPr>
              <w:jc w:val="center"/>
              <w:rPr>
                <w:lang w:val="en-GB"/>
              </w:rPr>
            </w:pPr>
            <w:r>
              <w:rPr>
                <w:lang w:val="en-GB"/>
              </w:rPr>
              <w:t>5GB</w:t>
            </w:r>
          </w:p>
        </w:tc>
      </w:tr>
      <w:tr w:rsidR="00390FF7" w:rsidRPr="00140956" w14:paraId="7C21B648" w14:textId="77777777" w:rsidTr="00390FF7">
        <w:tc>
          <w:tcPr>
            <w:tcW w:w="0" w:type="auto"/>
            <w:shd w:val="clear" w:color="auto" w:fill="auto"/>
            <w:vAlign w:val="center"/>
          </w:tcPr>
          <w:p w14:paraId="66C01A66" w14:textId="77777777" w:rsidR="00390FF7" w:rsidRDefault="00390FF7" w:rsidP="00EE1AD4">
            <w:pPr>
              <w:jc w:val="center"/>
              <w:rPr>
                <w:lang w:val="en-GB"/>
              </w:rPr>
            </w:pPr>
          </w:p>
        </w:tc>
        <w:tc>
          <w:tcPr>
            <w:tcW w:w="0" w:type="auto"/>
            <w:shd w:val="clear" w:color="auto" w:fill="auto"/>
            <w:vAlign w:val="center"/>
          </w:tcPr>
          <w:p w14:paraId="72C1B051" w14:textId="77777777" w:rsidR="00390FF7" w:rsidRDefault="00390FF7" w:rsidP="00390FF7">
            <w:pPr>
              <w:jc w:val="center"/>
              <w:rPr>
                <w:lang w:val="en-GB"/>
              </w:rPr>
            </w:pPr>
          </w:p>
        </w:tc>
        <w:tc>
          <w:tcPr>
            <w:tcW w:w="0" w:type="auto"/>
            <w:shd w:val="clear" w:color="auto" w:fill="auto"/>
            <w:vAlign w:val="center"/>
          </w:tcPr>
          <w:p w14:paraId="0B95F789" w14:textId="77777777" w:rsidR="00390FF7" w:rsidRDefault="00390FF7" w:rsidP="00390FF7">
            <w:pPr>
              <w:rPr>
                <w:lang w:val="en-GB"/>
              </w:rPr>
            </w:pPr>
            <w:r>
              <w:rPr>
                <w:lang w:val="en-GB"/>
              </w:rPr>
              <w:t>Oracle client install</w:t>
            </w:r>
          </w:p>
        </w:tc>
        <w:tc>
          <w:tcPr>
            <w:tcW w:w="0" w:type="auto"/>
            <w:shd w:val="clear" w:color="auto" w:fill="auto"/>
            <w:vAlign w:val="center"/>
          </w:tcPr>
          <w:p w14:paraId="1345E9A9" w14:textId="77777777" w:rsidR="00390FF7" w:rsidRDefault="00240E9C" w:rsidP="00390FF7">
            <w:pPr>
              <w:jc w:val="center"/>
              <w:rPr>
                <w:lang w:val="en-GB"/>
              </w:rPr>
            </w:pPr>
            <w:r>
              <w:rPr>
                <w:lang w:val="en-GB"/>
              </w:rPr>
              <w:t>6</w:t>
            </w:r>
            <w:r w:rsidR="00390FF7">
              <w:rPr>
                <w:lang w:val="en-GB"/>
              </w:rPr>
              <w:t>x30GB</w:t>
            </w:r>
          </w:p>
        </w:tc>
      </w:tr>
      <w:tr w:rsidR="00390FF7" w:rsidRPr="00140956" w14:paraId="46247ABA" w14:textId="77777777" w:rsidTr="00390FF7">
        <w:tc>
          <w:tcPr>
            <w:tcW w:w="0" w:type="auto"/>
            <w:shd w:val="clear" w:color="auto" w:fill="auto"/>
            <w:vAlign w:val="center"/>
          </w:tcPr>
          <w:p w14:paraId="345AE9B5" w14:textId="77777777" w:rsidR="00390FF7" w:rsidRDefault="00390FF7" w:rsidP="00EE1AD4">
            <w:pPr>
              <w:jc w:val="center"/>
              <w:rPr>
                <w:lang w:val="en-GB"/>
              </w:rPr>
            </w:pPr>
          </w:p>
        </w:tc>
        <w:tc>
          <w:tcPr>
            <w:tcW w:w="0" w:type="auto"/>
            <w:shd w:val="clear" w:color="auto" w:fill="auto"/>
            <w:vAlign w:val="center"/>
          </w:tcPr>
          <w:p w14:paraId="1EC4A0D8" w14:textId="77777777" w:rsidR="00390FF7" w:rsidRDefault="00390FF7" w:rsidP="00390FF7">
            <w:pPr>
              <w:jc w:val="center"/>
              <w:rPr>
                <w:lang w:val="en-GB"/>
              </w:rPr>
            </w:pPr>
          </w:p>
        </w:tc>
        <w:tc>
          <w:tcPr>
            <w:tcW w:w="0" w:type="auto"/>
            <w:shd w:val="clear" w:color="auto" w:fill="auto"/>
            <w:vAlign w:val="center"/>
          </w:tcPr>
          <w:p w14:paraId="785B3B02" w14:textId="77777777" w:rsidR="00390FF7" w:rsidRDefault="00390FF7" w:rsidP="00390FF7">
            <w:pPr>
              <w:rPr>
                <w:lang w:val="en-GB"/>
              </w:rPr>
            </w:pPr>
            <w:r>
              <w:rPr>
                <w:lang w:val="en-GB"/>
              </w:rPr>
              <w:t>Oracle DB Enterprise install</w:t>
            </w:r>
          </w:p>
        </w:tc>
        <w:tc>
          <w:tcPr>
            <w:tcW w:w="0" w:type="auto"/>
            <w:shd w:val="clear" w:color="auto" w:fill="auto"/>
            <w:vAlign w:val="center"/>
          </w:tcPr>
          <w:p w14:paraId="5EF3B2F0" w14:textId="77777777" w:rsidR="00390FF7" w:rsidRDefault="00B87630" w:rsidP="00390FF7">
            <w:pPr>
              <w:jc w:val="center"/>
              <w:rPr>
                <w:lang w:val="en-GB"/>
              </w:rPr>
            </w:pPr>
            <w:r>
              <w:rPr>
                <w:lang w:val="en-GB"/>
              </w:rPr>
              <w:t>7</w:t>
            </w:r>
            <w:r w:rsidR="00390FF7">
              <w:rPr>
                <w:lang w:val="en-GB"/>
              </w:rPr>
              <w:t>x35GB</w:t>
            </w:r>
          </w:p>
        </w:tc>
      </w:tr>
      <w:tr w:rsidR="00390FF7" w:rsidRPr="00140956" w14:paraId="5D5D2F0B" w14:textId="77777777" w:rsidTr="00390FF7">
        <w:tc>
          <w:tcPr>
            <w:tcW w:w="0" w:type="auto"/>
            <w:shd w:val="clear" w:color="auto" w:fill="auto"/>
            <w:vAlign w:val="center"/>
          </w:tcPr>
          <w:p w14:paraId="00850DBC" w14:textId="77777777" w:rsidR="00390FF7" w:rsidRDefault="00390FF7" w:rsidP="00EE1AD4">
            <w:pPr>
              <w:jc w:val="center"/>
              <w:rPr>
                <w:lang w:val="en-GB"/>
              </w:rPr>
            </w:pPr>
          </w:p>
        </w:tc>
        <w:tc>
          <w:tcPr>
            <w:tcW w:w="0" w:type="auto"/>
            <w:shd w:val="clear" w:color="auto" w:fill="auto"/>
            <w:vAlign w:val="center"/>
          </w:tcPr>
          <w:p w14:paraId="0B6CA8D0" w14:textId="77777777" w:rsidR="00390FF7" w:rsidRDefault="00390FF7" w:rsidP="00390FF7">
            <w:pPr>
              <w:jc w:val="center"/>
              <w:rPr>
                <w:lang w:val="en-GB"/>
              </w:rPr>
            </w:pPr>
          </w:p>
        </w:tc>
        <w:tc>
          <w:tcPr>
            <w:tcW w:w="0" w:type="auto"/>
            <w:shd w:val="clear" w:color="auto" w:fill="auto"/>
            <w:vAlign w:val="center"/>
          </w:tcPr>
          <w:p w14:paraId="6294D9ED" w14:textId="77777777" w:rsidR="00390FF7" w:rsidRDefault="00390FF7" w:rsidP="00390FF7">
            <w:pPr>
              <w:rPr>
                <w:lang w:val="en-GB"/>
              </w:rPr>
            </w:pPr>
            <w:r>
              <w:rPr>
                <w:lang w:val="en-GB"/>
              </w:rPr>
              <w:t>Oracle HTTP Server install</w:t>
            </w:r>
          </w:p>
        </w:tc>
        <w:tc>
          <w:tcPr>
            <w:tcW w:w="0" w:type="auto"/>
            <w:shd w:val="clear" w:color="auto" w:fill="auto"/>
            <w:vAlign w:val="center"/>
          </w:tcPr>
          <w:p w14:paraId="03793E71" w14:textId="77777777" w:rsidR="00390FF7" w:rsidRDefault="00390FF7" w:rsidP="00390FF7">
            <w:pPr>
              <w:jc w:val="center"/>
              <w:rPr>
                <w:lang w:val="en-GB"/>
              </w:rPr>
            </w:pPr>
            <w:r>
              <w:rPr>
                <w:lang w:val="en-GB"/>
              </w:rPr>
              <w:t>2x1.5GB</w:t>
            </w:r>
          </w:p>
        </w:tc>
      </w:tr>
      <w:tr w:rsidR="00390FF7" w:rsidRPr="00140956" w14:paraId="23E05AD9" w14:textId="77777777" w:rsidTr="00390FF7">
        <w:tc>
          <w:tcPr>
            <w:tcW w:w="0" w:type="auto"/>
            <w:shd w:val="clear" w:color="auto" w:fill="auto"/>
            <w:vAlign w:val="center"/>
          </w:tcPr>
          <w:p w14:paraId="5AE2A976" w14:textId="77777777" w:rsidR="00390FF7" w:rsidRDefault="00390FF7" w:rsidP="00EE1AD4">
            <w:pPr>
              <w:jc w:val="center"/>
              <w:rPr>
                <w:lang w:val="en-GB"/>
              </w:rPr>
            </w:pPr>
          </w:p>
        </w:tc>
        <w:tc>
          <w:tcPr>
            <w:tcW w:w="0" w:type="auto"/>
            <w:shd w:val="clear" w:color="auto" w:fill="auto"/>
            <w:vAlign w:val="center"/>
          </w:tcPr>
          <w:p w14:paraId="448C065C" w14:textId="77777777" w:rsidR="00390FF7" w:rsidRDefault="00390FF7" w:rsidP="00390FF7">
            <w:pPr>
              <w:jc w:val="center"/>
              <w:rPr>
                <w:lang w:val="en-GB"/>
              </w:rPr>
            </w:pPr>
          </w:p>
        </w:tc>
        <w:tc>
          <w:tcPr>
            <w:tcW w:w="0" w:type="auto"/>
            <w:shd w:val="clear" w:color="auto" w:fill="auto"/>
            <w:vAlign w:val="center"/>
          </w:tcPr>
          <w:p w14:paraId="4ADCBFE1" w14:textId="77777777" w:rsidR="00390FF7" w:rsidRDefault="00390FF7" w:rsidP="00390FF7">
            <w:pPr>
              <w:rPr>
                <w:lang w:val="en-GB"/>
              </w:rPr>
            </w:pPr>
            <w:r>
              <w:rPr>
                <w:lang w:val="en-GB"/>
              </w:rPr>
              <w:t>Web Server data files</w:t>
            </w:r>
          </w:p>
        </w:tc>
        <w:tc>
          <w:tcPr>
            <w:tcW w:w="0" w:type="auto"/>
            <w:shd w:val="clear" w:color="auto" w:fill="auto"/>
            <w:vAlign w:val="center"/>
          </w:tcPr>
          <w:p w14:paraId="11B9E705" w14:textId="77777777" w:rsidR="00390FF7" w:rsidRDefault="00390FF7" w:rsidP="00390FF7">
            <w:pPr>
              <w:jc w:val="center"/>
              <w:rPr>
                <w:lang w:val="en-GB"/>
              </w:rPr>
            </w:pPr>
            <w:r>
              <w:rPr>
                <w:lang w:val="en-GB"/>
              </w:rPr>
              <w:t>2x1GB</w:t>
            </w:r>
          </w:p>
        </w:tc>
      </w:tr>
      <w:tr w:rsidR="00390FF7" w:rsidRPr="00140956" w14:paraId="6732B8C8" w14:textId="77777777" w:rsidTr="00390FF7">
        <w:tc>
          <w:tcPr>
            <w:tcW w:w="0" w:type="auto"/>
            <w:shd w:val="clear" w:color="auto" w:fill="auto"/>
            <w:vAlign w:val="center"/>
          </w:tcPr>
          <w:p w14:paraId="7109FADD" w14:textId="77777777" w:rsidR="00390FF7" w:rsidRDefault="00390FF7" w:rsidP="00EE1AD4">
            <w:pPr>
              <w:jc w:val="center"/>
              <w:rPr>
                <w:lang w:val="en-GB"/>
              </w:rPr>
            </w:pPr>
          </w:p>
        </w:tc>
        <w:tc>
          <w:tcPr>
            <w:tcW w:w="0" w:type="auto"/>
            <w:shd w:val="clear" w:color="auto" w:fill="auto"/>
            <w:vAlign w:val="center"/>
          </w:tcPr>
          <w:p w14:paraId="26E9EDCB" w14:textId="77777777" w:rsidR="00390FF7" w:rsidRDefault="00390FF7" w:rsidP="00390FF7">
            <w:pPr>
              <w:jc w:val="center"/>
              <w:rPr>
                <w:lang w:val="en-GB"/>
              </w:rPr>
            </w:pPr>
          </w:p>
        </w:tc>
        <w:tc>
          <w:tcPr>
            <w:tcW w:w="0" w:type="auto"/>
            <w:shd w:val="clear" w:color="auto" w:fill="auto"/>
            <w:vAlign w:val="center"/>
          </w:tcPr>
          <w:p w14:paraId="775441CF" w14:textId="77777777" w:rsidR="00390FF7" w:rsidRDefault="00390FF7" w:rsidP="00390FF7">
            <w:pPr>
              <w:rPr>
                <w:lang w:val="en-GB"/>
              </w:rPr>
            </w:pPr>
            <w:r>
              <w:rPr>
                <w:lang w:val="en-GB"/>
              </w:rPr>
              <w:t>GSW AP database storage</w:t>
            </w:r>
          </w:p>
        </w:tc>
        <w:tc>
          <w:tcPr>
            <w:tcW w:w="0" w:type="auto"/>
            <w:shd w:val="clear" w:color="auto" w:fill="auto"/>
            <w:vAlign w:val="center"/>
          </w:tcPr>
          <w:p w14:paraId="766DA3D2" w14:textId="77777777" w:rsidR="00390FF7" w:rsidRDefault="00DA5594" w:rsidP="00390FF7">
            <w:pPr>
              <w:jc w:val="center"/>
              <w:rPr>
                <w:lang w:val="en-GB"/>
              </w:rPr>
            </w:pPr>
            <w:r>
              <w:rPr>
                <w:lang w:val="en-GB"/>
              </w:rPr>
              <w:t>220GB</w:t>
            </w:r>
          </w:p>
        </w:tc>
      </w:tr>
      <w:tr w:rsidR="00390FF7" w:rsidRPr="00140956" w14:paraId="7DF6346B" w14:textId="77777777" w:rsidTr="00390FF7">
        <w:tc>
          <w:tcPr>
            <w:tcW w:w="0" w:type="auto"/>
            <w:shd w:val="clear" w:color="auto" w:fill="auto"/>
            <w:vAlign w:val="center"/>
          </w:tcPr>
          <w:p w14:paraId="1FE7B67C" w14:textId="77777777" w:rsidR="00390FF7" w:rsidRDefault="00390FF7" w:rsidP="00EE1AD4">
            <w:pPr>
              <w:jc w:val="center"/>
              <w:rPr>
                <w:lang w:val="en-GB"/>
              </w:rPr>
            </w:pPr>
          </w:p>
        </w:tc>
        <w:tc>
          <w:tcPr>
            <w:tcW w:w="0" w:type="auto"/>
            <w:shd w:val="clear" w:color="auto" w:fill="auto"/>
            <w:vAlign w:val="center"/>
          </w:tcPr>
          <w:p w14:paraId="1750871F" w14:textId="77777777" w:rsidR="00390FF7" w:rsidRDefault="00390FF7" w:rsidP="00390FF7">
            <w:pPr>
              <w:jc w:val="center"/>
              <w:rPr>
                <w:lang w:val="en-GB"/>
              </w:rPr>
            </w:pPr>
          </w:p>
        </w:tc>
        <w:tc>
          <w:tcPr>
            <w:tcW w:w="0" w:type="auto"/>
            <w:shd w:val="clear" w:color="auto" w:fill="auto"/>
            <w:vAlign w:val="center"/>
          </w:tcPr>
          <w:p w14:paraId="075C5C19" w14:textId="77777777" w:rsidR="00390FF7" w:rsidRDefault="00390FF7" w:rsidP="00390FF7">
            <w:pPr>
              <w:rPr>
                <w:lang w:val="en-GB"/>
              </w:rPr>
            </w:pPr>
            <w:r>
              <w:rPr>
                <w:lang w:val="en-GB"/>
              </w:rPr>
              <w:t>GSW EE database storage</w:t>
            </w:r>
          </w:p>
        </w:tc>
        <w:tc>
          <w:tcPr>
            <w:tcW w:w="0" w:type="auto"/>
            <w:shd w:val="clear" w:color="auto" w:fill="auto"/>
            <w:vAlign w:val="center"/>
          </w:tcPr>
          <w:p w14:paraId="7D45E885" w14:textId="77777777" w:rsidR="00390FF7" w:rsidRDefault="00DA5594" w:rsidP="00390FF7">
            <w:pPr>
              <w:jc w:val="center"/>
              <w:rPr>
                <w:lang w:val="en-GB"/>
              </w:rPr>
            </w:pPr>
            <w:r>
              <w:rPr>
                <w:lang w:val="en-GB"/>
              </w:rPr>
              <w:t>30GB</w:t>
            </w:r>
          </w:p>
        </w:tc>
      </w:tr>
      <w:tr w:rsidR="00390FF7" w:rsidRPr="00140956" w14:paraId="3C79F053" w14:textId="77777777" w:rsidTr="00390FF7">
        <w:tc>
          <w:tcPr>
            <w:tcW w:w="0" w:type="auto"/>
            <w:shd w:val="clear" w:color="auto" w:fill="auto"/>
            <w:vAlign w:val="center"/>
          </w:tcPr>
          <w:p w14:paraId="6945E1AF" w14:textId="77777777" w:rsidR="00390FF7" w:rsidRDefault="00390FF7" w:rsidP="00EE1AD4">
            <w:pPr>
              <w:jc w:val="center"/>
              <w:rPr>
                <w:lang w:val="en-GB"/>
              </w:rPr>
            </w:pPr>
          </w:p>
        </w:tc>
        <w:tc>
          <w:tcPr>
            <w:tcW w:w="0" w:type="auto"/>
            <w:shd w:val="clear" w:color="auto" w:fill="auto"/>
            <w:vAlign w:val="center"/>
          </w:tcPr>
          <w:p w14:paraId="38EFD74F" w14:textId="77777777" w:rsidR="00390FF7" w:rsidRDefault="00390FF7" w:rsidP="00390FF7">
            <w:pPr>
              <w:jc w:val="center"/>
              <w:rPr>
                <w:lang w:val="en-GB"/>
              </w:rPr>
            </w:pPr>
          </w:p>
        </w:tc>
        <w:tc>
          <w:tcPr>
            <w:tcW w:w="0" w:type="auto"/>
            <w:shd w:val="clear" w:color="auto" w:fill="auto"/>
            <w:vAlign w:val="center"/>
          </w:tcPr>
          <w:p w14:paraId="6423B848" w14:textId="77777777" w:rsidR="00390FF7" w:rsidRDefault="00390FF7" w:rsidP="00390FF7">
            <w:pPr>
              <w:rPr>
                <w:lang w:val="en-GB"/>
              </w:rPr>
            </w:pPr>
            <w:r>
              <w:rPr>
                <w:lang w:val="en-GB"/>
              </w:rPr>
              <w:t>GSW EU database storage</w:t>
            </w:r>
          </w:p>
        </w:tc>
        <w:tc>
          <w:tcPr>
            <w:tcW w:w="0" w:type="auto"/>
            <w:shd w:val="clear" w:color="auto" w:fill="auto"/>
            <w:vAlign w:val="center"/>
          </w:tcPr>
          <w:p w14:paraId="4961800B" w14:textId="77777777" w:rsidR="00390FF7" w:rsidRDefault="00DA5594" w:rsidP="00390FF7">
            <w:pPr>
              <w:jc w:val="center"/>
              <w:rPr>
                <w:lang w:val="en-GB"/>
              </w:rPr>
            </w:pPr>
            <w:r>
              <w:rPr>
                <w:lang w:val="en-GB"/>
              </w:rPr>
              <w:t>600GB</w:t>
            </w:r>
          </w:p>
        </w:tc>
      </w:tr>
      <w:tr w:rsidR="00390FF7" w:rsidRPr="00140956" w14:paraId="20F2DC7E" w14:textId="77777777" w:rsidTr="00390FF7">
        <w:tc>
          <w:tcPr>
            <w:tcW w:w="0" w:type="auto"/>
            <w:shd w:val="clear" w:color="auto" w:fill="auto"/>
            <w:vAlign w:val="center"/>
          </w:tcPr>
          <w:p w14:paraId="2D058130" w14:textId="77777777" w:rsidR="00390FF7" w:rsidRDefault="00390FF7" w:rsidP="00EE1AD4">
            <w:pPr>
              <w:jc w:val="center"/>
              <w:rPr>
                <w:lang w:val="en-GB"/>
              </w:rPr>
            </w:pPr>
          </w:p>
        </w:tc>
        <w:tc>
          <w:tcPr>
            <w:tcW w:w="0" w:type="auto"/>
            <w:shd w:val="clear" w:color="auto" w:fill="auto"/>
            <w:vAlign w:val="center"/>
          </w:tcPr>
          <w:p w14:paraId="4739CA88" w14:textId="77777777" w:rsidR="00390FF7" w:rsidRDefault="00390FF7" w:rsidP="00390FF7">
            <w:pPr>
              <w:jc w:val="center"/>
              <w:rPr>
                <w:lang w:val="en-GB"/>
              </w:rPr>
            </w:pPr>
          </w:p>
        </w:tc>
        <w:tc>
          <w:tcPr>
            <w:tcW w:w="0" w:type="auto"/>
            <w:shd w:val="clear" w:color="auto" w:fill="auto"/>
            <w:vAlign w:val="center"/>
          </w:tcPr>
          <w:p w14:paraId="0F1B90CF" w14:textId="77777777" w:rsidR="00390FF7" w:rsidRDefault="00390FF7" w:rsidP="00390FF7">
            <w:pPr>
              <w:rPr>
                <w:lang w:val="en-GB"/>
              </w:rPr>
            </w:pPr>
            <w:r>
              <w:rPr>
                <w:lang w:val="en-GB"/>
              </w:rPr>
              <w:t>GSW GR database storage</w:t>
            </w:r>
          </w:p>
        </w:tc>
        <w:tc>
          <w:tcPr>
            <w:tcW w:w="0" w:type="auto"/>
            <w:shd w:val="clear" w:color="auto" w:fill="auto"/>
            <w:vAlign w:val="center"/>
          </w:tcPr>
          <w:p w14:paraId="2F8F2107" w14:textId="77777777" w:rsidR="00390FF7" w:rsidRDefault="00DA5594" w:rsidP="00390FF7">
            <w:pPr>
              <w:jc w:val="center"/>
              <w:rPr>
                <w:lang w:val="en-GB"/>
              </w:rPr>
            </w:pPr>
            <w:r>
              <w:rPr>
                <w:lang w:val="en-GB"/>
              </w:rPr>
              <w:t>80GB</w:t>
            </w:r>
          </w:p>
        </w:tc>
      </w:tr>
      <w:tr w:rsidR="00390FF7" w:rsidRPr="00140956" w14:paraId="27106357" w14:textId="77777777" w:rsidTr="00390FF7">
        <w:tc>
          <w:tcPr>
            <w:tcW w:w="0" w:type="auto"/>
            <w:shd w:val="clear" w:color="auto" w:fill="auto"/>
            <w:vAlign w:val="center"/>
          </w:tcPr>
          <w:p w14:paraId="2001842C" w14:textId="77777777" w:rsidR="00390FF7" w:rsidRDefault="00390FF7" w:rsidP="00EE1AD4">
            <w:pPr>
              <w:jc w:val="center"/>
              <w:rPr>
                <w:lang w:val="en-GB"/>
              </w:rPr>
            </w:pPr>
          </w:p>
        </w:tc>
        <w:tc>
          <w:tcPr>
            <w:tcW w:w="0" w:type="auto"/>
            <w:shd w:val="clear" w:color="auto" w:fill="auto"/>
            <w:vAlign w:val="center"/>
          </w:tcPr>
          <w:p w14:paraId="753860E0" w14:textId="77777777" w:rsidR="00390FF7" w:rsidRDefault="00390FF7" w:rsidP="00390FF7">
            <w:pPr>
              <w:jc w:val="center"/>
              <w:rPr>
                <w:lang w:val="en-GB"/>
              </w:rPr>
            </w:pPr>
          </w:p>
        </w:tc>
        <w:tc>
          <w:tcPr>
            <w:tcW w:w="0" w:type="auto"/>
            <w:shd w:val="clear" w:color="auto" w:fill="auto"/>
            <w:vAlign w:val="center"/>
          </w:tcPr>
          <w:p w14:paraId="0EE969DD" w14:textId="77777777" w:rsidR="00390FF7" w:rsidRDefault="00390FF7" w:rsidP="00390FF7">
            <w:pPr>
              <w:rPr>
                <w:lang w:val="en-GB"/>
              </w:rPr>
            </w:pPr>
            <w:r>
              <w:rPr>
                <w:lang w:val="en-GB"/>
              </w:rPr>
              <w:t>GSW GY database storage</w:t>
            </w:r>
          </w:p>
        </w:tc>
        <w:tc>
          <w:tcPr>
            <w:tcW w:w="0" w:type="auto"/>
            <w:shd w:val="clear" w:color="auto" w:fill="auto"/>
            <w:vAlign w:val="center"/>
          </w:tcPr>
          <w:p w14:paraId="2B8EF9C2" w14:textId="77777777" w:rsidR="00390FF7" w:rsidRDefault="00DA5594" w:rsidP="00390FF7">
            <w:pPr>
              <w:jc w:val="center"/>
              <w:rPr>
                <w:lang w:val="en-GB"/>
              </w:rPr>
            </w:pPr>
            <w:r>
              <w:rPr>
                <w:lang w:val="en-GB"/>
              </w:rPr>
              <w:t>227GB</w:t>
            </w:r>
          </w:p>
        </w:tc>
      </w:tr>
      <w:tr w:rsidR="00390FF7" w:rsidRPr="00140956" w14:paraId="67D77756" w14:textId="77777777" w:rsidTr="00390FF7">
        <w:tc>
          <w:tcPr>
            <w:tcW w:w="0" w:type="auto"/>
            <w:shd w:val="clear" w:color="auto" w:fill="auto"/>
            <w:vAlign w:val="center"/>
          </w:tcPr>
          <w:p w14:paraId="3ABFCE9B" w14:textId="77777777" w:rsidR="00390FF7" w:rsidRDefault="00390FF7" w:rsidP="00EE1AD4">
            <w:pPr>
              <w:jc w:val="center"/>
              <w:rPr>
                <w:lang w:val="en-GB"/>
              </w:rPr>
            </w:pPr>
          </w:p>
        </w:tc>
        <w:tc>
          <w:tcPr>
            <w:tcW w:w="0" w:type="auto"/>
            <w:shd w:val="clear" w:color="auto" w:fill="auto"/>
            <w:vAlign w:val="center"/>
          </w:tcPr>
          <w:p w14:paraId="6B65ED84" w14:textId="77777777" w:rsidR="00390FF7" w:rsidRDefault="00390FF7" w:rsidP="00390FF7">
            <w:pPr>
              <w:jc w:val="center"/>
              <w:rPr>
                <w:lang w:val="en-GB"/>
              </w:rPr>
            </w:pPr>
          </w:p>
        </w:tc>
        <w:tc>
          <w:tcPr>
            <w:tcW w:w="0" w:type="auto"/>
            <w:shd w:val="clear" w:color="auto" w:fill="auto"/>
            <w:vAlign w:val="center"/>
          </w:tcPr>
          <w:p w14:paraId="4055DFA8" w14:textId="77777777" w:rsidR="00390FF7" w:rsidRDefault="00390FF7" w:rsidP="00390FF7">
            <w:pPr>
              <w:rPr>
                <w:lang w:val="en-GB"/>
              </w:rPr>
            </w:pPr>
            <w:r>
              <w:rPr>
                <w:lang w:val="en-GB"/>
              </w:rPr>
              <w:t>GSW LA database storage</w:t>
            </w:r>
          </w:p>
        </w:tc>
        <w:tc>
          <w:tcPr>
            <w:tcW w:w="0" w:type="auto"/>
            <w:shd w:val="clear" w:color="auto" w:fill="auto"/>
            <w:vAlign w:val="center"/>
          </w:tcPr>
          <w:p w14:paraId="39720FDE" w14:textId="77777777" w:rsidR="00390FF7" w:rsidRDefault="00DA5594" w:rsidP="00390FF7">
            <w:pPr>
              <w:jc w:val="center"/>
              <w:rPr>
                <w:lang w:val="en-GB"/>
              </w:rPr>
            </w:pPr>
            <w:r>
              <w:rPr>
                <w:lang w:val="en-GB"/>
              </w:rPr>
              <w:t>220GB</w:t>
            </w:r>
          </w:p>
        </w:tc>
      </w:tr>
      <w:tr w:rsidR="00390FF7" w:rsidRPr="00140956" w14:paraId="3B523B61" w14:textId="77777777" w:rsidTr="00390FF7">
        <w:tc>
          <w:tcPr>
            <w:tcW w:w="0" w:type="auto"/>
            <w:shd w:val="clear" w:color="auto" w:fill="auto"/>
            <w:vAlign w:val="center"/>
          </w:tcPr>
          <w:p w14:paraId="500A0737" w14:textId="77777777" w:rsidR="00390FF7" w:rsidRDefault="00390FF7" w:rsidP="00EE1AD4">
            <w:pPr>
              <w:jc w:val="center"/>
              <w:rPr>
                <w:lang w:val="en-GB"/>
              </w:rPr>
            </w:pPr>
          </w:p>
        </w:tc>
        <w:tc>
          <w:tcPr>
            <w:tcW w:w="0" w:type="auto"/>
            <w:shd w:val="clear" w:color="auto" w:fill="auto"/>
            <w:vAlign w:val="center"/>
          </w:tcPr>
          <w:p w14:paraId="2BC3B52E" w14:textId="77777777" w:rsidR="00390FF7" w:rsidRDefault="00390FF7" w:rsidP="00390FF7">
            <w:pPr>
              <w:jc w:val="center"/>
              <w:rPr>
                <w:lang w:val="en-GB"/>
              </w:rPr>
            </w:pPr>
          </w:p>
        </w:tc>
        <w:tc>
          <w:tcPr>
            <w:tcW w:w="0" w:type="auto"/>
            <w:shd w:val="clear" w:color="auto" w:fill="auto"/>
            <w:vAlign w:val="center"/>
          </w:tcPr>
          <w:p w14:paraId="0E0A6448" w14:textId="77777777" w:rsidR="00390FF7" w:rsidRDefault="00390FF7" w:rsidP="00390FF7">
            <w:pPr>
              <w:rPr>
                <w:lang w:val="en-GB"/>
              </w:rPr>
            </w:pPr>
            <w:r>
              <w:rPr>
                <w:lang w:val="en-GB"/>
              </w:rPr>
              <w:t>GSW Security/Metrics database storage</w:t>
            </w:r>
          </w:p>
        </w:tc>
        <w:tc>
          <w:tcPr>
            <w:tcW w:w="0" w:type="auto"/>
            <w:shd w:val="clear" w:color="auto" w:fill="auto"/>
            <w:vAlign w:val="center"/>
          </w:tcPr>
          <w:p w14:paraId="3FB5C4F8" w14:textId="77777777" w:rsidR="00390FF7" w:rsidRDefault="00DA5594" w:rsidP="00390FF7">
            <w:pPr>
              <w:jc w:val="center"/>
              <w:rPr>
                <w:lang w:val="en-GB"/>
              </w:rPr>
            </w:pPr>
            <w:r>
              <w:rPr>
                <w:lang w:val="en-GB"/>
              </w:rPr>
              <w:t>32GB</w:t>
            </w:r>
          </w:p>
        </w:tc>
      </w:tr>
      <w:tr w:rsidR="00390FF7" w:rsidRPr="00140956" w14:paraId="5F5F46F6" w14:textId="77777777" w:rsidTr="00390FF7">
        <w:tc>
          <w:tcPr>
            <w:tcW w:w="0" w:type="auto"/>
            <w:shd w:val="clear" w:color="auto" w:fill="auto"/>
            <w:vAlign w:val="center"/>
          </w:tcPr>
          <w:p w14:paraId="5CBCD78C" w14:textId="77777777" w:rsidR="00390FF7" w:rsidRDefault="00390FF7" w:rsidP="00EE1AD4">
            <w:pPr>
              <w:jc w:val="center"/>
              <w:rPr>
                <w:lang w:val="en-GB"/>
              </w:rPr>
            </w:pPr>
          </w:p>
        </w:tc>
        <w:tc>
          <w:tcPr>
            <w:tcW w:w="0" w:type="auto"/>
            <w:shd w:val="clear" w:color="auto" w:fill="auto"/>
            <w:vAlign w:val="center"/>
          </w:tcPr>
          <w:p w14:paraId="53A5F17F" w14:textId="77777777" w:rsidR="00390FF7" w:rsidRDefault="00390FF7" w:rsidP="00390FF7">
            <w:pPr>
              <w:jc w:val="center"/>
              <w:rPr>
                <w:lang w:val="en-GB"/>
              </w:rPr>
            </w:pPr>
          </w:p>
        </w:tc>
        <w:tc>
          <w:tcPr>
            <w:tcW w:w="0" w:type="auto"/>
            <w:shd w:val="clear" w:color="auto" w:fill="auto"/>
            <w:vAlign w:val="center"/>
          </w:tcPr>
          <w:p w14:paraId="202E7499" w14:textId="77777777" w:rsidR="00390FF7" w:rsidRDefault="00390FF7" w:rsidP="00390FF7">
            <w:pPr>
              <w:rPr>
                <w:lang w:val="en-GB"/>
              </w:rPr>
            </w:pPr>
            <w:r>
              <w:rPr>
                <w:lang w:val="en-GB"/>
              </w:rPr>
              <w:t>GSW export area</w:t>
            </w:r>
          </w:p>
        </w:tc>
        <w:tc>
          <w:tcPr>
            <w:tcW w:w="0" w:type="auto"/>
            <w:shd w:val="clear" w:color="auto" w:fill="auto"/>
            <w:vAlign w:val="center"/>
          </w:tcPr>
          <w:p w14:paraId="313BD4CB" w14:textId="77777777" w:rsidR="00390FF7" w:rsidRDefault="00DA5594" w:rsidP="00390FF7">
            <w:pPr>
              <w:jc w:val="center"/>
              <w:rPr>
                <w:lang w:val="en-GB"/>
              </w:rPr>
            </w:pPr>
            <w:r>
              <w:rPr>
                <w:lang w:val="en-GB"/>
              </w:rPr>
              <w:t>256GB</w:t>
            </w:r>
          </w:p>
        </w:tc>
      </w:tr>
      <w:tr w:rsidR="00390FF7" w:rsidRPr="00140956" w14:paraId="56961725" w14:textId="77777777" w:rsidTr="00390FF7">
        <w:tc>
          <w:tcPr>
            <w:tcW w:w="0" w:type="auto"/>
            <w:shd w:val="clear" w:color="auto" w:fill="auto"/>
            <w:vAlign w:val="center"/>
          </w:tcPr>
          <w:p w14:paraId="653235B0" w14:textId="77777777" w:rsidR="00390FF7" w:rsidRDefault="00390FF7" w:rsidP="00EE1AD4">
            <w:pPr>
              <w:jc w:val="center"/>
              <w:rPr>
                <w:lang w:val="en-GB"/>
              </w:rPr>
            </w:pPr>
          </w:p>
        </w:tc>
        <w:tc>
          <w:tcPr>
            <w:tcW w:w="0" w:type="auto"/>
            <w:shd w:val="clear" w:color="auto" w:fill="auto"/>
            <w:vAlign w:val="center"/>
          </w:tcPr>
          <w:p w14:paraId="52429779" w14:textId="77777777" w:rsidR="00390FF7" w:rsidRDefault="00390FF7" w:rsidP="00390FF7">
            <w:pPr>
              <w:jc w:val="center"/>
              <w:rPr>
                <w:lang w:val="en-GB"/>
              </w:rPr>
            </w:pPr>
          </w:p>
        </w:tc>
        <w:tc>
          <w:tcPr>
            <w:tcW w:w="0" w:type="auto"/>
            <w:shd w:val="clear" w:color="auto" w:fill="auto"/>
            <w:vAlign w:val="center"/>
          </w:tcPr>
          <w:p w14:paraId="5FB9E46E" w14:textId="77777777" w:rsidR="00390FF7" w:rsidRDefault="00390FF7" w:rsidP="00390FF7">
            <w:pPr>
              <w:rPr>
                <w:lang w:val="en-GB"/>
              </w:rPr>
            </w:pPr>
            <w:r>
              <w:rPr>
                <w:lang w:val="en-GB"/>
              </w:rPr>
              <w:t>GSW application install</w:t>
            </w:r>
          </w:p>
        </w:tc>
        <w:tc>
          <w:tcPr>
            <w:tcW w:w="0" w:type="auto"/>
            <w:shd w:val="clear" w:color="auto" w:fill="auto"/>
            <w:vAlign w:val="center"/>
          </w:tcPr>
          <w:p w14:paraId="797D4A3E" w14:textId="77777777" w:rsidR="00390FF7" w:rsidRDefault="00390FF7" w:rsidP="00390FF7">
            <w:pPr>
              <w:jc w:val="center"/>
              <w:rPr>
                <w:lang w:val="en-GB"/>
              </w:rPr>
            </w:pPr>
            <w:r>
              <w:rPr>
                <w:lang w:val="en-GB"/>
              </w:rPr>
              <w:t>6x5GB</w:t>
            </w:r>
          </w:p>
        </w:tc>
      </w:tr>
      <w:tr w:rsidR="001D61D2" w:rsidRPr="00140956" w14:paraId="033D8785" w14:textId="77777777" w:rsidTr="00390FF7">
        <w:tc>
          <w:tcPr>
            <w:tcW w:w="0" w:type="auto"/>
            <w:shd w:val="clear" w:color="auto" w:fill="auto"/>
            <w:vAlign w:val="center"/>
          </w:tcPr>
          <w:p w14:paraId="5702D290" w14:textId="77777777" w:rsidR="001D61D2" w:rsidRDefault="001D61D2" w:rsidP="00EE1AD4">
            <w:pPr>
              <w:jc w:val="center"/>
              <w:rPr>
                <w:lang w:val="en-GB"/>
              </w:rPr>
            </w:pPr>
          </w:p>
        </w:tc>
        <w:tc>
          <w:tcPr>
            <w:tcW w:w="0" w:type="auto"/>
            <w:shd w:val="clear" w:color="auto" w:fill="auto"/>
            <w:vAlign w:val="center"/>
          </w:tcPr>
          <w:p w14:paraId="2254BC46" w14:textId="77777777" w:rsidR="001D61D2" w:rsidRDefault="001D61D2" w:rsidP="00390FF7">
            <w:pPr>
              <w:jc w:val="center"/>
              <w:rPr>
                <w:lang w:val="en-GB"/>
              </w:rPr>
            </w:pPr>
          </w:p>
        </w:tc>
        <w:tc>
          <w:tcPr>
            <w:tcW w:w="0" w:type="auto"/>
            <w:shd w:val="clear" w:color="auto" w:fill="auto"/>
            <w:vAlign w:val="center"/>
          </w:tcPr>
          <w:p w14:paraId="27C79ABB" w14:textId="77777777" w:rsidR="001D61D2" w:rsidRDefault="001D61D2" w:rsidP="00390FF7">
            <w:pPr>
              <w:rPr>
                <w:lang w:val="en-GB"/>
              </w:rPr>
            </w:pPr>
            <w:proofErr w:type="spellStart"/>
            <w:r>
              <w:rPr>
                <w:lang w:val="en-GB"/>
              </w:rPr>
              <w:t>Weblogic</w:t>
            </w:r>
            <w:proofErr w:type="spellEnd"/>
            <w:r>
              <w:rPr>
                <w:lang w:val="en-GB"/>
              </w:rPr>
              <w:t xml:space="preserve"> install</w:t>
            </w:r>
          </w:p>
        </w:tc>
        <w:tc>
          <w:tcPr>
            <w:tcW w:w="0" w:type="auto"/>
            <w:shd w:val="clear" w:color="auto" w:fill="auto"/>
            <w:vAlign w:val="center"/>
          </w:tcPr>
          <w:p w14:paraId="2F87AE7C" w14:textId="77777777" w:rsidR="001D61D2" w:rsidRDefault="001D61D2" w:rsidP="00390FF7">
            <w:pPr>
              <w:jc w:val="center"/>
              <w:rPr>
                <w:lang w:val="en-GB"/>
              </w:rPr>
            </w:pPr>
            <w:r>
              <w:rPr>
                <w:lang w:val="en-GB"/>
              </w:rPr>
              <w:t>30GB</w:t>
            </w:r>
          </w:p>
        </w:tc>
      </w:tr>
      <w:tr w:rsidR="001D61D2" w:rsidRPr="00140956" w14:paraId="39ABB823" w14:textId="77777777" w:rsidTr="00390FF7">
        <w:tc>
          <w:tcPr>
            <w:tcW w:w="0" w:type="auto"/>
            <w:shd w:val="clear" w:color="auto" w:fill="auto"/>
            <w:vAlign w:val="center"/>
          </w:tcPr>
          <w:p w14:paraId="6A849CD5" w14:textId="77777777" w:rsidR="001D61D2" w:rsidRDefault="001D61D2" w:rsidP="00EE1AD4">
            <w:pPr>
              <w:jc w:val="center"/>
              <w:rPr>
                <w:lang w:val="en-GB"/>
              </w:rPr>
            </w:pPr>
          </w:p>
        </w:tc>
        <w:tc>
          <w:tcPr>
            <w:tcW w:w="0" w:type="auto"/>
            <w:shd w:val="clear" w:color="auto" w:fill="auto"/>
            <w:vAlign w:val="center"/>
          </w:tcPr>
          <w:p w14:paraId="7C8174F7" w14:textId="77777777" w:rsidR="001D61D2" w:rsidRDefault="001D61D2" w:rsidP="00390FF7">
            <w:pPr>
              <w:jc w:val="center"/>
              <w:rPr>
                <w:lang w:val="en-GB"/>
              </w:rPr>
            </w:pPr>
          </w:p>
        </w:tc>
        <w:tc>
          <w:tcPr>
            <w:tcW w:w="0" w:type="auto"/>
            <w:shd w:val="clear" w:color="auto" w:fill="auto"/>
            <w:vAlign w:val="center"/>
          </w:tcPr>
          <w:p w14:paraId="0D71138E" w14:textId="77777777" w:rsidR="001D61D2" w:rsidRDefault="001D61D2" w:rsidP="00390FF7">
            <w:pPr>
              <w:rPr>
                <w:lang w:val="en-GB"/>
              </w:rPr>
            </w:pPr>
            <w:r>
              <w:rPr>
                <w:lang w:val="en-GB"/>
              </w:rPr>
              <w:t>Oracle client install</w:t>
            </w:r>
          </w:p>
        </w:tc>
        <w:tc>
          <w:tcPr>
            <w:tcW w:w="0" w:type="auto"/>
            <w:shd w:val="clear" w:color="auto" w:fill="auto"/>
            <w:vAlign w:val="center"/>
          </w:tcPr>
          <w:p w14:paraId="4607F0BF" w14:textId="77777777" w:rsidR="001D61D2" w:rsidRDefault="001D61D2" w:rsidP="00390FF7">
            <w:pPr>
              <w:jc w:val="center"/>
              <w:rPr>
                <w:lang w:val="en-GB"/>
              </w:rPr>
            </w:pPr>
            <w:r>
              <w:rPr>
                <w:lang w:val="en-GB"/>
              </w:rPr>
              <w:t>30GB</w:t>
            </w:r>
          </w:p>
        </w:tc>
      </w:tr>
      <w:tr w:rsidR="001D61D2" w:rsidRPr="00140956" w14:paraId="587B19F3" w14:textId="77777777" w:rsidTr="00390FF7">
        <w:tc>
          <w:tcPr>
            <w:tcW w:w="0" w:type="auto"/>
            <w:shd w:val="clear" w:color="auto" w:fill="auto"/>
            <w:vAlign w:val="center"/>
          </w:tcPr>
          <w:p w14:paraId="0BC3EE03" w14:textId="77777777" w:rsidR="001D61D2" w:rsidRDefault="001D61D2" w:rsidP="00EE1AD4">
            <w:pPr>
              <w:jc w:val="center"/>
              <w:rPr>
                <w:lang w:val="en-GB"/>
              </w:rPr>
            </w:pPr>
          </w:p>
        </w:tc>
        <w:tc>
          <w:tcPr>
            <w:tcW w:w="0" w:type="auto"/>
            <w:shd w:val="clear" w:color="auto" w:fill="auto"/>
            <w:vAlign w:val="center"/>
          </w:tcPr>
          <w:p w14:paraId="768E8DA7" w14:textId="77777777" w:rsidR="001D61D2" w:rsidRDefault="001D61D2" w:rsidP="00390FF7">
            <w:pPr>
              <w:jc w:val="center"/>
              <w:rPr>
                <w:lang w:val="en-GB"/>
              </w:rPr>
            </w:pPr>
          </w:p>
        </w:tc>
        <w:tc>
          <w:tcPr>
            <w:tcW w:w="0" w:type="auto"/>
            <w:shd w:val="clear" w:color="auto" w:fill="auto"/>
            <w:vAlign w:val="center"/>
          </w:tcPr>
          <w:p w14:paraId="55DD3215" w14:textId="77777777" w:rsidR="001D61D2" w:rsidRDefault="001D61D2" w:rsidP="00390FF7">
            <w:pPr>
              <w:rPr>
                <w:lang w:val="en-GB"/>
              </w:rPr>
            </w:pPr>
            <w:r>
              <w:rPr>
                <w:lang w:val="en-GB"/>
              </w:rPr>
              <w:t>Oracle HTTP Server install</w:t>
            </w:r>
          </w:p>
        </w:tc>
        <w:tc>
          <w:tcPr>
            <w:tcW w:w="0" w:type="auto"/>
            <w:shd w:val="clear" w:color="auto" w:fill="auto"/>
            <w:vAlign w:val="center"/>
          </w:tcPr>
          <w:p w14:paraId="21D7378E" w14:textId="77777777" w:rsidR="001D61D2" w:rsidRDefault="001D61D2" w:rsidP="00390FF7">
            <w:pPr>
              <w:jc w:val="center"/>
              <w:rPr>
                <w:lang w:val="en-GB"/>
              </w:rPr>
            </w:pPr>
            <w:r>
              <w:rPr>
                <w:lang w:val="en-GB"/>
              </w:rPr>
              <w:t>1.5GB</w:t>
            </w:r>
          </w:p>
        </w:tc>
      </w:tr>
      <w:tr w:rsidR="001D61D2" w:rsidRPr="00140956" w14:paraId="5A1CB200" w14:textId="77777777" w:rsidTr="00390FF7">
        <w:tc>
          <w:tcPr>
            <w:tcW w:w="0" w:type="auto"/>
            <w:shd w:val="clear" w:color="auto" w:fill="auto"/>
            <w:vAlign w:val="center"/>
          </w:tcPr>
          <w:p w14:paraId="059F778B" w14:textId="77777777" w:rsidR="001D61D2" w:rsidRDefault="001D61D2" w:rsidP="00EE1AD4">
            <w:pPr>
              <w:jc w:val="center"/>
              <w:rPr>
                <w:lang w:val="en-GB"/>
              </w:rPr>
            </w:pPr>
          </w:p>
        </w:tc>
        <w:tc>
          <w:tcPr>
            <w:tcW w:w="0" w:type="auto"/>
            <w:shd w:val="clear" w:color="auto" w:fill="auto"/>
            <w:vAlign w:val="center"/>
          </w:tcPr>
          <w:p w14:paraId="51B9B110" w14:textId="77777777" w:rsidR="001D61D2" w:rsidRDefault="001D61D2" w:rsidP="00390FF7">
            <w:pPr>
              <w:jc w:val="center"/>
              <w:rPr>
                <w:lang w:val="en-GB"/>
              </w:rPr>
            </w:pPr>
          </w:p>
        </w:tc>
        <w:tc>
          <w:tcPr>
            <w:tcW w:w="0" w:type="auto"/>
            <w:shd w:val="clear" w:color="auto" w:fill="auto"/>
            <w:vAlign w:val="center"/>
          </w:tcPr>
          <w:p w14:paraId="5BCA9B09" w14:textId="77777777" w:rsidR="001D61D2" w:rsidRDefault="001D61D2" w:rsidP="00390FF7">
            <w:pPr>
              <w:rPr>
                <w:lang w:val="en-GB"/>
              </w:rPr>
            </w:pPr>
            <w:r>
              <w:rPr>
                <w:lang w:val="en-GB"/>
              </w:rPr>
              <w:t>Web Server data files</w:t>
            </w:r>
          </w:p>
        </w:tc>
        <w:tc>
          <w:tcPr>
            <w:tcW w:w="0" w:type="auto"/>
            <w:shd w:val="clear" w:color="auto" w:fill="auto"/>
            <w:vAlign w:val="center"/>
          </w:tcPr>
          <w:p w14:paraId="06AA9B83" w14:textId="77777777" w:rsidR="001D61D2" w:rsidRDefault="001D61D2" w:rsidP="00390FF7">
            <w:pPr>
              <w:jc w:val="center"/>
              <w:rPr>
                <w:lang w:val="en-GB"/>
              </w:rPr>
            </w:pPr>
            <w:r>
              <w:rPr>
                <w:lang w:val="en-GB"/>
              </w:rPr>
              <w:t>1GB</w:t>
            </w:r>
          </w:p>
        </w:tc>
      </w:tr>
      <w:tr w:rsidR="001D61D2" w:rsidRPr="00140956" w14:paraId="4136F157" w14:textId="77777777" w:rsidTr="00390FF7">
        <w:tc>
          <w:tcPr>
            <w:tcW w:w="0" w:type="auto"/>
            <w:shd w:val="clear" w:color="auto" w:fill="auto"/>
            <w:vAlign w:val="center"/>
          </w:tcPr>
          <w:p w14:paraId="19E599CC" w14:textId="77777777" w:rsidR="001D61D2" w:rsidRDefault="001D61D2" w:rsidP="00EE1AD4">
            <w:pPr>
              <w:jc w:val="center"/>
              <w:rPr>
                <w:lang w:val="en-GB"/>
              </w:rPr>
            </w:pPr>
          </w:p>
        </w:tc>
        <w:tc>
          <w:tcPr>
            <w:tcW w:w="0" w:type="auto"/>
            <w:shd w:val="clear" w:color="auto" w:fill="auto"/>
            <w:vAlign w:val="center"/>
          </w:tcPr>
          <w:p w14:paraId="1849DAE3" w14:textId="77777777" w:rsidR="001D61D2" w:rsidRDefault="001D61D2" w:rsidP="00390FF7">
            <w:pPr>
              <w:jc w:val="center"/>
              <w:rPr>
                <w:lang w:val="en-GB"/>
              </w:rPr>
            </w:pPr>
          </w:p>
        </w:tc>
        <w:tc>
          <w:tcPr>
            <w:tcW w:w="0" w:type="auto"/>
            <w:shd w:val="clear" w:color="auto" w:fill="auto"/>
            <w:vAlign w:val="center"/>
          </w:tcPr>
          <w:p w14:paraId="645EFDA5" w14:textId="77777777" w:rsidR="001D61D2" w:rsidRDefault="001D61D2" w:rsidP="001D61D2">
            <w:pPr>
              <w:rPr>
                <w:lang w:val="en-GB"/>
              </w:rPr>
            </w:pPr>
            <w:r>
              <w:rPr>
                <w:lang w:val="en-GB"/>
              </w:rPr>
              <w:t>GSW database storage</w:t>
            </w:r>
          </w:p>
        </w:tc>
        <w:tc>
          <w:tcPr>
            <w:tcW w:w="0" w:type="auto"/>
            <w:shd w:val="clear" w:color="auto" w:fill="auto"/>
            <w:vAlign w:val="center"/>
          </w:tcPr>
          <w:p w14:paraId="2B359236" w14:textId="77777777" w:rsidR="001D61D2" w:rsidRDefault="001D61D2" w:rsidP="00390FF7">
            <w:pPr>
              <w:jc w:val="center"/>
              <w:rPr>
                <w:lang w:val="en-GB"/>
              </w:rPr>
            </w:pPr>
            <w:r>
              <w:rPr>
                <w:lang w:val="en-GB"/>
              </w:rPr>
              <w:t>600GB</w:t>
            </w:r>
          </w:p>
        </w:tc>
      </w:tr>
      <w:tr w:rsidR="001D61D2" w:rsidRPr="00140956" w14:paraId="6B1237BB" w14:textId="77777777" w:rsidTr="00390FF7">
        <w:tc>
          <w:tcPr>
            <w:tcW w:w="0" w:type="auto"/>
            <w:shd w:val="clear" w:color="auto" w:fill="auto"/>
            <w:vAlign w:val="center"/>
          </w:tcPr>
          <w:p w14:paraId="73D57AA2" w14:textId="77777777" w:rsidR="001D61D2" w:rsidRDefault="001D61D2" w:rsidP="00EE1AD4">
            <w:pPr>
              <w:jc w:val="center"/>
              <w:rPr>
                <w:lang w:val="en-GB"/>
              </w:rPr>
            </w:pPr>
          </w:p>
        </w:tc>
        <w:tc>
          <w:tcPr>
            <w:tcW w:w="0" w:type="auto"/>
            <w:shd w:val="clear" w:color="auto" w:fill="auto"/>
            <w:vAlign w:val="center"/>
          </w:tcPr>
          <w:p w14:paraId="5FCE857F" w14:textId="77777777" w:rsidR="001D61D2" w:rsidRDefault="001D61D2" w:rsidP="00390FF7">
            <w:pPr>
              <w:jc w:val="center"/>
              <w:rPr>
                <w:lang w:val="en-GB"/>
              </w:rPr>
            </w:pPr>
          </w:p>
        </w:tc>
        <w:tc>
          <w:tcPr>
            <w:tcW w:w="0" w:type="auto"/>
            <w:shd w:val="clear" w:color="auto" w:fill="auto"/>
            <w:vAlign w:val="center"/>
          </w:tcPr>
          <w:p w14:paraId="10E441AA" w14:textId="77777777" w:rsidR="001D61D2" w:rsidRDefault="001D61D2" w:rsidP="00390FF7">
            <w:pPr>
              <w:rPr>
                <w:lang w:val="en-GB"/>
              </w:rPr>
            </w:pPr>
            <w:r>
              <w:rPr>
                <w:lang w:val="en-GB"/>
              </w:rPr>
              <w:t>GSW export area</w:t>
            </w:r>
          </w:p>
        </w:tc>
        <w:tc>
          <w:tcPr>
            <w:tcW w:w="0" w:type="auto"/>
            <w:shd w:val="clear" w:color="auto" w:fill="auto"/>
            <w:vAlign w:val="center"/>
          </w:tcPr>
          <w:p w14:paraId="1FB7D926" w14:textId="77777777" w:rsidR="001D61D2" w:rsidRDefault="001D61D2" w:rsidP="00390FF7">
            <w:pPr>
              <w:jc w:val="center"/>
              <w:rPr>
                <w:lang w:val="en-GB"/>
              </w:rPr>
            </w:pPr>
            <w:r>
              <w:rPr>
                <w:lang w:val="en-GB"/>
              </w:rPr>
              <w:t>256GB</w:t>
            </w:r>
          </w:p>
        </w:tc>
      </w:tr>
      <w:tr w:rsidR="001D61D2" w:rsidRPr="00140956" w14:paraId="2763E6D8" w14:textId="77777777" w:rsidTr="00390FF7">
        <w:tc>
          <w:tcPr>
            <w:tcW w:w="0" w:type="auto"/>
            <w:shd w:val="clear" w:color="auto" w:fill="auto"/>
            <w:vAlign w:val="center"/>
          </w:tcPr>
          <w:p w14:paraId="34F0F23A" w14:textId="77777777" w:rsidR="001D61D2" w:rsidRDefault="001D61D2" w:rsidP="00EE1AD4">
            <w:pPr>
              <w:jc w:val="center"/>
              <w:rPr>
                <w:lang w:val="en-GB"/>
              </w:rPr>
            </w:pPr>
            <w:r>
              <w:rPr>
                <w:lang w:val="en-GB"/>
              </w:rPr>
              <w:t>Shanghai</w:t>
            </w:r>
          </w:p>
        </w:tc>
        <w:tc>
          <w:tcPr>
            <w:tcW w:w="0" w:type="auto"/>
            <w:shd w:val="clear" w:color="auto" w:fill="auto"/>
            <w:vAlign w:val="center"/>
          </w:tcPr>
          <w:p w14:paraId="1A896720" w14:textId="77777777" w:rsidR="001D61D2" w:rsidRDefault="001D61D2" w:rsidP="00390FF7">
            <w:pPr>
              <w:jc w:val="center"/>
              <w:rPr>
                <w:lang w:val="en-GB"/>
              </w:rPr>
            </w:pPr>
            <w:r>
              <w:rPr>
                <w:lang w:val="en-GB"/>
              </w:rPr>
              <w:t>PP</w:t>
            </w:r>
          </w:p>
        </w:tc>
        <w:tc>
          <w:tcPr>
            <w:tcW w:w="0" w:type="auto"/>
            <w:shd w:val="clear" w:color="auto" w:fill="auto"/>
            <w:vAlign w:val="center"/>
          </w:tcPr>
          <w:p w14:paraId="2445F81D" w14:textId="77777777" w:rsidR="001D61D2" w:rsidRDefault="001D61D2" w:rsidP="00390FF7">
            <w:pPr>
              <w:rPr>
                <w:lang w:val="en-GB"/>
              </w:rPr>
            </w:pPr>
            <w:proofErr w:type="spellStart"/>
            <w:r>
              <w:rPr>
                <w:lang w:val="en-GB"/>
              </w:rPr>
              <w:t>Weblogic</w:t>
            </w:r>
            <w:proofErr w:type="spellEnd"/>
            <w:r>
              <w:rPr>
                <w:lang w:val="en-GB"/>
              </w:rPr>
              <w:t xml:space="preserve"> install</w:t>
            </w:r>
          </w:p>
        </w:tc>
        <w:tc>
          <w:tcPr>
            <w:tcW w:w="0" w:type="auto"/>
            <w:shd w:val="clear" w:color="auto" w:fill="auto"/>
            <w:vAlign w:val="center"/>
          </w:tcPr>
          <w:p w14:paraId="2B4C40EF" w14:textId="77777777" w:rsidR="001D61D2" w:rsidRDefault="001D61D2" w:rsidP="00390FF7">
            <w:pPr>
              <w:jc w:val="center"/>
              <w:rPr>
                <w:lang w:val="en-GB"/>
              </w:rPr>
            </w:pPr>
            <w:r>
              <w:rPr>
                <w:lang w:val="en-GB"/>
              </w:rPr>
              <w:t>30GB</w:t>
            </w:r>
          </w:p>
        </w:tc>
      </w:tr>
      <w:tr w:rsidR="001D61D2" w:rsidRPr="00140956" w14:paraId="72609807" w14:textId="77777777" w:rsidTr="00390FF7">
        <w:tc>
          <w:tcPr>
            <w:tcW w:w="0" w:type="auto"/>
            <w:shd w:val="clear" w:color="auto" w:fill="auto"/>
            <w:vAlign w:val="center"/>
          </w:tcPr>
          <w:p w14:paraId="3E9BB407" w14:textId="77777777" w:rsidR="001D61D2" w:rsidRDefault="001D61D2" w:rsidP="00EE1AD4">
            <w:pPr>
              <w:jc w:val="center"/>
              <w:rPr>
                <w:lang w:val="en-GB"/>
              </w:rPr>
            </w:pPr>
          </w:p>
        </w:tc>
        <w:tc>
          <w:tcPr>
            <w:tcW w:w="0" w:type="auto"/>
            <w:shd w:val="clear" w:color="auto" w:fill="auto"/>
            <w:vAlign w:val="center"/>
          </w:tcPr>
          <w:p w14:paraId="765635EC" w14:textId="77777777" w:rsidR="001D61D2" w:rsidRDefault="001D61D2" w:rsidP="00390FF7">
            <w:pPr>
              <w:jc w:val="center"/>
              <w:rPr>
                <w:lang w:val="en-GB"/>
              </w:rPr>
            </w:pPr>
          </w:p>
        </w:tc>
        <w:tc>
          <w:tcPr>
            <w:tcW w:w="0" w:type="auto"/>
            <w:shd w:val="clear" w:color="auto" w:fill="auto"/>
            <w:vAlign w:val="center"/>
          </w:tcPr>
          <w:p w14:paraId="645FA694" w14:textId="77777777" w:rsidR="001D61D2" w:rsidRDefault="001D61D2" w:rsidP="00390FF7">
            <w:pPr>
              <w:rPr>
                <w:lang w:val="en-GB"/>
              </w:rPr>
            </w:pPr>
            <w:proofErr w:type="spellStart"/>
            <w:r>
              <w:rPr>
                <w:lang w:val="en-GB"/>
              </w:rPr>
              <w:t>Microfocus</w:t>
            </w:r>
            <w:proofErr w:type="spellEnd"/>
            <w:r>
              <w:rPr>
                <w:lang w:val="en-GB"/>
              </w:rPr>
              <w:t xml:space="preserve"> install</w:t>
            </w:r>
          </w:p>
        </w:tc>
        <w:tc>
          <w:tcPr>
            <w:tcW w:w="0" w:type="auto"/>
            <w:shd w:val="clear" w:color="auto" w:fill="auto"/>
            <w:vAlign w:val="center"/>
          </w:tcPr>
          <w:p w14:paraId="448661BE" w14:textId="77777777" w:rsidR="001D61D2" w:rsidRDefault="001D61D2" w:rsidP="00390FF7">
            <w:pPr>
              <w:jc w:val="center"/>
              <w:rPr>
                <w:lang w:val="en-GB"/>
              </w:rPr>
            </w:pPr>
            <w:r>
              <w:rPr>
                <w:lang w:val="en-GB"/>
              </w:rPr>
              <w:t>5GB</w:t>
            </w:r>
          </w:p>
        </w:tc>
      </w:tr>
      <w:tr w:rsidR="001D61D2" w:rsidRPr="00140956" w14:paraId="54BAA77F" w14:textId="77777777" w:rsidTr="00390FF7">
        <w:tc>
          <w:tcPr>
            <w:tcW w:w="0" w:type="auto"/>
            <w:shd w:val="clear" w:color="auto" w:fill="auto"/>
            <w:vAlign w:val="center"/>
          </w:tcPr>
          <w:p w14:paraId="7EB534DB" w14:textId="77777777" w:rsidR="001D61D2" w:rsidRDefault="001D61D2" w:rsidP="00EE1AD4">
            <w:pPr>
              <w:jc w:val="center"/>
              <w:rPr>
                <w:lang w:val="en-GB"/>
              </w:rPr>
            </w:pPr>
          </w:p>
        </w:tc>
        <w:tc>
          <w:tcPr>
            <w:tcW w:w="0" w:type="auto"/>
            <w:shd w:val="clear" w:color="auto" w:fill="auto"/>
            <w:vAlign w:val="center"/>
          </w:tcPr>
          <w:p w14:paraId="08B9C08E" w14:textId="77777777" w:rsidR="001D61D2" w:rsidRDefault="001D61D2" w:rsidP="00390FF7">
            <w:pPr>
              <w:jc w:val="center"/>
              <w:rPr>
                <w:lang w:val="en-GB"/>
              </w:rPr>
            </w:pPr>
          </w:p>
        </w:tc>
        <w:tc>
          <w:tcPr>
            <w:tcW w:w="0" w:type="auto"/>
            <w:shd w:val="clear" w:color="auto" w:fill="auto"/>
            <w:vAlign w:val="center"/>
          </w:tcPr>
          <w:p w14:paraId="591CB8F6" w14:textId="77777777" w:rsidR="001D61D2" w:rsidRDefault="001D61D2" w:rsidP="00390FF7">
            <w:pPr>
              <w:rPr>
                <w:lang w:val="en-GB"/>
              </w:rPr>
            </w:pPr>
            <w:r>
              <w:rPr>
                <w:lang w:val="en-GB"/>
              </w:rPr>
              <w:t>Oracle client install</w:t>
            </w:r>
          </w:p>
        </w:tc>
        <w:tc>
          <w:tcPr>
            <w:tcW w:w="0" w:type="auto"/>
            <w:shd w:val="clear" w:color="auto" w:fill="auto"/>
            <w:vAlign w:val="center"/>
          </w:tcPr>
          <w:p w14:paraId="3DF0AA1B" w14:textId="77777777" w:rsidR="001D61D2" w:rsidRDefault="001D61D2" w:rsidP="00390FF7">
            <w:pPr>
              <w:jc w:val="center"/>
              <w:rPr>
                <w:lang w:val="en-GB"/>
              </w:rPr>
            </w:pPr>
            <w:r>
              <w:rPr>
                <w:lang w:val="en-GB"/>
              </w:rPr>
              <w:t>30GB</w:t>
            </w:r>
          </w:p>
        </w:tc>
      </w:tr>
      <w:tr w:rsidR="001D61D2" w:rsidRPr="00140956" w14:paraId="694E8BDF" w14:textId="77777777" w:rsidTr="00390FF7">
        <w:tc>
          <w:tcPr>
            <w:tcW w:w="0" w:type="auto"/>
            <w:shd w:val="clear" w:color="auto" w:fill="auto"/>
            <w:vAlign w:val="center"/>
          </w:tcPr>
          <w:p w14:paraId="17B89D3D" w14:textId="77777777" w:rsidR="001D61D2" w:rsidRDefault="001D61D2" w:rsidP="00EE1AD4">
            <w:pPr>
              <w:jc w:val="center"/>
              <w:rPr>
                <w:lang w:val="en-GB"/>
              </w:rPr>
            </w:pPr>
          </w:p>
        </w:tc>
        <w:tc>
          <w:tcPr>
            <w:tcW w:w="0" w:type="auto"/>
            <w:shd w:val="clear" w:color="auto" w:fill="auto"/>
            <w:vAlign w:val="center"/>
          </w:tcPr>
          <w:p w14:paraId="2074E86E" w14:textId="77777777" w:rsidR="001D61D2" w:rsidRDefault="001D61D2" w:rsidP="00390FF7">
            <w:pPr>
              <w:jc w:val="center"/>
              <w:rPr>
                <w:lang w:val="en-GB"/>
              </w:rPr>
            </w:pPr>
          </w:p>
        </w:tc>
        <w:tc>
          <w:tcPr>
            <w:tcW w:w="0" w:type="auto"/>
            <w:shd w:val="clear" w:color="auto" w:fill="auto"/>
            <w:vAlign w:val="center"/>
          </w:tcPr>
          <w:p w14:paraId="40059170" w14:textId="77777777" w:rsidR="001D61D2" w:rsidRDefault="001D61D2" w:rsidP="00390FF7">
            <w:pPr>
              <w:rPr>
                <w:lang w:val="en-GB"/>
              </w:rPr>
            </w:pPr>
            <w:r>
              <w:rPr>
                <w:lang w:val="en-GB"/>
              </w:rPr>
              <w:t>Oracle DB Enterprise install</w:t>
            </w:r>
          </w:p>
        </w:tc>
        <w:tc>
          <w:tcPr>
            <w:tcW w:w="0" w:type="auto"/>
            <w:shd w:val="clear" w:color="auto" w:fill="auto"/>
            <w:vAlign w:val="center"/>
          </w:tcPr>
          <w:p w14:paraId="30A9487C" w14:textId="77777777" w:rsidR="001D61D2" w:rsidRDefault="001D61D2" w:rsidP="00390FF7">
            <w:pPr>
              <w:jc w:val="center"/>
              <w:rPr>
                <w:lang w:val="en-GB"/>
              </w:rPr>
            </w:pPr>
            <w:r>
              <w:rPr>
                <w:lang w:val="en-GB"/>
              </w:rPr>
              <w:t>35GB</w:t>
            </w:r>
          </w:p>
        </w:tc>
      </w:tr>
      <w:tr w:rsidR="001D61D2" w:rsidRPr="00140956" w14:paraId="307DEDE9" w14:textId="77777777" w:rsidTr="00390FF7">
        <w:tc>
          <w:tcPr>
            <w:tcW w:w="0" w:type="auto"/>
            <w:shd w:val="clear" w:color="auto" w:fill="auto"/>
            <w:vAlign w:val="center"/>
          </w:tcPr>
          <w:p w14:paraId="0558C727" w14:textId="77777777" w:rsidR="001D61D2" w:rsidRDefault="001D61D2" w:rsidP="00EE1AD4">
            <w:pPr>
              <w:jc w:val="center"/>
              <w:rPr>
                <w:lang w:val="en-GB"/>
              </w:rPr>
            </w:pPr>
          </w:p>
        </w:tc>
        <w:tc>
          <w:tcPr>
            <w:tcW w:w="0" w:type="auto"/>
            <w:shd w:val="clear" w:color="auto" w:fill="auto"/>
            <w:vAlign w:val="center"/>
          </w:tcPr>
          <w:p w14:paraId="39DCCE2D" w14:textId="77777777" w:rsidR="001D61D2" w:rsidRDefault="001D61D2" w:rsidP="00390FF7">
            <w:pPr>
              <w:jc w:val="center"/>
              <w:rPr>
                <w:lang w:val="en-GB"/>
              </w:rPr>
            </w:pPr>
          </w:p>
        </w:tc>
        <w:tc>
          <w:tcPr>
            <w:tcW w:w="0" w:type="auto"/>
            <w:shd w:val="clear" w:color="auto" w:fill="auto"/>
            <w:vAlign w:val="center"/>
          </w:tcPr>
          <w:p w14:paraId="66DE783A" w14:textId="77777777" w:rsidR="001D61D2" w:rsidRDefault="001D61D2" w:rsidP="00390FF7">
            <w:pPr>
              <w:rPr>
                <w:lang w:val="en-GB"/>
              </w:rPr>
            </w:pPr>
            <w:r>
              <w:rPr>
                <w:lang w:val="en-GB"/>
              </w:rPr>
              <w:t>Oracle HTTP Server install</w:t>
            </w:r>
          </w:p>
        </w:tc>
        <w:tc>
          <w:tcPr>
            <w:tcW w:w="0" w:type="auto"/>
            <w:shd w:val="clear" w:color="auto" w:fill="auto"/>
            <w:vAlign w:val="center"/>
          </w:tcPr>
          <w:p w14:paraId="7FB727C7" w14:textId="77777777" w:rsidR="001D61D2" w:rsidRDefault="001D61D2" w:rsidP="00390FF7">
            <w:pPr>
              <w:jc w:val="center"/>
              <w:rPr>
                <w:lang w:val="en-GB"/>
              </w:rPr>
            </w:pPr>
            <w:r>
              <w:rPr>
                <w:lang w:val="en-GB"/>
              </w:rPr>
              <w:t>2x1.5GB</w:t>
            </w:r>
          </w:p>
        </w:tc>
      </w:tr>
      <w:tr w:rsidR="001D61D2" w:rsidRPr="00140956" w14:paraId="07084248" w14:textId="77777777" w:rsidTr="00390FF7">
        <w:tc>
          <w:tcPr>
            <w:tcW w:w="0" w:type="auto"/>
            <w:shd w:val="clear" w:color="auto" w:fill="auto"/>
            <w:vAlign w:val="center"/>
          </w:tcPr>
          <w:p w14:paraId="6A1CDDC8" w14:textId="77777777" w:rsidR="001D61D2" w:rsidRDefault="001D61D2" w:rsidP="00EE1AD4">
            <w:pPr>
              <w:jc w:val="center"/>
              <w:rPr>
                <w:lang w:val="en-GB"/>
              </w:rPr>
            </w:pPr>
          </w:p>
        </w:tc>
        <w:tc>
          <w:tcPr>
            <w:tcW w:w="0" w:type="auto"/>
            <w:shd w:val="clear" w:color="auto" w:fill="auto"/>
            <w:vAlign w:val="center"/>
          </w:tcPr>
          <w:p w14:paraId="70752F33" w14:textId="77777777" w:rsidR="001D61D2" w:rsidRDefault="001D61D2" w:rsidP="00390FF7">
            <w:pPr>
              <w:jc w:val="center"/>
              <w:rPr>
                <w:lang w:val="en-GB"/>
              </w:rPr>
            </w:pPr>
          </w:p>
        </w:tc>
        <w:tc>
          <w:tcPr>
            <w:tcW w:w="0" w:type="auto"/>
            <w:shd w:val="clear" w:color="auto" w:fill="auto"/>
            <w:vAlign w:val="center"/>
          </w:tcPr>
          <w:p w14:paraId="5AA0A6CB" w14:textId="77777777" w:rsidR="001D61D2" w:rsidRDefault="001D61D2" w:rsidP="00390FF7">
            <w:pPr>
              <w:rPr>
                <w:lang w:val="en-GB"/>
              </w:rPr>
            </w:pPr>
            <w:r>
              <w:rPr>
                <w:lang w:val="en-GB"/>
              </w:rPr>
              <w:t>Web Server data files</w:t>
            </w:r>
          </w:p>
        </w:tc>
        <w:tc>
          <w:tcPr>
            <w:tcW w:w="0" w:type="auto"/>
            <w:shd w:val="clear" w:color="auto" w:fill="auto"/>
            <w:vAlign w:val="center"/>
          </w:tcPr>
          <w:p w14:paraId="602BAFE8" w14:textId="77777777" w:rsidR="001D61D2" w:rsidRDefault="001D61D2" w:rsidP="00390FF7">
            <w:pPr>
              <w:jc w:val="center"/>
              <w:rPr>
                <w:lang w:val="en-GB"/>
              </w:rPr>
            </w:pPr>
            <w:r>
              <w:rPr>
                <w:lang w:val="en-GB"/>
              </w:rPr>
              <w:t>2x1GB</w:t>
            </w:r>
          </w:p>
        </w:tc>
      </w:tr>
      <w:tr w:rsidR="001D61D2" w:rsidRPr="00140956" w14:paraId="69900C47" w14:textId="77777777" w:rsidTr="00390FF7">
        <w:tc>
          <w:tcPr>
            <w:tcW w:w="0" w:type="auto"/>
            <w:shd w:val="clear" w:color="auto" w:fill="auto"/>
            <w:vAlign w:val="center"/>
          </w:tcPr>
          <w:p w14:paraId="62E38651" w14:textId="77777777" w:rsidR="001D61D2" w:rsidRDefault="001D61D2" w:rsidP="00EE1AD4">
            <w:pPr>
              <w:jc w:val="center"/>
              <w:rPr>
                <w:lang w:val="en-GB"/>
              </w:rPr>
            </w:pPr>
          </w:p>
        </w:tc>
        <w:tc>
          <w:tcPr>
            <w:tcW w:w="0" w:type="auto"/>
            <w:shd w:val="clear" w:color="auto" w:fill="auto"/>
            <w:vAlign w:val="center"/>
          </w:tcPr>
          <w:p w14:paraId="4DA4BA2D" w14:textId="77777777" w:rsidR="001D61D2" w:rsidRDefault="001D61D2" w:rsidP="00390FF7">
            <w:pPr>
              <w:jc w:val="center"/>
              <w:rPr>
                <w:lang w:val="en-GB"/>
              </w:rPr>
            </w:pPr>
          </w:p>
        </w:tc>
        <w:tc>
          <w:tcPr>
            <w:tcW w:w="0" w:type="auto"/>
            <w:shd w:val="clear" w:color="auto" w:fill="auto"/>
            <w:vAlign w:val="center"/>
          </w:tcPr>
          <w:p w14:paraId="438727A4" w14:textId="77777777" w:rsidR="001D61D2" w:rsidRDefault="001D61D2" w:rsidP="00DA5594">
            <w:pPr>
              <w:rPr>
                <w:lang w:val="en-GB"/>
              </w:rPr>
            </w:pPr>
            <w:r>
              <w:rPr>
                <w:lang w:val="en-GB"/>
              </w:rPr>
              <w:t>GSW CN database storage</w:t>
            </w:r>
          </w:p>
        </w:tc>
        <w:tc>
          <w:tcPr>
            <w:tcW w:w="0" w:type="auto"/>
            <w:shd w:val="clear" w:color="auto" w:fill="auto"/>
            <w:vAlign w:val="center"/>
          </w:tcPr>
          <w:p w14:paraId="33088982" w14:textId="77777777" w:rsidR="001D61D2" w:rsidRDefault="001D61D2" w:rsidP="00390FF7">
            <w:pPr>
              <w:jc w:val="center"/>
              <w:rPr>
                <w:lang w:val="en-GB"/>
              </w:rPr>
            </w:pPr>
            <w:r>
              <w:rPr>
                <w:lang w:val="en-GB"/>
              </w:rPr>
              <w:t>200GB</w:t>
            </w:r>
          </w:p>
        </w:tc>
      </w:tr>
      <w:tr w:rsidR="001D61D2" w:rsidRPr="00140956" w14:paraId="69F67BF5" w14:textId="77777777" w:rsidTr="00390FF7">
        <w:tc>
          <w:tcPr>
            <w:tcW w:w="0" w:type="auto"/>
            <w:shd w:val="clear" w:color="auto" w:fill="auto"/>
            <w:vAlign w:val="center"/>
          </w:tcPr>
          <w:p w14:paraId="5633E7A4" w14:textId="77777777" w:rsidR="001D61D2" w:rsidRDefault="001D61D2" w:rsidP="00EE1AD4">
            <w:pPr>
              <w:jc w:val="center"/>
              <w:rPr>
                <w:lang w:val="en-GB"/>
              </w:rPr>
            </w:pPr>
          </w:p>
        </w:tc>
        <w:tc>
          <w:tcPr>
            <w:tcW w:w="0" w:type="auto"/>
            <w:shd w:val="clear" w:color="auto" w:fill="auto"/>
            <w:vAlign w:val="center"/>
          </w:tcPr>
          <w:p w14:paraId="204A7557" w14:textId="77777777" w:rsidR="001D61D2" w:rsidRDefault="001D61D2" w:rsidP="00390FF7">
            <w:pPr>
              <w:jc w:val="center"/>
              <w:rPr>
                <w:lang w:val="en-GB"/>
              </w:rPr>
            </w:pPr>
          </w:p>
        </w:tc>
        <w:tc>
          <w:tcPr>
            <w:tcW w:w="0" w:type="auto"/>
            <w:shd w:val="clear" w:color="auto" w:fill="auto"/>
            <w:vAlign w:val="center"/>
          </w:tcPr>
          <w:p w14:paraId="6384609F" w14:textId="77777777" w:rsidR="001D61D2" w:rsidRDefault="001D61D2" w:rsidP="00390FF7">
            <w:pPr>
              <w:rPr>
                <w:lang w:val="en-GB"/>
              </w:rPr>
            </w:pPr>
            <w:r>
              <w:rPr>
                <w:lang w:val="en-GB"/>
              </w:rPr>
              <w:t>GSW application install</w:t>
            </w:r>
          </w:p>
        </w:tc>
        <w:tc>
          <w:tcPr>
            <w:tcW w:w="0" w:type="auto"/>
            <w:shd w:val="clear" w:color="auto" w:fill="auto"/>
            <w:vAlign w:val="center"/>
          </w:tcPr>
          <w:p w14:paraId="687BA1AE" w14:textId="77777777" w:rsidR="001D61D2" w:rsidRDefault="001D61D2" w:rsidP="00390FF7">
            <w:pPr>
              <w:jc w:val="center"/>
              <w:rPr>
                <w:lang w:val="en-GB"/>
              </w:rPr>
            </w:pPr>
            <w:r>
              <w:rPr>
                <w:lang w:val="en-GB"/>
              </w:rPr>
              <w:t>5GB</w:t>
            </w:r>
          </w:p>
        </w:tc>
      </w:tr>
      <w:tr w:rsidR="001D61D2" w:rsidRPr="00140956" w14:paraId="65AC25AD" w14:textId="77777777" w:rsidTr="00390FF7">
        <w:tc>
          <w:tcPr>
            <w:tcW w:w="0" w:type="auto"/>
            <w:shd w:val="clear" w:color="auto" w:fill="auto"/>
            <w:vAlign w:val="center"/>
          </w:tcPr>
          <w:p w14:paraId="2FFE477D" w14:textId="77777777" w:rsidR="001D61D2" w:rsidRDefault="001D61D2" w:rsidP="00EE1AD4">
            <w:pPr>
              <w:jc w:val="center"/>
              <w:rPr>
                <w:lang w:val="en-GB"/>
              </w:rPr>
            </w:pPr>
            <w:proofErr w:type="spellStart"/>
            <w:r>
              <w:rPr>
                <w:lang w:val="en-GB"/>
              </w:rPr>
              <w:t>Doxford</w:t>
            </w:r>
            <w:proofErr w:type="spellEnd"/>
          </w:p>
        </w:tc>
        <w:tc>
          <w:tcPr>
            <w:tcW w:w="0" w:type="auto"/>
            <w:shd w:val="clear" w:color="auto" w:fill="auto"/>
            <w:vAlign w:val="center"/>
          </w:tcPr>
          <w:p w14:paraId="490945F3" w14:textId="77777777" w:rsidR="001D61D2" w:rsidRDefault="001D61D2" w:rsidP="00390FF7">
            <w:pPr>
              <w:jc w:val="center"/>
              <w:rPr>
                <w:lang w:val="en-GB"/>
              </w:rPr>
            </w:pPr>
            <w:r>
              <w:rPr>
                <w:lang w:val="en-GB"/>
              </w:rPr>
              <w:t>Prod</w:t>
            </w:r>
          </w:p>
        </w:tc>
        <w:tc>
          <w:tcPr>
            <w:tcW w:w="0" w:type="auto"/>
            <w:shd w:val="clear" w:color="auto" w:fill="auto"/>
            <w:vAlign w:val="center"/>
          </w:tcPr>
          <w:p w14:paraId="03CD5652" w14:textId="77777777" w:rsidR="001D61D2" w:rsidRDefault="001D61D2" w:rsidP="00390FF7">
            <w:pPr>
              <w:rPr>
                <w:lang w:val="en-GB"/>
              </w:rPr>
            </w:pPr>
            <w:proofErr w:type="spellStart"/>
            <w:r>
              <w:rPr>
                <w:lang w:val="en-GB"/>
              </w:rPr>
              <w:t>Weblogic</w:t>
            </w:r>
            <w:proofErr w:type="spellEnd"/>
            <w:r>
              <w:rPr>
                <w:lang w:val="en-GB"/>
              </w:rPr>
              <w:t xml:space="preserve"> install</w:t>
            </w:r>
          </w:p>
        </w:tc>
        <w:tc>
          <w:tcPr>
            <w:tcW w:w="0" w:type="auto"/>
            <w:shd w:val="clear" w:color="auto" w:fill="auto"/>
            <w:vAlign w:val="center"/>
          </w:tcPr>
          <w:p w14:paraId="77752F7F" w14:textId="77777777" w:rsidR="001D61D2" w:rsidRDefault="001D61D2" w:rsidP="00390FF7">
            <w:pPr>
              <w:jc w:val="center"/>
              <w:rPr>
                <w:lang w:val="en-GB"/>
              </w:rPr>
            </w:pPr>
            <w:r>
              <w:rPr>
                <w:lang w:val="en-GB"/>
              </w:rPr>
              <w:t>6x30GB</w:t>
            </w:r>
          </w:p>
        </w:tc>
      </w:tr>
      <w:tr w:rsidR="001D61D2" w:rsidRPr="00140956" w14:paraId="1BA81102" w14:textId="77777777" w:rsidTr="00390FF7">
        <w:tc>
          <w:tcPr>
            <w:tcW w:w="0" w:type="auto"/>
            <w:shd w:val="clear" w:color="auto" w:fill="auto"/>
            <w:vAlign w:val="center"/>
          </w:tcPr>
          <w:p w14:paraId="182E5882" w14:textId="77777777" w:rsidR="001D61D2" w:rsidRDefault="001D61D2" w:rsidP="00EE1AD4">
            <w:pPr>
              <w:jc w:val="center"/>
              <w:rPr>
                <w:lang w:val="en-GB"/>
              </w:rPr>
            </w:pPr>
          </w:p>
        </w:tc>
        <w:tc>
          <w:tcPr>
            <w:tcW w:w="0" w:type="auto"/>
            <w:shd w:val="clear" w:color="auto" w:fill="auto"/>
            <w:vAlign w:val="center"/>
          </w:tcPr>
          <w:p w14:paraId="450633F7" w14:textId="77777777" w:rsidR="001D61D2" w:rsidRDefault="001D61D2" w:rsidP="00390FF7">
            <w:pPr>
              <w:jc w:val="center"/>
              <w:rPr>
                <w:lang w:val="en-GB"/>
              </w:rPr>
            </w:pPr>
          </w:p>
        </w:tc>
        <w:tc>
          <w:tcPr>
            <w:tcW w:w="0" w:type="auto"/>
            <w:shd w:val="clear" w:color="auto" w:fill="auto"/>
            <w:vAlign w:val="center"/>
          </w:tcPr>
          <w:p w14:paraId="1A04622D" w14:textId="77777777" w:rsidR="001D61D2" w:rsidRDefault="001D61D2" w:rsidP="00390FF7">
            <w:pPr>
              <w:rPr>
                <w:lang w:val="en-GB"/>
              </w:rPr>
            </w:pPr>
            <w:proofErr w:type="spellStart"/>
            <w:r>
              <w:rPr>
                <w:lang w:val="en-GB"/>
              </w:rPr>
              <w:t>Microfocus</w:t>
            </w:r>
            <w:proofErr w:type="spellEnd"/>
            <w:r>
              <w:rPr>
                <w:lang w:val="en-GB"/>
              </w:rPr>
              <w:t xml:space="preserve"> install</w:t>
            </w:r>
          </w:p>
        </w:tc>
        <w:tc>
          <w:tcPr>
            <w:tcW w:w="0" w:type="auto"/>
            <w:shd w:val="clear" w:color="auto" w:fill="auto"/>
            <w:vAlign w:val="center"/>
          </w:tcPr>
          <w:p w14:paraId="35370ADA" w14:textId="77777777" w:rsidR="001D61D2" w:rsidRDefault="001D61D2" w:rsidP="00390FF7">
            <w:pPr>
              <w:jc w:val="center"/>
              <w:rPr>
                <w:lang w:val="en-GB"/>
              </w:rPr>
            </w:pPr>
            <w:r>
              <w:rPr>
                <w:lang w:val="en-GB"/>
              </w:rPr>
              <w:t>5GB</w:t>
            </w:r>
          </w:p>
        </w:tc>
      </w:tr>
      <w:tr w:rsidR="001D61D2" w:rsidRPr="00140956" w14:paraId="205FDDD8" w14:textId="77777777" w:rsidTr="00390FF7">
        <w:tc>
          <w:tcPr>
            <w:tcW w:w="0" w:type="auto"/>
            <w:shd w:val="clear" w:color="auto" w:fill="auto"/>
            <w:vAlign w:val="center"/>
          </w:tcPr>
          <w:p w14:paraId="19A13BF7" w14:textId="77777777" w:rsidR="001D61D2" w:rsidRDefault="001D61D2" w:rsidP="00EE1AD4">
            <w:pPr>
              <w:jc w:val="center"/>
              <w:rPr>
                <w:lang w:val="en-GB"/>
              </w:rPr>
            </w:pPr>
          </w:p>
        </w:tc>
        <w:tc>
          <w:tcPr>
            <w:tcW w:w="0" w:type="auto"/>
            <w:shd w:val="clear" w:color="auto" w:fill="auto"/>
            <w:vAlign w:val="center"/>
          </w:tcPr>
          <w:p w14:paraId="59863C16" w14:textId="77777777" w:rsidR="001D61D2" w:rsidRDefault="001D61D2" w:rsidP="00390FF7">
            <w:pPr>
              <w:jc w:val="center"/>
              <w:rPr>
                <w:lang w:val="en-GB"/>
              </w:rPr>
            </w:pPr>
          </w:p>
        </w:tc>
        <w:tc>
          <w:tcPr>
            <w:tcW w:w="0" w:type="auto"/>
            <w:shd w:val="clear" w:color="auto" w:fill="auto"/>
            <w:vAlign w:val="center"/>
          </w:tcPr>
          <w:p w14:paraId="0DBBEB2A" w14:textId="77777777" w:rsidR="001D61D2" w:rsidRDefault="001D61D2" w:rsidP="00390FF7">
            <w:pPr>
              <w:rPr>
                <w:lang w:val="en-GB"/>
              </w:rPr>
            </w:pPr>
            <w:r>
              <w:rPr>
                <w:lang w:val="en-GB"/>
              </w:rPr>
              <w:t>Oracle client install</w:t>
            </w:r>
          </w:p>
        </w:tc>
        <w:tc>
          <w:tcPr>
            <w:tcW w:w="0" w:type="auto"/>
            <w:shd w:val="clear" w:color="auto" w:fill="auto"/>
            <w:vAlign w:val="center"/>
          </w:tcPr>
          <w:p w14:paraId="7D39758F" w14:textId="77777777" w:rsidR="001D61D2" w:rsidRDefault="001D61D2" w:rsidP="00390FF7">
            <w:pPr>
              <w:jc w:val="center"/>
              <w:rPr>
                <w:lang w:val="en-GB"/>
              </w:rPr>
            </w:pPr>
            <w:r>
              <w:rPr>
                <w:lang w:val="en-GB"/>
              </w:rPr>
              <w:t>6x30GB</w:t>
            </w:r>
          </w:p>
        </w:tc>
      </w:tr>
      <w:tr w:rsidR="001D61D2" w:rsidRPr="00140956" w14:paraId="6908A0B8" w14:textId="77777777" w:rsidTr="00390FF7">
        <w:tc>
          <w:tcPr>
            <w:tcW w:w="0" w:type="auto"/>
            <w:shd w:val="clear" w:color="auto" w:fill="auto"/>
            <w:vAlign w:val="center"/>
          </w:tcPr>
          <w:p w14:paraId="18CE7AB8" w14:textId="77777777" w:rsidR="001D61D2" w:rsidRDefault="001D61D2" w:rsidP="00EE1AD4">
            <w:pPr>
              <w:jc w:val="center"/>
              <w:rPr>
                <w:lang w:val="en-GB"/>
              </w:rPr>
            </w:pPr>
          </w:p>
        </w:tc>
        <w:tc>
          <w:tcPr>
            <w:tcW w:w="0" w:type="auto"/>
            <w:shd w:val="clear" w:color="auto" w:fill="auto"/>
            <w:vAlign w:val="center"/>
          </w:tcPr>
          <w:p w14:paraId="444690C0" w14:textId="77777777" w:rsidR="001D61D2" w:rsidRDefault="001D61D2" w:rsidP="00390FF7">
            <w:pPr>
              <w:jc w:val="center"/>
              <w:rPr>
                <w:lang w:val="en-GB"/>
              </w:rPr>
            </w:pPr>
          </w:p>
        </w:tc>
        <w:tc>
          <w:tcPr>
            <w:tcW w:w="0" w:type="auto"/>
            <w:shd w:val="clear" w:color="auto" w:fill="auto"/>
            <w:vAlign w:val="center"/>
          </w:tcPr>
          <w:p w14:paraId="622C0085" w14:textId="77777777" w:rsidR="001D61D2" w:rsidRDefault="001D61D2" w:rsidP="00390FF7">
            <w:pPr>
              <w:rPr>
                <w:lang w:val="en-GB"/>
              </w:rPr>
            </w:pPr>
            <w:r>
              <w:rPr>
                <w:lang w:val="en-GB"/>
              </w:rPr>
              <w:t>Oracle DB Enterprise install</w:t>
            </w:r>
          </w:p>
        </w:tc>
        <w:tc>
          <w:tcPr>
            <w:tcW w:w="0" w:type="auto"/>
            <w:shd w:val="clear" w:color="auto" w:fill="auto"/>
            <w:vAlign w:val="center"/>
          </w:tcPr>
          <w:p w14:paraId="4D1CE84D" w14:textId="77777777" w:rsidR="001D61D2" w:rsidRDefault="001D61D2" w:rsidP="00390FF7">
            <w:pPr>
              <w:jc w:val="center"/>
              <w:rPr>
                <w:lang w:val="en-GB"/>
              </w:rPr>
            </w:pPr>
            <w:r>
              <w:rPr>
                <w:lang w:val="en-GB"/>
              </w:rPr>
              <w:t>7x35GB</w:t>
            </w:r>
          </w:p>
        </w:tc>
      </w:tr>
      <w:tr w:rsidR="001D61D2" w:rsidRPr="00140956" w14:paraId="34D1166A" w14:textId="77777777" w:rsidTr="00390FF7">
        <w:tc>
          <w:tcPr>
            <w:tcW w:w="0" w:type="auto"/>
            <w:shd w:val="clear" w:color="auto" w:fill="auto"/>
            <w:vAlign w:val="center"/>
          </w:tcPr>
          <w:p w14:paraId="0B0AAF61" w14:textId="77777777" w:rsidR="001D61D2" w:rsidRDefault="001D61D2" w:rsidP="00EE1AD4">
            <w:pPr>
              <w:jc w:val="center"/>
              <w:rPr>
                <w:lang w:val="en-GB"/>
              </w:rPr>
            </w:pPr>
          </w:p>
        </w:tc>
        <w:tc>
          <w:tcPr>
            <w:tcW w:w="0" w:type="auto"/>
            <w:shd w:val="clear" w:color="auto" w:fill="auto"/>
            <w:vAlign w:val="center"/>
          </w:tcPr>
          <w:p w14:paraId="33F6CB5F" w14:textId="77777777" w:rsidR="001D61D2" w:rsidRDefault="001D61D2" w:rsidP="00390FF7">
            <w:pPr>
              <w:jc w:val="center"/>
              <w:rPr>
                <w:lang w:val="en-GB"/>
              </w:rPr>
            </w:pPr>
          </w:p>
        </w:tc>
        <w:tc>
          <w:tcPr>
            <w:tcW w:w="0" w:type="auto"/>
            <w:shd w:val="clear" w:color="auto" w:fill="auto"/>
            <w:vAlign w:val="center"/>
          </w:tcPr>
          <w:p w14:paraId="1DE4B8A8" w14:textId="77777777" w:rsidR="001D61D2" w:rsidRDefault="001D61D2" w:rsidP="00390FF7">
            <w:pPr>
              <w:rPr>
                <w:lang w:val="en-GB"/>
              </w:rPr>
            </w:pPr>
            <w:r>
              <w:rPr>
                <w:lang w:val="en-GB"/>
              </w:rPr>
              <w:t>Oracle HTTP Server install</w:t>
            </w:r>
          </w:p>
        </w:tc>
        <w:tc>
          <w:tcPr>
            <w:tcW w:w="0" w:type="auto"/>
            <w:shd w:val="clear" w:color="auto" w:fill="auto"/>
            <w:vAlign w:val="center"/>
          </w:tcPr>
          <w:p w14:paraId="6A8CC0E6" w14:textId="77777777" w:rsidR="001D61D2" w:rsidRDefault="001D61D2" w:rsidP="00390FF7">
            <w:pPr>
              <w:jc w:val="center"/>
              <w:rPr>
                <w:lang w:val="en-GB"/>
              </w:rPr>
            </w:pPr>
            <w:r>
              <w:rPr>
                <w:lang w:val="en-GB"/>
              </w:rPr>
              <w:t>2x1.5GB</w:t>
            </w:r>
          </w:p>
        </w:tc>
      </w:tr>
      <w:tr w:rsidR="001D61D2" w:rsidRPr="00140956" w14:paraId="361B9E1D" w14:textId="77777777" w:rsidTr="00390FF7">
        <w:tc>
          <w:tcPr>
            <w:tcW w:w="0" w:type="auto"/>
            <w:shd w:val="clear" w:color="auto" w:fill="auto"/>
            <w:vAlign w:val="center"/>
          </w:tcPr>
          <w:p w14:paraId="5455B8B3" w14:textId="77777777" w:rsidR="001D61D2" w:rsidRDefault="001D61D2" w:rsidP="00EE1AD4">
            <w:pPr>
              <w:jc w:val="center"/>
              <w:rPr>
                <w:lang w:val="en-GB"/>
              </w:rPr>
            </w:pPr>
          </w:p>
        </w:tc>
        <w:tc>
          <w:tcPr>
            <w:tcW w:w="0" w:type="auto"/>
            <w:shd w:val="clear" w:color="auto" w:fill="auto"/>
            <w:vAlign w:val="center"/>
          </w:tcPr>
          <w:p w14:paraId="779B7CD9" w14:textId="77777777" w:rsidR="001D61D2" w:rsidRDefault="001D61D2" w:rsidP="00390FF7">
            <w:pPr>
              <w:jc w:val="center"/>
              <w:rPr>
                <w:lang w:val="en-GB"/>
              </w:rPr>
            </w:pPr>
          </w:p>
        </w:tc>
        <w:tc>
          <w:tcPr>
            <w:tcW w:w="0" w:type="auto"/>
            <w:shd w:val="clear" w:color="auto" w:fill="auto"/>
            <w:vAlign w:val="center"/>
          </w:tcPr>
          <w:p w14:paraId="23117829" w14:textId="77777777" w:rsidR="001D61D2" w:rsidRDefault="001D61D2" w:rsidP="00390FF7">
            <w:pPr>
              <w:rPr>
                <w:lang w:val="en-GB"/>
              </w:rPr>
            </w:pPr>
            <w:r>
              <w:rPr>
                <w:lang w:val="en-GB"/>
              </w:rPr>
              <w:t>Web Server data files</w:t>
            </w:r>
          </w:p>
        </w:tc>
        <w:tc>
          <w:tcPr>
            <w:tcW w:w="0" w:type="auto"/>
            <w:shd w:val="clear" w:color="auto" w:fill="auto"/>
            <w:vAlign w:val="center"/>
          </w:tcPr>
          <w:p w14:paraId="703B82F3" w14:textId="77777777" w:rsidR="001D61D2" w:rsidRDefault="001D61D2" w:rsidP="00390FF7">
            <w:pPr>
              <w:jc w:val="center"/>
              <w:rPr>
                <w:lang w:val="en-GB"/>
              </w:rPr>
            </w:pPr>
            <w:r>
              <w:rPr>
                <w:lang w:val="en-GB"/>
              </w:rPr>
              <w:t>2x1GB</w:t>
            </w:r>
          </w:p>
        </w:tc>
      </w:tr>
      <w:tr w:rsidR="001D61D2" w:rsidRPr="00140956" w14:paraId="4BA50691" w14:textId="77777777" w:rsidTr="00390FF7">
        <w:tc>
          <w:tcPr>
            <w:tcW w:w="0" w:type="auto"/>
            <w:shd w:val="clear" w:color="auto" w:fill="auto"/>
            <w:vAlign w:val="center"/>
          </w:tcPr>
          <w:p w14:paraId="5C8D7F7F" w14:textId="77777777" w:rsidR="001D61D2" w:rsidRDefault="001D61D2" w:rsidP="00EE1AD4">
            <w:pPr>
              <w:jc w:val="center"/>
              <w:rPr>
                <w:lang w:val="en-GB"/>
              </w:rPr>
            </w:pPr>
          </w:p>
        </w:tc>
        <w:tc>
          <w:tcPr>
            <w:tcW w:w="0" w:type="auto"/>
            <w:shd w:val="clear" w:color="auto" w:fill="auto"/>
            <w:vAlign w:val="center"/>
          </w:tcPr>
          <w:p w14:paraId="3B61177C" w14:textId="77777777" w:rsidR="001D61D2" w:rsidRDefault="001D61D2" w:rsidP="00390FF7">
            <w:pPr>
              <w:jc w:val="center"/>
              <w:rPr>
                <w:lang w:val="en-GB"/>
              </w:rPr>
            </w:pPr>
          </w:p>
        </w:tc>
        <w:tc>
          <w:tcPr>
            <w:tcW w:w="0" w:type="auto"/>
            <w:shd w:val="clear" w:color="auto" w:fill="auto"/>
            <w:vAlign w:val="center"/>
          </w:tcPr>
          <w:p w14:paraId="16CEBC8D" w14:textId="77777777" w:rsidR="001D61D2" w:rsidRDefault="001D61D2" w:rsidP="00390FF7">
            <w:pPr>
              <w:rPr>
                <w:lang w:val="en-GB"/>
              </w:rPr>
            </w:pPr>
            <w:r>
              <w:rPr>
                <w:lang w:val="en-GB"/>
              </w:rPr>
              <w:t>GSW AP database storage</w:t>
            </w:r>
          </w:p>
        </w:tc>
        <w:tc>
          <w:tcPr>
            <w:tcW w:w="0" w:type="auto"/>
            <w:shd w:val="clear" w:color="auto" w:fill="auto"/>
            <w:vAlign w:val="center"/>
          </w:tcPr>
          <w:p w14:paraId="14243229" w14:textId="77777777" w:rsidR="001D61D2" w:rsidRDefault="001D61D2" w:rsidP="00390FF7">
            <w:pPr>
              <w:jc w:val="center"/>
              <w:rPr>
                <w:lang w:val="en-GB"/>
              </w:rPr>
            </w:pPr>
            <w:r>
              <w:rPr>
                <w:lang w:val="en-GB"/>
              </w:rPr>
              <w:t>220GB</w:t>
            </w:r>
          </w:p>
        </w:tc>
      </w:tr>
      <w:tr w:rsidR="001D61D2" w:rsidRPr="00140956" w14:paraId="24CD8DB7" w14:textId="77777777" w:rsidTr="00390FF7">
        <w:tc>
          <w:tcPr>
            <w:tcW w:w="0" w:type="auto"/>
            <w:shd w:val="clear" w:color="auto" w:fill="auto"/>
            <w:vAlign w:val="center"/>
          </w:tcPr>
          <w:p w14:paraId="14F9C0F2" w14:textId="77777777" w:rsidR="001D61D2" w:rsidRDefault="001D61D2" w:rsidP="00EE1AD4">
            <w:pPr>
              <w:jc w:val="center"/>
              <w:rPr>
                <w:lang w:val="en-GB"/>
              </w:rPr>
            </w:pPr>
          </w:p>
        </w:tc>
        <w:tc>
          <w:tcPr>
            <w:tcW w:w="0" w:type="auto"/>
            <w:shd w:val="clear" w:color="auto" w:fill="auto"/>
            <w:vAlign w:val="center"/>
          </w:tcPr>
          <w:p w14:paraId="4C6BB657" w14:textId="77777777" w:rsidR="001D61D2" w:rsidRDefault="001D61D2" w:rsidP="00390FF7">
            <w:pPr>
              <w:jc w:val="center"/>
              <w:rPr>
                <w:lang w:val="en-GB"/>
              </w:rPr>
            </w:pPr>
          </w:p>
        </w:tc>
        <w:tc>
          <w:tcPr>
            <w:tcW w:w="0" w:type="auto"/>
            <w:shd w:val="clear" w:color="auto" w:fill="auto"/>
            <w:vAlign w:val="center"/>
          </w:tcPr>
          <w:p w14:paraId="5B3F0ACF" w14:textId="77777777" w:rsidR="001D61D2" w:rsidRDefault="001D61D2" w:rsidP="00390FF7">
            <w:pPr>
              <w:rPr>
                <w:lang w:val="en-GB"/>
              </w:rPr>
            </w:pPr>
            <w:r>
              <w:rPr>
                <w:lang w:val="en-GB"/>
              </w:rPr>
              <w:t>GSW EE database storage</w:t>
            </w:r>
          </w:p>
        </w:tc>
        <w:tc>
          <w:tcPr>
            <w:tcW w:w="0" w:type="auto"/>
            <w:shd w:val="clear" w:color="auto" w:fill="auto"/>
            <w:vAlign w:val="center"/>
          </w:tcPr>
          <w:p w14:paraId="1C8E93EC" w14:textId="77777777" w:rsidR="001D61D2" w:rsidRDefault="001D61D2" w:rsidP="00390FF7">
            <w:pPr>
              <w:jc w:val="center"/>
              <w:rPr>
                <w:lang w:val="en-GB"/>
              </w:rPr>
            </w:pPr>
            <w:r>
              <w:rPr>
                <w:lang w:val="en-GB"/>
              </w:rPr>
              <w:t>74GB</w:t>
            </w:r>
          </w:p>
        </w:tc>
      </w:tr>
      <w:tr w:rsidR="001D61D2" w:rsidRPr="00140956" w14:paraId="6934E925" w14:textId="77777777" w:rsidTr="00390FF7">
        <w:tc>
          <w:tcPr>
            <w:tcW w:w="0" w:type="auto"/>
            <w:shd w:val="clear" w:color="auto" w:fill="auto"/>
            <w:vAlign w:val="center"/>
          </w:tcPr>
          <w:p w14:paraId="7CC27C2B" w14:textId="77777777" w:rsidR="001D61D2" w:rsidRDefault="001D61D2" w:rsidP="00EE1AD4">
            <w:pPr>
              <w:jc w:val="center"/>
              <w:rPr>
                <w:lang w:val="en-GB"/>
              </w:rPr>
            </w:pPr>
          </w:p>
        </w:tc>
        <w:tc>
          <w:tcPr>
            <w:tcW w:w="0" w:type="auto"/>
            <w:shd w:val="clear" w:color="auto" w:fill="auto"/>
            <w:vAlign w:val="center"/>
          </w:tcPr>
          <w:p w14:paraId="4C2283E4" w14:textId="77777777" w:rsidR="001D61D2" w:rsidRDefault="001D61D2" w:rsidP="00390FF7">
            <w:pPr>
              <w:jc w:val="center"/>
              <w:rPr>
                <w:lang w:val="en-GB"/>
              </w:rPr>
            </w:pPr>
          </w:p>
        </w:tc>
        <w:tc>
          <w:tcPr>
            <w:tcW w:w="0" w:type="auto"/>
            <w:shd w:val="clear" w:color="auto" w:fill="auto"/>
            <w:vAlign w:val="center"/>
          </w:tcPr>
          <w:p w14:paraId="632AAED9" w14:textId="77777777" w:rsidR="001D61D2" w:rsidRDefault="001D61D2" w:rsidP="00390FF7">
            <w:pPr>
              <w:rPr>
                <w:lang w:val="en-GB"/>
              </w:rPr>
            </w:pPr>
            <w:r>
              <w:rPr>
                <w:lang w:val="en-GB"/>
              </w:rPr>
              <w:t>GSW EU database storage</w:t>
            </w:r>
          </w:p>
        </w:tc>
        <w:tc>
          <w:tcPr>
            <w:tcW w:w="0" w:type="auto"/>
            <w:shd w:val="clear" w:color="auto" w:fill="auto"/>
            <w:vAlign w:val="center"/>
          </w:tcPr>
          <w:p w14:paraId="77829FAF" w14:textId="77777777" w:rsidR="001D61D2" w:rsidRDefault="001D61D2" w:rsidP="00390FF7">
            <w:pPr>
              <w:jc w:val="center"/>
              <w:rPr>
                <w:lang w:val="en-GB"/>
              </w:rPr>
            </w:pPr>
            <w:r>
              <w:rPr>
                <w:lang w:val="en-GB"/>
              </w:rPr>
              <w:t>521GB</w:t>
            </w:r>
          </w:p>
        </w:tc>
      </w:tr>
      <w:tr w:rsidR="001D61D2" w:rsidRPr="00140956" w14:paraId="71467B1D" w14:textId="77777777" w:rsidTr="00390FF7">
        <w:tc>
          <w:tcPr>
            <w:tcW w:w="0" w:type="auto"/>
            <w:shd w:val="clear" w:color="auto" w:fill="auto"/>
            <w:vAlign w:val="center"/>
          </w:tcPr>
          <w:p w14:paraId="2DE111ED" w14:textId="77777777" w:rsidR="001D61D2" w:rsidRDefault="001D61D2" w:rsidP="00EE1AD4">
            <w:pPr>
              <w:jc w:val="center"/>
              <w:rPr>
                <w:lang w:val="en-GB"/>
              </w:rPr>
            </w:pPr>
          </w:p>
        </w:tc>
        <w:tc>
          <w:tcPr>
            <w:tcW w:w="0" w:type="auto"/>
            <w:shd w:val="clear" w:color="auto" w:fill="auto"/>
            <w:vAlign w:val="center"/>
          </w:tcPr>
          <w:p w14:paraId="2E7970A3" w14:textId="77777777" w:rsidR="001D61D2" w:rsidRDefault="001D61D2" w:rsidP="00390FF7">
            <w:pPr>
              <w:jc w:val="center"/>
              <w:rPr>
                <w:lang w:val="en-GB"/>
              </w:rPr>
            </w:pPr>
          </w:p>
        </w:tc>
        <w:tc>
          <w:tcPr>
            <w:tcW w:w="0" w:type="auto"/>
            <w:shd w:val="clear" w:color="auto" w:fill="auto"/>
            <w:vAlign w:val="center"/>
          </w:tcPr>
          <w:p w14:paraId="03E2F842" w14:textId="77777777" w:rsidR="001D61D2" w:rsidRDefault="001D61D2" w:rsidP="00390FF7">
            <w:pPr>
              <w:rPr>
                <w:lang w:val="en-GB"/>
              </w:rPr>
            </w:pPr>
            <w:r>
              <w:rPr>
                <w:lang w:val="en-GB"/>
              </w:rPr>
              <w:t>GSW GR database storage</w:t>
            </w:r>
          </w:p>
        </w:tc>
        <w:tc>
          <w:tcPr>
            <w:tcW w:w="0" w:type="auto"/>
            <w:shd w:val="clear" w:color="auto" w:fill="auto"/>
            <w:vAlign w:val="center"/>
          </w:tcPr>
          <w:p w14:paraId="355AA3B1" w14:textId="77777777" w:rsidR="001D61D2" w:rsidRDefault="001D61D2" w:rsidP="00390FF7">
            <w:pPr>
              <w:jc w:val="center"/>
              <w:rPr>
                <w:lang w:val="en-GB"/>
              </w:rPr>
            </w:pPr>
            <w:r>
              <w:rPr>
                <w:lang w:val="en-GB"/>
              </w:rPr>
              <w:t>145GB</w:t>
            </w:r>
          </w:p>
        </w:tc>
      </w:tr>
      <w:tr w:rsidR="001D61D2" w:rsidRPr="00140956" w14:paraId="2BC69253" w14:textId="77777777" w:rsidTr="00390FF7">
        <w:tc>
          <w:tcPr>
            <w:tcW w:w="0" w:type="auto"/>
            <w:shd w:val="clear" w:color="auto" w:fill="auto"/>
            <w:vAlign w:val="center"/>
          </w:tcPr>
          <w:p w14:paraId="37EE021E" w14:textId="77777777" w:rsidR="001D61D2" w:rsidRDefault="001D61D2" w:rsidP="00EE1AD4">
            <w:pPr>
              <w:jc w:val="center"/>
              <w:rPr>
                <w:lang w:val="en-GB"/>
              </w:rPr>
            </w:pPr>
          </w:p>
        </w:tc>
        <w:tc>
          <w:tcPr>
            <w:tcW w:w="0" w:type="auto"/>
            <w:shd w:val="clear" w:color="auto" w:fill="auto"/>
            <w:vAlign w:val="center"/>
          </w:tcPr>
          <w:p w14:paraId="40D41908" w14:textId="77777777" w:rsidR="001D61D2" w:rsidRDefault="001D61D2" w:rsidP="00390FF7">
            <w:pPr>
              <w:jc w:val="center"/>
              <w:rPr>
                <w:lang w:val="en-GB"/>
              </w:rPr>
            </w:pPr>
          </w:p>
        </w:tc>
        <w:tc>
          <w:tcPr>
            <w:tcW w:w="0" w:type="auto"/>
            <w:shd w:val="clear" w:color="auto" w:fill="auto"/>
            <w:vAlign w:val="center"/>
          </w:tcPr>
          <w:p w14:paraId="23D12378" w14:textId="77777777" w:rsidR="001D61D2" w:rsidRDefault="001D61D2" w:rsidP="00390FF7">
            <w:pPr>
              <w:rPr>
                <w:lang w:val="en-GB"/>
              </w:rPr>
            </w:pPr>
            <w:r>
              <w:rPr>
                <w:lang w:val="en-GB"/>
              </w:rPr>
              <w:t>GSW GY database storage</w:t>
            </w:r>
          </w:p>
        </w:tc>
        <w:tc>
          <w:tcPr>
            <w:tcW w:w="0" w:type="auto"/>
            <w:shd w:val="clear" w:color="auto" w:fill="auto"/>
            <w:vAlign w:val="center"/>
          </w:tcPr>
          <w:p w14:paraId="294A8B16" w14:textId="77777777" w:rsidR="001D61D2" w:rsidRDefault="001D61D2" w:rsidP="00390FF7">
            <w:pPr>
              <w:jc w:val="center"/>
              <w:rPr>
                <w:lang w:val="en-GB"/>
              </w:rPr>
            </w:pPr>
            <w:r>
              <w:rPr>
                <w:lang w:val="en-GB"/>
              </w:rPr>
              <w:t>300GB</w:t>
            </w:r>
          </w:p>
        </w:tc>
      </w:tr>
      <w:tr w:rsidR="001D61D2" w:rsidRPr="00140956" w14:paraId="64F74016" w14:textId="77777777" w:rsidTr="00390FF7">
        <w:tc>
          <w:tcPr>
            <w:tcW w:w="0" w:type="auto"/>
            <w:shd w:val="clear" w:color="auto" w:fill="auto"/>
            <w:vAlign w:val="center"/>
          </w:tcPr>
          <w:p w14:paraId="7BE850FE" w14:textId="77777777" w:rsidR="001D61D2" w:rsidRDefault="001D61D2" w:rsidP="00EE1AD4">
            <w:pPr>
              <w:jc w:val="center"/>
              <w:rPr>
                <w:lang w:val="en-GB"/>
              </w:rPr>
            </w:pPr>
          </w:p>
        </w:tc>
        <w:tc>
          <w:tcPr>
            <w:tcW w:w="0" w:type="auto"/>
            <w:shd w:val="clear" w:color="auto" w:fill="auto"/>
            <w:vAlign w:val="center"/>
          </w:tcPr>
          <w:p w14:paraId="1A780E1F" w14:textId="77777777" w:rsidR="001D61D2" w:rsidRDefault="001D61D2" w:rsidP="00390FF7">
            <w:pPr>
              <w:jc w:val="center"/>
              <w:rPr>
                <w:lang w:val="en-GB"/>
              </w:rPr>
            </w:pPr>
          </w:p>
        </w:tc>
        <w:tc>
          <w:tcPr>
            <w:tcW w:w="0" w:type="auto"/>
            <w:shd w:val="clear" w:color="auto" w:fill="auto"/>
            <w:vAlign w:val="center"/>
          </w:tcPr>
          <w:p w14:paraId="0AC279D5" w14:textId="77777777" w:rsidR="001D61D2" w:rsidRDefault="001D61D2" w:rsidP="00390FF7">
            <w:pPr>
              <w:rPr>
                <w:lang w:val="en-GB"/>
              </w:rPr>
            </w:pPr>
            <w:r>
              <w:rPr>
                <w:lang w:val="en-GB"/>
              </w:rPr>
              <w:t>GSW LA database storage</w:t>
            </w:r>
          </w:p>
        </w:tc>
        <w:tc>
          <w:tcPr>
            <w:tcW w:w="0" w:type="auto"/>
            <w:shd w:val="clear" w:color="auto" w:fill="auto"/>
            <w:vAlign w:val="center"/>
          </w:tcPr>
          <w:p w14:paraId="61C88731" w14:textId="77777777" w:rsidR="001D61D2" w:rsidRDefault="001D61D2" w:rsidP="00390FF7">
            <w:pPr>
              <w:jc w:val="center"/>
              <w:rPr>
                <w:lang w:val="en-GB"/>
              </w:rPr>
            </w:pPr>
            <w:r>
              <w:rPr>
                <w:lang w:val="en-GB"/>
              </w:rPr>
              <w:t>287GB</w:t>
            </w:r>
          </w:p>
        </w:tc>
      </w:tr>
      <w:tr w:rsidR="001D61D2" w:rsidRPr="00140956" w14:paraId="32E5F86C" w14:textId="77777777" w:rsidTr="00390FF7">
        <w:tc>
          <w:tcPr>
            <w:tcW w:w="0" w:type="auto"/>
            <w:shd w:val="clear" w:color="auto" w:fill="auto"/>
            <w:vAlign w:val="center"/>
          </w:tcPr>
          <w:p w14:paraId="7C626B4C" w14:textId="77777777" w:rsidR="001D61D2" w:rsidRDefault="001D61D2" w:rsidP="00EE1AD4">
            <w:pPr>
              <w:jc w:val="center"/>
              <w:rPr>
                <w:lang w:val="en-GB"/>
              </w:rPr>
            </w:pPr>
          </w:p>
        </w:tc>
        <w:tc>
          <w:tcPr>
            <w:tcW w:w="0" w:type="auto"/>
            <w:shd w:val="clear" w:color="auto" w:fill="auto"/>
            <w:vAlign w:val="center"/>
          </w:tcPr>
          <w:p w14:paraId="66BB449C" w14:textId="77777777" w:rsidR="001D61D2" w:rsidRDefault="001D61D2" w:rsidP="00390FF7">
            <w:pPr>
              <w:jc w:val="center"/>
              <w:rPr>
                <w:lang w:val="en-GB"/>
              </w:rPr>
            </w:pPr>
          </w:p>
        </w:tc>
        <w:tc>
          <w:tcPr>
            <w:tcW w:w="0" w:type="auto"/>
            <w:shd w:val="clear" w:color="auto" w:fill="auto"/>
            <w:vAlign w:val="center"/>
          </w:tcPr>
          <w:p w14:paraId="3943F435" w14:textId="77777777" w:rsidR="001D61D2" w:rsidRDefault="001D61D2" w:rsidP="00390FF7">
            <w:pPr>
              <w:rPr>
                <w:lang w:val="en-GB"/>
              </w:rPr>
            </w:pPr>
            <w:r>
              <w:rPr>
                <w:lang w:val="en-GB"/>
              </w:rPr>
              <w:t>GSW Security/Metrics database storage</w:t>
            </w:r>
          </w:p>
        </w:tc>
        <w:tc>
          <w:tcPr>
            <w:tcW w:w="0" w:type="auto"/>
            <w:shd w:val="clear" w:color="auto" w:fill="auto"/>
            <w:vAlign w:val="center"/>
          </w:tcPr>
          <w:p w14:paraId="7EFC5F6E" w14:textId="77777777" w:rsidR="001D61D2" w:rsidRDefault="001D61D2" w:rsidP="00390FF7">
            <w:pPr>
              <w:jc w:val="center"/>
              <w:rPr>
                <w:lang w:val="en-GB"/>
              </w:rPr>
            </w:pPr>
            <w:r>
              <w:rPr>
                <w:lang w:val="en-GB"/>
              </w:rPr>
              <w:t>60GB</w:t>
            </w:r>
          </w:p>
        </w:tc>
      </w:tr>
      <w:tr w:rsidR="001D61D2" w:rsidRPr="00140956" w14:paraId="0EE558AE" w14:textId="77777777" w:rsidTr="00390FF7">
        <w:tc>
          <w:tcPr>
            <w:tcW w:w="0" w:type="auto"/>
            <w:shd w:val="clear" w:color="auto" w:fill="auto"/>
            <w:vAlign w:val="center"/>
          </w:tcPr>
          <w:p w14:paraId="3B780BA5" w14:textId="77777777" w:rsidR="001D61D2" w:rsidRDefault="001D61D2" w:rsidP="00EE1AD4">
            <w:pPr>
              <w:jc w:val="center"/>
              <w:rPr>
                <w:lang w:val="en-GB"/>
              </w:rPr>
            </w:pPr>
          </w:p>
        </w:tc>
        <w:tc>
          <w:tcPr>
            <w:tcW w:w="0" w:type="auto"/>
            <w:shd w:val="clear" w:color="auto" w:fill="auto"/>
            <w:vAlign w:val="center"/>
          </w:tcPr>
          <w:p w14:paraId="07638C91" w14:textId="77777777" w:rsidR="001D61D2" w:rsidRDefault="001D61D2" w:rsidP="00390FF7">
            <w:pPr>
              <w:jc w:val="center"/>
              <w:rPr>
                <w:lang w:val="en-GB"/>
              </w:rPr>
            </w:pPr>
          </w:p>
        </w:tc>
        <w:tc>
          <w:tcPr>
            <w:tcW w:w="0" w:type="auto"/>
            <w:shd w:val="clear" w:color="auto" w:fill="auto"/>
            <w:vAlign w:val="center"/>
          </w:tcPr>
          <w:p w14:paraId="11143F11" w14:textId="77777777" w:rsidR="001D61D2" w:rsidRDefault="001D61D2" w:rsidP="00754D05">
            <w:pPr>
              <w:rPr>
                <w:lang w:val="en-GB"/>
              </w:rPr>
            </w:pPr>
            <w:r>
              <w:rPr>
                <w:lang w:val="en-GB"/>
              </w:rPr>
              <w:t>GSW AP application storage</w:t>
            </w:r>
          </w:p>
        </w:tc>
        <w:tc>
          <w:tcPr>
            <w:tcW w:w="0" w:type="auto"/>
            <w:shd w:val="clear" w:color="auto" w:fill="auto"/>
            <w:vAlign w:val="center"/>
          </w:tcPr>
          <w:p w14:paraId="50C41EFB" w14:textId="77777777" w:rsidR="001D61D2" w:rsidRDefault="001D61D2" w:rsidP="00390FF7">
            <w:pPr>
              <w:jc w:val="center"/>
              <w:rPr>
                <w:lang w:val="en-GB"/>
              </w:rPr>
            </w:pPr>
            <w:r>
              <w:rPr>
                <w:lang w:val="en-GB"/>
              </w:rPr>
              <w:t>16GB</w:t>
            </w:r>
          </w:p>
        </w:tc>
      </w:tr>
      <w:tr w:rsidR="001D61D2" w:rsidRPr="00140956" w14:paraId="70EC52FC" w14:textId="77777777" w:rsidTr="00390FF7">
        <w:tc>
          <w:tcPr>
            <w:tcW w:w="0" w:type="auto"/>
            <w:shd w:val="clear" w:color="auto" w:fill="auto"/>
            <w:vAlign w:val="center"/>
          </w:tcPr>
          <w:p w14:paraId="0F87C85B" w14:textId="77777777" w:rsidR="001D61D2" w:rsidRDefault="001D61D2" w:rsidP="00EE1AD4">
            <w:pPr>
              <w:jc w:val="center"/>
              <w:rPr>
                <w:lang w:val="en-GB"/>
              </w:rPr>
            </w:pPr>
          </w:p>
        </w:tc>
        <w:tc>
          <w:tcPr>
            <w:tcW w:w="0" w:type="auto"/>
            <w:shd w:val="clear" w:color="auto" w:fill="auto"/>
            <w:vAlign w:val="center"/>
          </w:tcPr>
          <w:p w14:paraId="671E06ED" w14:textId="77777777" w:rsidR="001D61D2" w:rsidRDefault="001D61D2" w:rsidP="00390FF7">
            <w:pPr>
              <w:jc w:val="center"/>
              <w:rPr>
                <w:lang w:val="en-GB"/>
              </w:rPr>
            </w:pPr>
          </w:p>
        </w:tc>
        <w:tc>
          <w:tcPr>
            <w:tcW w:w="0" w:type="auto"/>
            <w:shd w:val="clear" w:color="auto" w:fill="auto"/>
            <w:vAlign w:val="center"/>
          </w:tcPr>
          <w:p w14:paraId="05FC90F6" w14:textId="77777777" w:rsidR="001D61D2" w:rsidRDefault="001D61D2" w:rsidP="00390FF7">
            <w:pPr>
              <w:rPr>
                <w:lang w:val="en-GB"/>
              </w:rPr>
            </w:pPr>
            <w:r>
              <w:rPr>
                <w:lang w:val="en-GB"/>
              </w:rPr>
              <w:t>GSW EE application storage</w:t>
            </w:r>
          </w:p>
        </w:tc>
        <w:tc>
          <w:tcPr>
            <w:tcW w:w="0" w:type="auto"/>
            <w:shd w:val="clear" w:color="auto" w:fill="auto"/>
            <w:vAlign w:val="center"/>
          </w:tcPr>
          <w:p w14:paraId="4551DF32" w14:textId="77777777" w:rsidR="001D61D2" w:rsidRDefault="001D61D2" w:rsidP="00390FF7">
            <w:pPr>
              <w:jc w:val="center"/>
              <w:rPr>
                <w:lang w:val="en-GB"/>
              </w:rPr>
            </w:pPr>
            <w:r>
              <w:rPr>
                <w:lang w:val="en-GB"/>
              </w:rPr>
              <w:t>40GB</w:t>
            </w:r>
          </w:p>
        </w:tc>
      </w:tr>
      <w:tr w:rsidR="001D61D2" w:rsidRPr="00140956" w14:paraId="573D4A25" w14:textId="77777777" w:rsidTr="00390FF7">
        <w:tc>
          <w:tcPr>
            <w:tcW w:w="0" w:type="auto"/>
            <w:shd w:val="clear" w:color="auto" w:fill="auto"/>
            <w:vAlign w:val="center"/>
          </w:tcPr>
          <w:p w14:paraId="353874E0" w14:textId="77777777" w:rsidR="001D61D2" w:rsidRDefault="001D61D2" w:rsidP="00EE1AD4">
            <w:pPr>
              <w:jc w:val="center"/>
              <w:rPr>
                <w:lang w:val="en-GB"/>
              </w:rPr>
            </w:pPr>
          </w:p>
        </w:tc>
        <w:tc>
          <w:tcPr>
            <w:tcW w:w="0" w:type="auto"/>
            <w:shd w:val="clear" w:color="auto" w:fill="auto"/>
            <w:vAlign w:val="center"/>
          </w:tcPr>
          <w:p w14:paraId="51E87B6F" w14:textId="77777777" w:rsidR="001D61D2" w:rsidRDefault="001D61D2" w:rsidP="00390FF7">
            <w:pPr>
              <w:jc w:val="center"/>
              <w:rPr>
                <w:lang w:val="en-GB"/>
              </w:rPr>
            </w:pPr>
          </w:p>
        </w:tc>
        <w:tc>
          <w:tcPr>
            <w:tcW w:w="0" w:type="auto"/>
            <w:shd w:val="clear" w:color="auto" w:fill="auto"/>
            <w:vAlign w:val="center"/>
          </w:tcPr>
          <w:p w14:paraId="5ED424CB" w14:textId="77777777" w:rsidR="001D61D2" w:rsidRDefault="001D61D2" w:rsidP="00390FF7">
            <w:pPr>
              <w:rPr>
                <w:lang w:val="en-GB"/>
              </w:rPr>
            </w:pPr>
            <w:r>
              <w:rPr>
                <w:lang w:val="en-GB"/>
              </w:rPr>
              <w:t>GSW EU application storage</w:t>
            </w:r>
          </w:p>
        </w:tc>
        <w:tc>
          <w:tcPr>
            <w:tcW w:w="0" w:type="auto"/>
            <w:shd w:val="clear" w:color="auto" w:fill="auto"/>
            <w:vAlign w:val="center"/>
          </w:tcPr>
          <w:p w14:paraId="0B9466ED" w14:textId="77777777" w:rsidR="001D61D2" w:rsidRDefault="001D61D2" w:rsidP="00390FF7">
            <w:pPr>
              <w:jc w:val="center"/>
              <w:rPr>
                <w:lang w:val="en-GB"/>
              </w:rPr>
            </w:pPr>
            <w:r>
              <w:rPr>
                <w:lang w:val="en-GB"/>
              </w:rPr>
              <w:t>80GB</w:t>
            </w:r>
          </w:p>
        </w:tc>
      </w:tr>
      <w:tr w:rsidR="001D61D2" w:rsidRPr="00140956" w14:paraId="7D754362" w14:textId="77777777" w:rsidTr="00390FF7">
        <w:tc>
          <w:tcPr>
            <w:tcW w:w="0" w:type="auto"/>
            <w:shd w:val="clear" w:color="auto" w:fill="auto"/>
            <w:vAlign w:val="center"/>
          </w:tcPr>
          <w:p w14:paraId="6552422F" w14:textId="77777777" w:rsidR="001D61D2" w:rsidRDefault="001D61D2" w:rsidP="00EE1AD4">
            <w:pPr>
              <w:jc w:val="center"/>
              <w:rPr>
                <w:lang w:val="en-GB"/>
              </w:rPr>
            </w:pPr>
          </w:p>
        </w:tc>
        <w:tc>
          <w:tcPr>
            <w:tcW w:w="0" w:type="auto"/>
            <w:shd w:val="clear" w:color="auto" w:fill="auto"/>
            <w:vAlign w:val="center"/>
          </w:tcPr>
          <w:p w14:paraId="1FC1EFA0" w14:textId="77777777" w:rsidR="001D61D2" w:rsidRDefault="001D61D2" w:rsidP="00390FF7">
            <w:pPr>
              <w:jc w:val="center"/>
              <w:rPr>
                <w:lang w:val="en-GB"/>
              </w:rPr>
            </w:pPr>
          </w:p>
        </w:tc>
        <w:tc>
          <w:tcPr>
            <w:tcW w:w="0" w:type="auto"/>
            <w:shd w:val="clear" w:color="auto" w:fill="auto"/>
            <w:vAlign w:val="center"/>
          </w:tcPr>
          <w:p w14:paraId="6E128BD6" w14:textId="77777777" w:rsidR="001D61D2" w:rsidRDefault="001D61D2" w:rsidP="00390FF7">
            <w:pPr>
              <w:rPr>
                <w:lang w:val="en-GB"/>
              </w:rPr>
            </w:pPr>
            <w:r>
              <w:rPr>
                <w:lang w:val="en-GB"/>
              </w:rPr>
              <w:t>GSW GR application storage</w:t>
            </w:r>
          </w:p>
        </w:tc>
        <w:tc>
          <w:tcPr>
            <w:tcW w:w="0" w:type="auto"/>
            <w:shd w:val="clear" w:color="auto" w:fill="auto"/>
            <w:vAlign w:val="center"/>
          </w:tcPr>
          <w:p w14:paraId="588B9238" w14:textId="77777777" w:rsidR="001D61D2" w:rsidRDefault="001D61D2" w:rsidP="00390FF7">
            <w:pPr>
              <w:jc w:val="center"/>
              <w:rPr>
                <w:lang w:val="en-GB"/>
              </w:rPr>
            </w:pPr>
            <w:r>
              <w:rPr>
                <w:lang w:val="en-GB"/>
              </w:rPr>
              <w:t>30GB</w:t>
            </w:r>
          </w:p>
        </w:tc>
      </w:tr>
      <w:tr w:rsidR="001D61D2" w:rsidRPr="00140956" w14:paraId="0FEC32EA" w14:textId="77777777" w:rsidTr="00390FF7">
        <w:tc>
          <w:tcPr>
            <w:tcW w:w="0" w:type="auto"/>
            <w:shd w:val="clear" w:color="auto" w:fill="auto"/>
            <w:vAlign w:val="center"/>
          </w:tcPr>
          <w:p w14:paraId="16A70D07" w14:textId="77777777" w:rsidR="001D61D2" w:rsidRDefault="001D61D2" w:rsidP="00EE1AD4">
            <w:pPr>
              <w:jc w:val="center"/>
              <w:rPr>
                <w:lang w:val="en-GB"/>
              </w:rPr>
            </w:pPr>
          </w:p>
        </w:tc>
        <w:tc>
          <w:tcPr>
            <w:tcW w:w="0" w:type="auto"/>
            <w:shd w:val="clear" w:color="auto" w:fill="auto"/>
            <w:vAlign w:val="center"/>
          </w:tcPr>
          <w:p w14:paraId="21AB73ED" w14:textId="77777777" w:rsidR="001D61D2" w:rsidRDefault="001D61D2" w:rsidP="00390FF7">
            <w:pPr>
              <w:jc w:val="center"/>
              <w:rPr>
                <w:lang w:val="en-GB"/>
              </w:rPr>
            </w:pPr>
          </w:p>
        </w:tc>
        <w:tc>
          <w:tcPr>
            <w:tcW w:w="0" w:type="auto"/>
            <w:shd w:val="clear" w:color="auto" w:fill="auto"/>
            <w:vAlign w:val="center"/>
          </w:tcPr>
          <w:p w14:paraId="498B0F48" w14:textId="77777777" w:rsidR="001D61D2" w:rsidRDefault="001D61D2" w:rsidP="00390FF7">
            <w:pPr>
              <w:rPr>
                <w:lang w:val="en-GB"/>
              </w:rPr>
            </w:pPr>
            <w:r>
              <w:rPr>
                <w:lang w:val="en-GB"/>
              </w:rPr>
              <w:t>GSW GY application storage</w:t>
            </w:r>
          </w:p>
        </w:tc>
        <w:tc>
          <w:tcPr>
            <w:tcW w:w="0" w:type="auto"/>
            <w:shd w:val="clear" w:color="auto" w:fill="auto"/>
            <w:vAlign w:val="center"/>
          </w:tcPr>
          <w:p w14:paraId="76D6223B" w14:textId="77777777" w:rsidR="001D61D2" w:rsidRDefault="001D61D2" w:rsidP="00390FF7">
            <w:pPr>
              <w:jc w:val="center"/>
              <w:rPr>
                <w:lang w:val="en-GB"/>
              </w:rPr>
            </w:pPr>
            <w:r>
              <w:rPr>
                <w:lang w:val="en-GB"/>
              </w:rPr>
              <w:t>30GB</w:t>
            </w:r>
          </w:p>
        </w:tc>
      </w:tr>
      <w:tr w:rsidR="001D61D2" w:rsidRPr="00140956" w14:paraId="5A9AE23F" w14:textId="77777777" w:rsidTr="00390FF7">
        <w:tc>
          <w:tcPr>
            <w:tcW w:w="0" w:type="auto"/>
            <w:shd w:val="clear" w:color="auto" w:fill="auto"/>
            <w:vAlign w:val="center"/>
          </w:tcPr>
          <w:p w14:paraId="7369E9AF" w14:textId="77777777" w:rsidR="001D61D2" w:rsidRDefault="001D61D2" w:rsidP="00EE1AD4">
            <w:pPr>
              <w:jc w:val="center"/>
              <w:rPr>
                <w:lang w:val="en-GB"/>
              </w:rPr>
            </w:pPr>
          </w:p>
        </w:tc>
        <w:tc>
          <w:tcPr>
            <w:tcW w:w="0" w:type="auto"/>
            <w:shd w:val="clear" w:color="auto" w:fill="auto"/>
            <w:vAlign w:val="center"/>
          </w:tcPr>
          <w:p w14:paraId="4136E4FF" w14:textId="77777777" w:rsidR="001D61D2" w:rsidRDefault="001D61D2" w:rsidP="00390FF7">
            <w:pPr>
              <w:jc w:val="center"/>
              <w:rPr>
                <w:lang w:val="en-GB"/>
              </w:rPr>
            </w:pPr>
          </w:p>
        </w:tc>
        <w:tc>
          <w:tcPr>
            <w:tcW w:w="0" w:type="auto"/>
            <w:shd w:val="clear" w:color="auto" w:fill="auto"/>
            <w:vAlign w:val="center"/>
          </w:tcPr>
          <w:p w14:paraId="71FBDF61" w14:textId="77777777" w:rsidR="001D61D2" w:rsidRDefault="001D61D2" w:rsidP="00390FF7">
            <w:pPr>
              <w:rPr>
                <w:lang w:val="en-GB"/>
              </w:rPr>
            </w:pPr>
            <w:r>
              <w:rPr>
                <w:lang w:val="en-GB"/>
              </w:rPr>
              <w:t>GSW LA application storage</w:t>
            </w:r>
          </w:p>
        </w:tc>
        <w:tc>
          <w:tcPr>
            <w:tcW w:w="0" w:type="auto"/>
            <w:shd w:val="clear" w:color="auto" w:fill="auto"/>
            <w:vAlign w:val="center"/>
          </w:tcPr>
          <w:p w14:paraId="66B576C9" w14:textId="77777777" w:rsidR="001D61D2" w:rsidRDefault="001D61D2" w:rsidP="00390FF7">
            <w:pPr>
              <w:jc w:val="center"/>
              <w:rPr>
                <w:lang w:val="en-GB"/>
              </w:rPr>
            </w:pPr>
            <w:r>
              <w:rPr>
                <w:lang w:val="en-GB"/>
              </w:rPr>
              <w:t>20GB</w:t>
            </w:r>
          </w:p>
        </w:tc>
      </w:tr>
      <w:tr w:rsidR="001D61D2" w:rsidRPr="00140956" w14:paraId="5A30A0E7" w14:textId="77777777" w:rsidTr="00390FF7">
        <w:tc>
          <w:tcPr>
            <w:tcW w:w="0" w:type="auto"/>
            <w:shd w:val="clear" w:color="auto" w:fill="auto"/>
            <w:vAlign w:val="center"/>
          </w:tcPr>
          <w:p w14:paraId="02E673F1" w14:textId="77777777" w:rsidR="001D61D2" w:rsidRDefault="001D61D2" w:rsidP="00EE1AD4">
            <w:pPr>
              <w:jc w:val="center"/>
              <w:rPr>
                <w:lang w:val="en-GB"/>
              </w:rPr>
            </w:pPr>
          </w:p>
        </w:tc>
        <w:tc>
          <w:tcPr>
            <w:tcW w:w="0" w:type="auto"/>
            <w:shd w:val="clear" w:color="auto" w:fill="auto"/>
            <w:vAlign w:val="center"/>
          </w:tcPr>
          <w:p w14:paraId="5DFA8AFD" w14:textId="77777777" w:rsidR="001D61D2" w:rsidRDefault="001D61D2" w:rsidP="00390FF7">
            <w:pPr>
              <w:jc w:val="center"/>
              <w:rPr>
                <w:lang w:val="en-GB"/>
              </w:rPr>
            </w:pPr>
          </w:p>
        </w:tc>
        <w:tc>
          <w:tcPr>
            <w:tcW w:w="0" w:type="auto"/>
            <w:shd w:val="clear" w:color="auto" w:fill="auto"/>
            <w:vAlign w:val="center"/>
          </w:tcPr>
          <w:p w14:paraId="6FB2ECB8" w14:textId="77777777" w:rsidR="001D61D2" w:rsidRDefault="001D61D2" w:rsidP="00754D05">
            <w:pPr>
              <w:rPr>
                <w:lang w:val="en-GB"/>
              </w:rPr>
            </w:pPr>
            <w:proofErr w:type="spellStart"/>
            <w:r>
              <w:rPr>
                <w:lang w:val="en-GB"/>
              </w:rPr>
              <w:t>ExStream</w:t>
            </w:r>
            <w:proofErr w:type="spellEnd"/>
            <w:r>
              <w:rPr>
                <w:lang w:val="en-GB"/>
              </w:rPr>
              <w:t xml:space="preserve"> storage</w:t>
            </w:r>
          </w:p>
        </w:tc>
        <w:tc>
          <w:tcPr>
            <w:tcW w:w="0" w:type="auto"/>
            <w:shd w:val="clear" w:color="auto" w:fill="auto"/>
            <w:vAlign w:val="center"/>
          </w:tcPr>
          <w:p w14:paraId="3E303366" w14:textId="77777777" w:rsidR="001D61D2" w:rsidRDefault="001D61D2" w:rsidP="00390FF7">
            <w:pPr>
              <w:jc w:val="center"/>
              <w:rPr>
                <w:lang w:val="en-GB"/>
              </w:rPr>
            </w:pPr>
            <w:r>
              <w:rPr>
                <w:lang w:val="en-GB"/>
              </w:rPr>
              <w:t>100GB</w:t>
            </w:r>
          </w:p>
        </w:tc>
      </w:tr>
      <w:tr w:rsidR="001D61D2" w:rsidRPr="00140956" w14:paraId="47E40D3C" w14:textId="77777777" w:rsidTr="00390FF7">
        <w:tc>
          <w:tcPr>
            <w:tcW w:w="0" w:type="auto"/>
            <w:shd w:val="clear" w:color="auto" w:fill="auto"/>
            <w:vAlign w:val="center"/>
          </w:tcPr>
          <w:p w14:paraId="16999763" w14:textId="77777777" w:rsidR="001D61D2" w:rsidRDefault="001D61D2" w:rsidP="00EE1AD4">
            <w:pPr>
              <w:jc w:val="center"/>
              <w:rPr>
                <w:lang w:val="en-GB"/>
              </w:rPr>
            </w:pPr>
            <w:r>
              <w:rPr>
                <w:lang w:val="en-GB"/>
              </w:rPr>
              <w:t>Shanghai</w:t>
            </w:r>
          </w:p>
        </w:tc>
        <w:tc>
          <w:tcPr>
            <w:tcW w:w="0" w:type="auto"/>
            <w:shd w:val="clear" w:color="auto" w:fill="auto"/>
            <w:vAlign w:val="center"/>
          </w:tcPr>
          <w:p w14:paraId="1D515FCC" w14:textId="77777777" w:rsidR="001D61D2" w:rsidRDefault="001D61D2" w:rsidP="00390FF7">
            <w:pPr>
              <w:jc w:val="center"/>
              <w:rPr>
                <w:lang w:val="en-GB"/>
              </w:rPr>
            </w:pPr>
            <w:r>
              <w:rPr>
                <w:lang w:val="en-GB"/>
              </w:rPr>
              <w:t>Prod</w:t>
            </w:r>
          </w:p>
        </w:tc>
        <w:tc>
          <w:tcPr>
            <w:tcW w:w="0" w:type="auto"/>
            <w:shd w:val="clear" w:color="auto" w:fill="auto"/>
            <w:vAlign w:val="center"/>
          </w:tcPr>
          <w:p w14:paraId="55D4DCBD" w14:textId="77777777" w:rsidR="001D61D2" w:rsidRDefault="001D61D2" w:rsidP="00390FF7">
            <w:pPr>
              <w:rPr>
                <w:lang w:val="en-GB"/>
              </w:rPr>
            </w:pPr>
            <w:proofErr w:type="spellStart"/>
            <w:r>
              <w:rPr>
                <w:lang w:val="en-GB"/>
              </w:rPr>
              <w:t>Weblogic</w:t>
            </w:r>
            <w:proofErr w:type="spellEnd"/>
            <w:r>
              <w:rPr>
                <w:lang w:val="en-GB"/>
              </w:rPr>
              <w:t xml:space="preserve"> install</w:t>
            </w:r>
          </w:p>
        </w:tc>
        <w:tc>
          <w:tcPr>
            <w:tcW w:w="0" w:type="auto"/>
            <w:shd w:val="clear" w:color="auto" w:fill="auto"/>
            <w:vAlign w:val="center"/>
          </w:tcPr>
          <w:p w14:paraId="62253160" w14:textId="77777777" w:rsidR="001D61D2" w:rsidRDefault="001D61D2" w:rsidP="00390FF7">
            <w:pPr>
              <w:jc w:val="center"/>
              <w:rPr>
                <w:lang w:val="en-GB"/>
              </w:rPr>
            </w:pPr>
            <w:r>
              <w:rPr>
                <w:lang w:val="en-GB"/>
              </w:rPr>
              <w:t>30GB</w:t>
            </w:r>
          </w:p>
        </w:tc>
      </w:tr>
      <w:tr w:rsidR="001D61D2" w:rsidRPr="00140956" w14:paraId="3EC3A007" w14:textId="77777777" w:rsidTr="00390FF7">
        <w:tc>
          <w:tcPr>
            <w:tcW w:w="0" w:type="auto"/>
            <w:shd w:val="clear" w:color="auto" w:fill="auto"/>
            <w:vAlign w:val="center"/>
          </w:tcPr>
          <w:p w14:paraId="12DC9D14" w14:textId="77777777" w:rsidR="001D61D2" w:rsidRDefault="001D61D2" w:rsidP="00EE1AD4">
            <w:pPr>
              <w:jc w:val="center"/>
              <w:rPr>
                <w:lang w:val="en-GB"/>
              </w:rPr>
            </w:pPr>
          </w:p>
        </w:tc>
        <w:tc>
          <w:tcPr>
            <w:tcW w:w="0" w:type="auto"/>
            <w:shd w:val="clear" w:color="auto" w:fill="auto"/>
            <w:vAlign w:val="center"/>
          </w:tcPr>
          <w:p w14:paraId="3482B96B" w14:textId="77777777" w:rsidR="001D61D2" w:rsidRDefault="001D61D2" w:rsidP="00390FF7">
            <w:pPr>
              <w:jc w:val="center"/>
              <w:rPr>
                <w:lang w:val="en-GB"/>
              </w:rPr>
            </w:pPr>
          </w:p>
        </w:tc>
        <w:tc>
          <w:tcPr>
            <w:tcW w:w="0" w:type="auto"/>
            <w:shd w:val="clear" w:color="auto" w:fill="auto"/>
            <w:vAlign w:val="center"/>
          </w:tcPr>
          <w:p w14:paraId="16101DB5" w14:textId="77777777" w:rsidR="001D61D2" w:rsidRDefault="001D61D2" w:rsidP="00390FF7">
            <w:pPr>
              <w:rPr>
                <w:lang w:val="en-GB"/>
              </w:rPr>
            </w:pPr>
            <w:proofErr w:type="spellStart"/>
            <w:r>
              <w:rPr>
                <w:lang w:val="en-GB"/>
              </w:rPr>
              <w:t>Microfocus</w:t>
            </w:r>
            <w:proofErr w:type="spellEnd"/>
            <w:r>
              <w:rPr>
                <w:lang w:val="en-GB"/>
              </w:rPr>
              <w:t xml:space="preserve"> install</w:t>
            </w:r>
          </w:p>
        </w:tc>
        <w:tc>
          <w:tcPr>
            <w:tcW w:w="0" w:type="auto"/>
            <w:shd w:val="clear" w:color="auto" w:fill="auto"/>
            <w:vAlign w:val="center"/>
          </w:tcPr>
          <w:p w14:paraId="03506872" w14:textId="77777777" w:rsidR="001D61D2" w:rsidRDefault="001D61D2" w:rsidP="00390FF7">
            <w:pPr>
              <w:jc w:val="center"/>
              <w:rPr>
                <w:lang w:val="en-GB"/>
              </w:rPr>
            </w:pPr>
            <w:r>
              <w:rPr>
                <w:lang w:val="en-GB"/>
              </w:rPr>
              <w:t>5GB</w:t>
            </w:r>
          </w:p>
        </w:tc>
      </w:tr>
      <w:tr w:rsidR="001D61D2" w:rsidRPr="00140956" w14:paraId="678A5536" w14:textId="77777777" w:rsidTr="00390FF7">
        <w:tc>
          <w:tcPr>
            <w:tcW w:w="0" w:type="auto"/>
            <w:shd w:val="clear" w:color="auto" w:fill="auto"/>
            <w:vAlign w:val="center"/>
          </w:tcPr>
          <w:p w14:paraId="71DEF260" w14:textId="77777777" w:rsidR="001D61D2" w:rsidRDefault="001D61D2" w:rsidP="00EE1AD4">
            <w:pPr>
              <w:jc w:val="center"/>
              <w:rPr>
                <w:lang w:val="en-GB"/>
              </w:rPr>
            </w:pPr>
          </w:p>
        </w:tc>
        <w:tc>
          <w:tcPr>
            <w:tcW w:w="0" w:type="auto"/>
            <w:shd w:val="clear" w:color="auto" w:fill="auto"/>
            <w:vAlign w:val="center"/>
          </w:tcPr>
          <w:p w14:paraId="110548CF" w14:textId="77777777" w:rsidR="001D61D2" w:rsidRDefault="001D61D2" w:rsidP="00390FF7">
            <w:pPr>
              <w:jc w:val="center"/>
              <w:rPr>
                <w:lang w:val="en-GB"/>
              </w:rPr>
            </w:pPr>
          </w:p>
        </w:tc>
        <w:tc>
          <w:tcPr>
            <w:tcW w:w="0" w:type="auto"/>
            <w:shd w:val="clear" w:color="auto" w:fill="auto"/>
            <w:vAlign w:val="center"/>
          </w:tcPr>
          <w:p w14:paraId="12C6F176" w14:textId="77777777" w:rsidR="001D61D2" w:rsidRDefault="001D61D2" w:rsidP="00390FF7">
            <w:pPr>
              <w:rPr>
                <w:lang w:val="en-GB"/>
              </w:rPr>
            </w:pPr>
            <w:r>
              <w:rPr>
                <w:lang w:val="en-GB"/>
              </w:rPr>
              <w:t>Oracle client install</w:t>
            </w:r>
          </w:p>
        </w:tc>
        <w:tc>
          <w:tcPr>
            <w:tcW w:w="0" w:type="auto"/>
            <w:shd w:val="clear" w:color="auto" w:fill="auto"/>
            <w:vAlign w:val="center"/>
          </w:tcPr>
          <w:p w14:paraId="752A018C" w14:textId="77777777" w:rsidR="001D61D2" w:rsidRDefault="001D61D2" w:rsidP="00390FF7">
            <w:pPr>
              <w:jc w:val="center"/>
              <w:rPr>
                <w:lang w:val="en-GB"/>
              </w:rPr>
            </w:pPr>
            <w:r>
              <w:rPr>
                <w:lang w:val="en-GB"/>
              </w:rPr>
              <w:t>30GB</w:t>
            </w:r>
          </w:p>
        </w:tc>
      </w:tr>
      <w:tr w:rsidR="001D61D2" w:rsidRPr="00140956" w14:paraId="036E24BF" w14:textId="77777777" w:rsidTr="00390FF7">
        <w:tc>
          <w:tcPr>
            <w:tcW w:w="0" w:type="auto"/>
            <w:shd w:val="clear" w:color="auto" w:fill="auto"/>
            <w:vAlign w:val="center"/>
          </w:tcPr>
          <w:p w14:paraId="40F3F479" w14:textId="77777777" w:rsidR="001D61D2" w:rsidRDefault="001D61D2" w:rsidP="00EE1AD4">
            <w:pPr>
              <w:jc w:val="center"/>
              <w:rPr>
                <w:lang w:val="en-GB"/>
              </w:rPr>
            </w:pPr>
          </w:p>
        </w:tc>
        <w:tc>
          <w:tcPr>
            <w:tcW w:w="0" w:type="auto"/>
            <w:shd w:val="clear" w:color="auto" w:fill="auto"/>
            <w:vAlign w:val="center"/>
          </w:tcPr>
          <w:p w14:paraId="69F6A976" w14:textId="77777777" w:rsidR="001D61D2" w:rsidRDefault="001D61D2" w:rsidP="00390FF7">
            <w:pPr>
              <w:jc w:val="center"/>
              <w:rPr>
                <w:lang w:val="en-GB"/>
              </w:rPr>
            </w:pPr>
          </w:p>
        </w:tc>
        <w:tc>
          <w:tcPr>
            <w:tcW w:w="0" w:type="auto"/>
            <w:shd w:val="clear" w:color="auto" w:fill="auto"/>
            <w:vAlign w:val="center"/>
          </w:tcPr>
          <w:p w14:paraId="36CFF619" w14:textId="77777777" w:rsidR="001D61D2" w:rsidRDefault="001D61D2" w:rsidP="00390FF7">
            <w:pPr>
              <w:rPr>
                <w:lang w:val="en-GB"/>
              </w:rPr>
            </w:pPr>
            <w:r>
              <w:rPr>
                <w:lang w:val="en-GB"/>
              </w:rPr>
              <w:t>Oracle DB Enterprise install</w:t>
            </w:r>
          </w:p>
        </w:tc>
        <w:tc>
          <w:tcPr>
            <w:tcW w:w="0" w:type="auto"/>
            <w:shd w:val="clear" w:color="auto" w:fill="auto"/>
            <w:vAlign w:val="center"/>
          </w:tcPr>
          <w:p w14:paraId="6320FBF0" w14:textId="77777777" w:rsidR="001D61D2" w:rsidRDefault="001D61D2" w:rsidP="00390FF7">
            <w:pPr>
              <w:jc w:val="center"/>
              <w:rPr>
                <w:lang w:val="en-GB"/>
              </w:rPr>
            </w:pPr>
            <w:r>
              <w:rPr>
                <w:lang w:val="en-GB"/>
              </w:rPr>
              <w:t>35GB</w:t>
            </w:r>
          </w:p>
        </w:tc>
      </w:tr>
      <w:tr w:rsidR="001D61D2" w:rsidRPr="00140956" w14:paraId="31BAEF63" w14:textId="77777777" w:rsidTr="00390FF7">
        <w:tc>
          <w:tcPr>
            <w:tcW w:w="0" w:type="auto"/>
            <w:shd w:val="clear" w:color="auto" w:fill="auto"/>
            <w:vAlign w:val="center"/>
          </w:tcPr>
          <w:p w14:paraId="33845ED9" w14:textId="77777777" w:rsidR="001D61D2" w:rsidRDefault="001D61D2" w:rsidP="00EE1AD4">
            <w:pPr>
              <w:jc w:val="center"/>
              <w:rPr>
                <w:lang w:val="en-GB"/>
              </w:rPr>
            </w:pPr>
          </w:p>
        </w:tc>
        <w:tc>
          <w:tcPr>
            <w:tcW w:w="0" w:type="auto"/>
            <w:shd w:val="clear" w:color="auto" w:fill="auto"/>
            <w:vAlign w:val="center"/>
          </w:tcPr>
          <w:p w14:paraId="78376BCB" w14:textId="77777777" w:rsidR="001D61D2" w:rsidRDefault="001D61D2" w:rsidP="00390FF7">
            <w:pPr>
              <w:jc w:val="center"/>
              <w:rPr>
                <w:lang w:val="en-GB"/>
              </w:rPr>
            </w:pPr>
          </w:p>
        </w:tc>
        <w:tc>
          <w:tcPr>
            <w:tcW w:w="0" w:type="auto"/>
            <w:shd w:val="clear" w:color="auto" w:fill="auto"/>
            <w:vAlign w:val="center"/>
          </w:tcPr>
          <w:p w14:paraId="012F3719" w14:textId="77777777" w:rsidR="001D61D2" w:rsidRDefault="001D61D2" w:rsidP="00390FF7">
            <w:pPr>
              <w:rPr>
                <w:lang w:val="en-GB"/>
              </w:rPr>
            </w:pPr>
            <w:r>
              <w:rPr>
                <w:lang w:val="en-GB"/>
              </w:rPr>
              <w:t>Oracle HTTP Server install</w:t>
            </w:r>
          </w:p>
        </w:tc>
        <w:tc>
          <w:tcPr>
            <w:tcW w:w="0" w:type="auto"/>
            <w:shd w:val="clear" w:color="auto" w:fill="auto"/>
            <w:vAlign w:val="center"/>
          </w:tcPr>
          <w:p w14:paraId="0B616060" w14:textId="77777777" w:rsidR="001D61D2" w:rsidRDefault="001D61D2" w:rsidP="00390FF7">
            <w:pPr>
              <w:jc w:val="center"/>
              <w:rPr>
                <w:lang w:val="en-GB"/>
              </w:rPr>
            </w:pPr>
            <w:r>
              <w:rPr>
                <w:lang w:val="en-GB"/>
              </w:rPr>
              <w:t>2x1.5GB</w:t>
            </w:r>
          </w:p>
        </w:tc>
      </w:tr>
      <w:tr w:rsidR="001D61D2" w:rsidRPr="00140956" w14:paraId="62F907FB" w14:textId="77777777" w:rsidTr="00390FF7">
        <w:tc>
          <w:tcPr>
            <w:tcW w:w="0" w:type="auto"/>
            <w:shd w:val="clear" w:color="auto" w:fill="auto"/>
            <w:vAlign w:val="center"/>
          </w:tcPr>
          <w:p w14:paraId="6B7E63E5" w14:textId="77777777" w:rsidR="001D61D2" w:rsidRDefault="001D61D2" w:rsidP="00EE1AD4">
            <w:pPr>
              <w:jc w:val="center"/>
              <w:rPr>
                <w:lang w:val="en-GB"/>
              </w:rPr>
            </w:pPr>
          </w:p>
        </w:tc>
        <w:tc>
          <w:tcPr>
            <w:tcW w:w="0" w:type="auto"/>
            <w:shd w:val="clear" w:color="auto" w:fill="auto"/>
            <w:vAlign w:val="center"/>
          </w:tcPr>
          <w:p w14:paraId="6ACB2FDA" w14:textId="77777777" w:rsidR="001D61D2" w:rsidRDefault="001D61D2" w:rsidP="00390FF7">
            <w:pPr>
              <w:jc w:val="center"/>
              <w:rPr>
                <w:lang w:val="en-GB"/>
              </w:rPr>
            </w:pPr>
          </w:p>
        </w:tc>
        <w:tc>
          <w:tcPr>
            <w:tcW w:w="0" w:type="auto"/>
            <w:shd w:val="clear" w:color="auto" w:fill="auto"/>
            <w:vAlign w:val="center"/>
          </w:tcPr>
          <w:p w14:paraId="0FF7B6C2" w14:textId="77777777" w:rsidR="001D61D2" w:rsidRDefault="001D61D2" w:rsidP="00390FF7">
            <w:pPr>
              <w:rPr>
                <w:lang w:val="en-GB"/>
              </w:rPr>
            </w:pPr>
            <w:r>
              <w:rPr>
                <w:lang w:val="en-GB"/>
              </w:rPr>
              <w:t>Web Server data files</w:t>
            </w:r>
          </w:p>
        </w:tc>
        <w:tc>
          <w:tcPr>
            <w:tcW w:w="0" w:type="auto"/>
            <w:shd w:val="clear" w:color="auto" w:fill="auto"/>
            <w:vAlign w:val="center"/>
          </w:tcPr>
          <w:p w14:paraId="2D2AEDFF" w14:textId="77777777" w:rsidR="001D61D2" w:rsidRDefault="001D61D2" w:rsidP="00390FF7">
            <w:pPr>
              <w:jc w:val="center"/>
              <w:rPr>
                <w:lang w:val="en-GB"/>
              </w:rPr>
            </w:pPr>
            <w:r>
              <w:rPr>
                <w:lang w:val="en-GB"/>
              </w:rPr>
              <w:t>2x1GB</w:t>
            </w:r>
          </w:p>
        </w:tc>
      </w:tr>
      <w:tr w:rsidR="001D61D2" w:rsidRPr="00140956" w14:paraId="38DA1FC6" w14:textId="77777777" w:rsidTr="00390FF7">
        <w:tc>
          <w:tcPr>
            <w:tcW w:w="0" w:type="auto"/>
            <w:shd w:val="clear" w:color="auto" w:fill="auto"/>
            <w:vAlign w:val="center"/>
          </w:tcPr>
          <w:p w14:paraId="06B418CE" w14:textId="77777777" w:rsidR="001D61D2" w:rsidRDefault="001D61D2" w:rsidP="00EE1AD4">
            <w:pPr>
              <w:jc w:val="center"/>
              <w:rPr>
                <w:lang w:val="en-GB"/>
              </w:rPr>
            </w:pPr>
          </w:p>
        </w:tc>
        <w:tc>
          <w:tcPr>
            <w:tcW w:w="0" w:type="auto"/>
            <w:shd w:val="clear" w:color="auto" w:fill="auto"/>
            <w:vAlign w:val="center"/>
          </w:tcPr>
          <w:p w14:paraId="46284A89" w14:textId="77777777" w:rsidR="001D61D2" w:rsidRDefault="001D61D2" w:rsidP="00390FF7">
            <w:pPr>
              <w:jc w:val="center"/>
              <w:rPr>
                <w:lang w:val="en-GB"/>
              </w:rPr>
            </w:pPr>
          </w:p>
        </w:tc>
        <w:tc>
          <w:tcPr>
            <w:tcW w:w="0" w:type="auto"/>
            <w:shd w:val="clear" w:color="auto" w:fill="auto"/>
            <w:vAlign w:val="center"/>
          </w:tcPr>
          <w:p w14:paraId="12C05059" w14:textId="77777777" w:rsidR="001D61D2" w:rsidRDefault="001D61D2" w:rsidP="00390FF7">
            <w:pPr>
              <w:rPr>
                <w:lang w:val="en-GB"/>
              </w:rPr>
            </w:pPr>
            <w:r>
              <w:rPr>
                <w:lang w:val="en-GB"/>
              </w:rPr>
              <w:t>GSW CN database storage</w:t>
            </w:r>
          </w:p>
        </w:tc>
        <w:tc>
          <w:tcPr>
            <w:tcW w:w="0" w:type="auto"/>
            <w:shd w:val="clear" w:color="auto" w:fill="auto"/>
            <w:vAlign w:val="center"/>
          </w:tcPr>
          <w:p w14:paraId="76D7335B" w14:textId="77777777" w:rsidR="001D61D2" w:rsidRDefault="001D61D2" w:rsidP="00390FF7">
            <w:pPr>
              <w:jc w:val="center"/>
              <w:rPr>
                <w:lang w:val="en-GB"/>
              </w:rPr>
            </w:pPr>
            <w:r>
              <w:rPr>
                <w:lang w:val="en-GB"/>
              </w:rPr>
              <w:t>223GB</w:t>
            </w:r>
          </w:p>
        </w:tc>
      </w:tr>
      <w:tr w:rsidR="001D61D2" w:rsidRPr="00140956" w14:paraId="619C897F" w14:textId="77777777" w:rsidTr="00390FF7">
        <w:tc>
          <w:tcPr>
            <w:tcW w:w="0" w:type="auto"/>
            <w:shd w:val="clear" w:color="auto" w:fill="auto"/>
            <w:vAlign w:val="center"/>
          </w:tcPr>
          <w:p w14:paraId="2301B032" w14:textId="77777777" w:rsidR="001D61D2" w:rsidRDefault="001D61D2" w:rsidP="00EE1AD4">
            <w:pPr>
              <w:jc w:val="center"/>
              <w:rPr>
                <w:lang w:val="en-GB"/>
              </w:rPr>
            </w:pPr>
          </w:p>
        </w:tc>
        <w:tc>
          <w:tcPr>
            <w:tcW w:w="0" w:type="auto"/>
            <w:shd w:val="clear" w:color="auto" w:fill="auto"/>
            <w:vAlign w:val="center"/>
          </w:tcPr>
          <w:p w14:paraId="12D129A9" w14:textId="77777777" w:rsidR="001D61D2" w:rsidRDefault="001D61D2" w:rsidP="00390FF7">
            <w:pPr>
              <w:jc w:val="center"/>
              <w:rPr>
                <w:lang w:val="en-GB"/>
              </w:rPr>
            </w:pPr>
          </w:p>
        </w:tc>
        <w:tc>
          <w:tcPr>
            <w:tcW w:w="0" w:type="auto"/>
            <w:shd w:val="clear" w:color="auto" w:fill="auto"/>
            <w:vAlign w:val="center"/>
          </w:tcPr>
          <w:p w14:paraId="7D37F469" w14:textId="77777777" w:rsidR="001D61D2" w:rsidRDefault="001D61D2" w:rsidP="00390FF7">
            <w:pPr>
              <w:rPr>
                <w:lang w:val="en-GB"/>
              </w:rPr>
            </w:pPr>
            <w:r>
              <w:rPr>
                <w:lang w:val="en-GB"/>
              </w:rPr>
              <w:t>GSW application install</w:t>
            </w:r>
          </w:p>
        </w:tc>
        <w:tc>
          <w:tcPr>
            <w:tcW w:w="0" w:type="auto"/>
            <w:shd w:val="clear" w:color="auto" w:fill="auto"/>
            <w:vAlign w:val="center"/>
          </w:tcPr>
          <w:p w14:paraId="66A84CF0" w14:textId="77777777" w:rsidR="001D61D2" w:rsidRDefault="001D61D2" w:rsidP="00390FF7">
            <w:pPr>
              <w:jc w:val="center"/>
              <w:rPr>
                <w:lang w:val="en-GB"/>
              </w:rPr>
            </w:pPr>
            <w:r>
              <w:rPr>
                <w:lang w:val="en-GB"/>
              </w:rPr>
              <w:t>16GB</w:t>
            </w:r>
          </w:p>
        </w:tc>
      </w:tr>
    </w:tbl>
    <w:p w14:paraId="4D53C612" w14:textId="77777777" w:rsidR="000F5840" w:rsidRPr="00140956" w:rsidRDefault="000F5840" w:rsidP="00BB669C">
      <w:pPr>
        <w:rPr>
          <w:lang w:val="en-GB"/>
        </w:rPr>
      </w:pPr>
    </w:p>
    <w:p w14:paraId="21E280D3" w14:textId="77777777" w:rsidR="000F5840" w:rsidRDefault="000F5840" w:rsidP="00BB669C">
      <w:pPr>
        <w:rPr>
          <w:lang w:val="en-GB"/>
        </w:rPr>
      </w:pPr>
      <w:r w:rsidRPr="00140956">
        <w:rPr>
          <w:lang w:val="en-GB"/>
        </w:rPr>
        <w:t>These sizes may be revisited during the detailed design phase.</w:t>
      </w:r>
    </w:p>
    <w:p w14:paraId="0974E1CB" w14:textId="77777777" w:rsidR="00EB571B" w:rsidRDefault="00EB571B" w:rsidP="00BB669C">
      <w:pPr>
        <w:rPr>
          <w:lang w:val="en-GB"/>
        </w:rPr>
      </w:pPr>
    </w:p>
    <w:p w14:paraId="6406D2A1" w14:textId="77777777" w:rsidR="000F5840" w:rsidRPr="00140956" w:rsidRDefault="000F5840">
      <w:pPr>
        <w:pStyle w:val="Heading2"/>
        <w:tabs>
          <w:tab w:val="num" w:pos="1080"/>
        </w:tabs>
        <w:rPr>
          <w:lang w:val="en-GB"/>
        </w:rPr>
      </w:pPr>
      <w:bookmarkStart w:id="379" w:name="_Toc535997056"/>
      <w:bookmarkStart w:id="380" w:name="_Toc294083319"/>
      <w:bookmarkStart w:id="381" w:name="_Toc302124647"/>
      <w:bookmarkStart w:id="382" w:name="_Toc365448914"/>
      <w:r w:rsidRPr="00140956">
        <w:rPr>
          <w:lang w:val="en-GB"/>
        </w:rPr>
        <w:t>High Availability and Scalability</w:t>
      </w:r>
      <w:bookmarkEnd w:id="379"/>
      <w:bookmarkEnd w:id="380"/>
      <w:bookmarkEnd w:id="381"/>
      <w:bookmarkEnd w:id="382"/>
    </w:p>
    <w:p w14:paraId="74CB58EE" w14:textId="77777777" w:rsidR="000F5840" w:rsidRPr="00140956" w:rsidRDefault="000F5840" w:rsidP="0010086A">
      <w:pPr>
        <w:pStyle w:val="Info"/>
      </w:pPr>
      <w:r w:rsidRPr="00140956">
        <w:t>[Explain the clustering, fault-tolerant and redundancy mechanisms used to achieve the availability and scalability needs of the system.  Include, for example, how operating system clustering, J2EE Application Server clustering, CORBA clustering, and/or RDBMS parallelism is being leveraged.  Discuss the strategy for redundant infrastructure services (e.g., Naming Server, Security Server, etc.)</w:t>
      </w:r>
    </w:p>
    <w:p w14:paraId="381F98A0" w14:textId="77777777" w:rsidR="000F5840" w:rsidRDefault="000F5840" w:rsidP="0010086A">
      <w:pPr>
        <w:pStyle w:val="Info"/>
      </w:pPr>
      <w:r w:rsidRPr="00140956">
        <w:t xml:space="preserve">List any state-full sessions (e.g., session beans) and discuss the need for their state-fullness.  Include </w:t>
      </w:r>
      <w:proofErr w:type="spellStart"/>
      <w:r w:rsidRPr="00140956">
        <w:t>trade offs</w:t>
      </w:r>
      <w:proofErr w:type="spellEnd"/>
      <w:r w:rsidRPr="00140956">
        <w:t xml:space="preserve"> with performance and scalability.]</w:t>
      </w:r>
    </w:p>
    <w:p w14:paraId="2F2EF6D6" w14:textId="77777777" w:rsidR="00890B7B" w:rsidRDefault="00890B7B" w:rsidP="00890B7B">
      <w:pPr>
        <w:rPr>
          <w:lang w:val="en-GB"/>
        </w:rPr>
      </w:pPr>
    </w:p>
    <w:p w14:paraId="37C038DF" w14:textId="77777777" w:rsidR="008268E4" w:rsidRPr="008268E4" w:rsidRDefault="008268E4" w:rsidP="00890B7B">
      <w:pPr>
        <w:rPr>
          <w:b/>
          <w:u w:val="single"/>
          <w:lang w:val="en-GB"/>
        </w:rPr>
      </w:pPr>
      <w:r w:rsidRPr="008268E4">
        <w:rPr>
          <w:b/>
          <w:u w:val="single"/>
          <w:lang w:val="en-GB"/>
        </w:rPr>
        <w:t>Virtual</w:t>
      </w:r>
    </w:p>
    <w:p w14:paraId="6452A7A3" w14:textId="77777777" w:rsidR="008268E4" w:rsidRDefault="008268E4" w:rsidP="00890B7B">
      <w:pPr>
        <w:rPr>
          <w:lang w:val="en-GB"/>
        </w:rPr>
      </w:pPr>
    </w:p>
    <w:p w14:paraId="51F6163E" w14:textId="77777777" w:rsidR="00890B7B" w:rsidRDefault="00890B7B" w:rsidP="00890B7B">
      <w:pPr>
        <w:rPr>
          <w:lang w:val="en-GB"/>
        </w:rPr>
      </w:pPr>
      <w:r>
        <w:rPr>
          <w:lang w:val="en-GB"/>
        </w:rPr>
        <w:t xml:space="preserve">High availability is provided by the inherent architecture of the VMware hosting cluster spread across the HP Blade servers. VMware </w:t>
      </w:r>
      <w:proofErr w:type="spellStart"/>
      <w:r>
        <w:rPr>
          <w:lang w:val="en-GB"/>
        </w:rPr>
        <w:t>vMotion</w:t>
      </w:r>
      <w:proofErr w:type="spellEnd"/>
      <w:r>
        <w:rPr>
          <w:lang w:val="en-GB"/>
        </w:rPr>
        <w:t xml:space="preserve"> handles the automatic localised failover of virtual machines within a cluster, should a physical Blade server fail in any way. The production hosting utilises 5 active Blade servers in the UK with 2 standby Blade servers to cover for maintenance or failure. Even at 5 active Blades the solution is architected at </w:t>
      </w:r>
      <w:r w:rsidR="00636878">
        <w:rPr>
          <w:lang w:val="en-GB"/>
        </w:rPr>
        <w:t>80% utilisation with some allowance for growth. The above servers host VMs for both GSW and SRS.</w:t>
      </w:r>
    </w:p>
    <w:p w14:paraId="68C0364B" w14:textId="77777777" w:rsidR="00636878" w:rsidRDefault="00636878" w:rsidP="00890B7B">
      <w:pPr>
        <w:rPr>
          <w:lang w:val="en-GB"/>
        </w:rPr>
      </w:pPr>
    </w:p>
    <w:p w14:paraId="30EFB90F" w14:textId="77777777" w:rsidR="00636878" w:rsidRDefault="00636878" w:rsidP="00890B7B">
      <w:pPr>
        <w:rPr>
          <w:lang w:val="en-GB"/>
        </w:rPr>
      </w:pPr>
      <w:r>
        <w:rPr>
          <w:lang w:val="en-GB"/>
        </w:rPr>
        <w:t>For China, a similar architecture is used but on a smaller scale. Only 2 physical Blade servers are required to support production; 1 active and 1 local failover. These two Blade servers run only GSW virtual servers.</w:t>
      </w:r>
    </w:p>
    <w:p w14:paraId="779B37CF" w14:textId="77777777" w:rsidR="00452813" w:rsidRDefault="00452813" w:rsidP="00890B7B">
      <w:pPr>
        <w:rPr>
          <w:lang w:val="en-GB"/>
        </w:rPr>
      </w:pPr>
    </w:p>
    <w:p w14:paraId="18B8E55B" w14:textId="77777777" w:rsidR="008268E4" w:rsidRDefault="00452813" w:rsidP="00890B7B">
      <w:pPr>
        <w:rPr>
          <w:lang w:val="en-GB"/>
        </w:rPr>
      </w:pPr>
      <w:r>
        <w:rPr>
          <w:lang w:val="en-GB"/>
        </w:rPr>
        <w:t>The nature of the HP Blade system and the use of VMware provides for a highly flexible, scalable solution. Individual virtual machines that may require additional compute resources (</w:t>
      </w:r>
      <w:proofErr w:type="spellStart"/>
      <w:r>
        <w:rPr>
          <w:lang w:val="en-GB"/>
        </w:rPr>
        <w:t>vCPUs</w:t>
      </w:r>
      <w:proofErr w:type="spellEnd"/>
      <w:r>
        <w:rPr>
          <w:lang w:val="en-GB"/>
        </w:rPr>
        <w:t xml:space="preserve">, </w:t>
      </w:r>
      <w:r>
        <w:rPr>
          <w:lang w:val="en-GB"/>
        </w:rPr>
        <w:lastRenderedPageBreak/>
        <w:t>memory) can simply have their allocation increased within the VMware hypervisor. If the underlying physical environment starts to reach its resource limits, then additional Blade servers can be inserted into the c7000 enclosures and added into the VMware cluster – the virtual machines running within that cluster can then leverage the additional resources. Using this approach, the environment is fully scalable for the foreseeable future.</w:t>
      </w:r>
    </w:p>
    <w:p w14:paraId="08438FEE" w14:textId="77777777" w:rsidR="008268E4" w:rsidRDefault="008268E4" w:rsidP="00890B7B">
      <w:pPr>
        <w:rPr>
          <w:b/>
          <w:u w:val="single"/>
          <w:lang w:val="en-GB"/>
        </w:rPr>
      </w:pPr>
    </w:p>
    <w:p w14:paraId="22F555F5" w14:textId="77777777" w:rsidR="008268E4" w:rsidRDefault="008268E4" w:rsidP="00890B7B">
      <w:pPr>
        <w:rPr>
          <w:b/>
          <w:u w:val="single"/>
          <w:lang w:val="en-GB"/>
        </w:rPr>
      </w:pPr>
      <w:r>
        <w:rPr>
          <w:b/>
          <w:u w:val="single"/>
          <w:lang w:val="en-GB"/>
        </w:rPr>
        <w:t>Physical (Database)</w:t>
      </w:r>
    </w:p>
    <w:p w14:paraId="38EF7032" w14:textId="77777777" w:rsidR="008268E4" w:rsidRDefault="008268E4" w:rsidP="00890B7B">
      <w:pPr>
        <w:rPr>
          <w:lang w:val="en-GB"/>
        </w:rPr>
      </w:pPr>
      <w:r w:rsidRPr="008268E4">
        <w:rPr>
          <w:lang w:val="en-GB"/>
        </w:rPr>
        <w:t>The</w:t>
      </w:r>
      <w:r>
        <w:rPr>
          <w:lang w:val="en-GB"/>
        </w:rPr>
        <w:t xml:space="preserve"> physical database servers consist of a pair of HP Blade servers within a c7000 enclosure, but these Blades are not included within the VMware cluster – they each host a single physical operating system within which Oracle runs within an HP </w:t>
      </w:r>
      <w:proofErr w:type="spellStart"/>
      <w:r>
        <w:rPr>
          <w:lang w:val="en-GB"/>
        </w:rPr>
        <w:t>ServiceGuard</w:t>
      </w:r>
      <w:proofErr w:type="spellEnd"/>
      <w:r>
        <w:rPr>
          <w:lang w:val="en-GB"/>
        </w:rPr>
        <w:t xml:space="preserve"> cluster. In order to provide resilient, two HP Blade server cards are to be installed in the enclosure, the second providing a local failover destination for the database packages should the primary server card fail.</w:t>
      </w:r>
    </w:p>
    <w:p w14:paraId="54AFFFFC" w14:textId="77777777" w:rsidR="008268E4" w:rsidRDefault="008268E4" w:rsidP="00890B7B">
      <w:pPr>
        <w:rPr>
          <w:lang w:val="en-GB"/>
        </w:rPr>
      </w:pPr>
    </w:p>
    <w:p w14:paraId="7EFC4DDF" w14:textId="77777777" w:rsidR="008268E4" w:rsidRPr="008268E4" w:rsidRDefault="008268E4" w:rsidP="00890B7B">
      <w:pPr>
        <w:rPr>
          <w:lang w:val="en-GB"/>
        </w:rPr>
      </w:pPr>
      <w:r>
        <w:rPr>
          <w:lang w:val="en-GB"/>
        </w:rPr>
        <w:t>No virtual scaling will be achievable with this physical hosting, short of replacing the Blade cards with higher specification modules with additional CPU and memory as needed.</w:t>
      </w:r>
    </w:p>
    <w:p w14:paraId="3044505C" w14:textId="77777777" w:rsidR="000F5840" w:rsidRPr="00140956" w:rsidRDefault="000F5840" w:rsidP="00BB669C">
      <w:pPr>
        <w:rPr>
          <w:lang w:val="en-GB"/>
        </w:rPr>
      </w:pPr>
    </w:p>
    <w:p w14:paraId="47CBA613" w14:textId="77777777" w:rsidR="000F5840" w:rsidRPr="00140956" w:rsidRDefault="000F5840" w:rsidP="00BB669C">
      <w:pPr>
        <w:rPr>
          <w:lang w:val="en-GB"/>
        </w:rPr>
      </w:pPr>
    </w:p>
    <w:p w14:paraId="6AAEF9C5" w14:textId="77777777" w:rsidR="000F5840" w:rsidRPr="00140956" w:rsidRDefault="000F5840" w:rsidP="00BB669C">
      <w:pPr>
        <w:rPr>
          <w:lang w:val="en-GB"/>
        </w:rPr>
      </w:pPr>
      <w:r w:rsidRPr="00140956">
        <w:rPr>
          <w:b/>
          <w:u w:val="single"/>
          <w:lang w:val="en-GB"/>
        </w:rPr>
        <w:t>Disaster Recover / ADRP</w:t>
      </w:r>
    </w:p>
    <w:p w14:paraId="55B0F6B9" w14:textId="77777777" w:rsidR="000F5840" w:rsidRPr="00140956" w:rsidRDefault="000F5840" w:rsidP="00BB669C">
      <w:pPr>
        <w:rPr>
          <w:lang w:val="en-GB"/>
        </w:rPr>
      </w:pPr>
    </w:p>
    <w:p w14:paraId="00F5F03A" w14:textId="77777777" w:rsidR="00452813" w:rsidRDefault="00452813" w:rsidP="00452813">
      <w:pPr>
        <w:rPr>
          <w:lang w:val="en-GB"/>
        </w:rPr>
      </w:pPr>
      <w:r>
        <w:rPr>
          <w:lang w:val="en-GB"/>
        </w:rPr>
        <w:t>During a DR scenario, the production data centres are unavailable and the application fails over to a secondary DR site. For the UK, DR is provided by the Wynyard data centre.</w:t>
      </w:r>
      <w:r w:rsidR="00B8308E">
        <w:rPr>
          <w:lang w:val="en-GB"/>
        </w:rPr>
        <w:t xml:space="preserve"> </w:t>
      </w:r>
      <w:r>
        <w:rPr>
          <w:lang w:val="en-GB"/>
        </w:rPr>
        <w:t>For China, a second data centre within Shanghai provides DR capability (China Telecom).</w:t>
      </w:r>
    </w:p>
    <w:p w14:paraId="760D8C73" w14:textId="77777777" w:rsidR="00452813" w:rsidRDefault="00452813" w:rsidP="00452813">
      <w:pPr>
        <w:rPr>
          <w:lang w:val="en-GB"/>
        </w:rPr>
      </w:pPr>
    </w:p>
    <w:p w14:paraId="00D21E81" w14:textId="77777777" w:rsidR="00452813" w:rsidRDefault="00452813" w:rsidP="00BB669C">
      <w:pPr>
        <w:rPr>
          <w:lang w:val="en-GB"/>
        </w:rPr>
      </w:pPr>
      <w:r>
        <w:rPr>
          <w:lang w:val="en-GB"/>
        </w:rPr>
        <w:t>During normal operations, all SAN storage used by the application is mirrored between the production and DR sites. Should the primary site fail, the secondary site can take over production operations at reduced capacity. Since the physical DR servers are also used as the pre-production environment, any pre-production virtual servers upon them are shut down in order to relinquish resources. Unlike a local failover, the initiation of this remote failover process is manual. Full details of the DR process are covered within the ADRP document (Active Disaster Recovery Plan).</w:t>
      </w:r>
    </w:p>
    <w:p w14:paraId="17E8EA25" w14:textId="77777777" w:rsidR="00BD5FDA" w:rsidRPr="00140956" w:rsidRDefault="00BD5FDA" w:rsidP="00BB669C">
      <w:pPr>
        <w:rPr>
          <w:lang w:val="en-GB"/>
        </w:rPr>
      </w:pPr>
    </w:p>
    <w:p w14:paraId="5D6B5885" w14:textId="77777777" w:rsidR="00BD5FDA" w:rsidRPr="00140956" w:rsidRDefault="00BD5FDA" w:rsidP="00BB669C">
      <w:pPr>
        <w:rPr>
          <w:b/>
          <w:u w:val="single"/>
          <w:lang w:val="en-GB"/>
        </w:rPr>
      </w:pPr>
      <w:r w:rsidRPr="00140956">
        <w:rPr>
          <w:b/>
          <w:u w:val="single"/>
          <w:lang w:val="en-GB"/>
        </w:rPr>
        <w:t>China DR</w:t>
      </w:r>
    </w:p>
    <w:p w14:paraId="7A2FCBCE" w14:textId="77777777" w:rsidR="00BD5FDA" w:rsidRPr="00140956" w:rsidRDefault="00BD5FDA" w:rsidP="00BB669C">
      <w:pPr>
        <w:rPr>
          <w:lang w:val="en-GB"/>
        </w:rPr>
      </w:pPr>
    </w:p>
    <w:p w14:paraId="16AA8C22" w14:textId="77777777" w:rsidR="00751818" w:rsidRPr="00140956" w:rsidRDefault="009E14F8" w:rsidP="00BB669C">
      <w:pPr>
        <w:rPr>
          <w:lang w:val="en-GB"/>
        </w:rPr>
      </w:pPr>
      <w:r w:rsidRPr="002D63A3">
        <w:rPr>
          <w:lang w:val="en-GB"/>
        </w:rPr>
        <w:t xml:space="preserve">The China environment disaster recovery process is similar to that adopted for the other regions.  Production database packages </w:t>
      </w:r>
      <w:r w:rsidR="00B8308E">
        <w:rPr>
          <w:lang w:val="en-GB"/>
        </w:rPr>
        <w:t xml:space="preserve">and application VMs </w:t>
      </w:r>
      <w:r w:rsidRPr="002D63A3">
        <w:rPr>
          <w:lang w:val="en-GB"/>
        </w:rPr>
        <w:t>are failed over from the Shanghai site to the China telecom site and brought up on the machines that usually run pre-production.</w:t>
      </w:r>
      <w:r w:rsidR="00751818" w:rsidRPr="002D63A3">
        <w:rPr>
          <w:lang w:val="en-GB"/>
        </w:rPr>
        <w:t xml:space="preserve">  Lastly an alternative DR web tier is started on the webservers usually used for pre-production.</w:t>
      </w:r>
    </w:p>
    <w:p w14:paraId="27CEB637" w14:textId="77777777" w:rsidR="00BD5FDA" w:rsidRPr="00140956" w:rsidRDefault="00751818" w:rsidP="00BB669C">
      <w:pPr>
        <w:rPr>
          <w:lang w:val="en-GB"/>
        </w:rPr>
      </w:pPr>
      <w:r w:rsidRPr="00140956">
        <w:rPr>
          <w:lang w:val="en-GB"/>
        </w:rPr>
        <w:t xml:space="preserve"> </w:t>
      </w:r>
    </w:p>
    <w:p w14:paraId="403128DB" w14:textId="77777777" w:rsidR="000F5840" w:rsidRPr="00140956" w:rsidRDefault="000F5840">
      <w:pPr>
        <w:pStyle w:val="Heading2"/>
        <w:tabs>
          <w:tab w:val="num" w:pos="1080"/>
        </w:tabs>
        <w:rPr>
          <w:lang w:val="en-GB"/>
        </w:rPr>
      </w:pPr>
      <w:bookmarkStart w:id="383" w:name="_Toc302124648"/>
      <w:bookmarkStart w:id="384" w:name="_Toc303845781"/>
      <w:bookmarkStart w:id="385" w:name="_Toc303845887"/>
      <w:bookmarkStart w:id="386" w:name="_Toc302124649"/>
      <w:bookmarkStart w:id="387" w:name="_Toc303845782"/>
      <w:bookmarkStart w:id="388" w:name="_Toc303845888"/>
      <w:bookmarkStart w:id="389" w:name="_Toc302124650"/>
      <w:bookmarkStart w:id="390" w:name="_Toc303845783"/>
      <w:bookmarkStart w:id="391" w:name="_Toc303845889"/>
      <w:bookmarkStart w:id="392" w:name="_Toc302124651"/>
      <w:bookmarkStart w:id="393" w:name="_Toc303845784"/>
      <w:bookmarkStart w:id="394" w:name="_Toc303845890"/>
      <w:bookmarkStart w:id="395" w:name="_Toc535997057"/>
      <w:bookmarkStart w:id="396" w:name="_Toc294083320"/>
      <w:bookmarkStart w:id="397" w:name="_Toc302124652"/>
      <w:bookmarkStart w:id="398" w:name="_Toc365448915"/>
      <w:bookmarkEnd w:id="383"/>
      <w:bookmarkEnd w:id="384"/>
      <w:bookmarkEnd w:id="385"/>
      <w:bookmarkEnd w:id="386"/>
      <w:bookmarkEnd w:id="387"/>
      <w:bookmarkEnd w:id="388"/>
      <w:bookmarkEnd w:id="389"/>
      <w:bookmarkEnd w:id="390"/>
      <w:bookmarkEnd w:id="391"/>
      <w:bookmarkEnd w:id="392"/>
      <w:bookmarkEnd w:id="393"/>
      <w:bookmarkEnd w:id="394"/>
      <w:r w:rsidRPr="00140956">
        <w:rPr>
          <w:lang w:val="en-GB"/>
        </w:rPr>
        <w:t>Caching, Pooling and Replication</w:t>
      </w:r>
      <w:bookmarkEnd w:id="395"/>
      <w:bookmarkEnd w:id="396"/>
      <w:bookmarkEnd w:id="397"/>
      <w:bookmarkEnd w:id="398"/>
    </w:p>
    <w:p w14:paraId="38F94156" w14:textId="77777777" w:rsidR="000F5840" w:rsidRPr="00140956" w:rsidRDefault="000F5840" w:rsidP="0010086A">
      <w:pPr>
        <w:pStyle w:val="Info"/>
      </w:pPr>
      <w:r w:rsidRPr="00140956">
        <w:t>[Identify caching opportunities across the application architecture (e.g., web caching, persistence tool data access optimization, database caching, distributed caching in the cluster, etc.).  In addition, identify and define pooling opportunities in this system (e.g., network connection pooling, database connection pooling, component pooling). Discuss how these mechanisms impact the systems response time and throughput.]</w:t>
      </w:r>
    </w:p>
    <w:p w14:paraId="4D4C49AC" w14:textId="77777777" w:rsidR="000F5840" w:rsidRPr="00140956" w:rsidRDefault="000F5840" w:rsidP="00BB669C">
      <w:pPr>
        <w:rPr>
          <w:lang w:val="en-GB"/>
        </w:rPr>
      </w:pPr>
    </w:p>
    <w:p w14:paraId="02B325A1" w14:textId="77777777" w:rsidR="000F5840" w:rsidRPr="00140956" w:rsidRDefault="000F5840" w:rsidP="00BB669C">
      <w:pPr>
        <w:rPr>
          <w:lang w:val="en-GB"/>
        </w:rPr>
      </w:pPr>
      <w:r w:rsidRPr="00140956">
        <w:rPr>
          <w:lang w:val="en-GB"/>
        </w:rPr>
        <w:t xml:space="preserve">Thick-client </w:t>
      </w:r>
      <w:r w:rsidR="007B1BCE" w:rsidRPr="00140956">
        <w:rPr>
          <w:lang w:val="en-GB"/>
        </w:rPr>
        <w:t>Java</w:t>
      </w:r>
      <w:r w:rsidRPr="00140956">
        <w:rPr>
          <w:lang w:val="en-GB"/>
        </w:rPr>
        <w:t xml:space="preserve"> application </w:t>
      </w:r>
      <w:r w:rsidR="000812EA">
        <w:rPr>
          <w:lang w:val="en-GB"/>
        </w:rPr>
        <w:t>libraries</w:t>
      </w:r>
      <w:r w:rsidRPr="00140956">
        <w:rPr>
          <w:lang w:val="en-GB"/>
        </w:rPr>
        <w:t xml:space="preserve"> are cached locally at the client workstation level by Java Web</w:t>
      </w:r>
      <w:r w:rsidR="000812EA">
        <w:rPr>
          <w:lang w:val="en-GB"/>
        </w:rPr>
        <w:t xml:space="preserve"> </w:t>
      </w:r>
      <w:r w:rsidRPr="00140956">
        <w:rPr>
          <w:lang w:val="en-GB"/>
        </w:rPr>
        <w:t>Start. The download of the application, and subsequent patches/releases, are handled automatically by Java Web</w:t>
      </w:r>
      <w:r w:rsidR="000812EA">
        <w:rPr>
          <w:lang w:val="en-GB"/>
        </w:rPr>
        <w:t xml:space="preserve"> </w:t>
      </w:r>
      <w:r w:rsidRPr="00140956">
        <w:rPr>
          <w:lang w:val="en-GB"/>
        </w:rPr>
        <w:t>Start technologies.</w:t>
      </w:r>
    </w:p>
    <w:p w14:paraId="2DB7324F" w14:textId="77777777" w:rsidR="000F5840" w:rsidRPr="00140956" w:rsidRDefault="000F5840" w:rsidP="00BB669C">
      <w:pPr>
        <w:rPr>
          <w:lang w:val="en-GB"/>
        </w:rPr>
      </w:pPr>
    </w:p>
    <w:p w14:paraId="6811C99B" w14:textId="77777777" w:rsidR="000F5840" w:rsidRPr="00140956" w:rsidRDefault="000F5840" w:rsidP="00BB669C">
      <w:pPr>
        <w:rPr>
          <w:lang w:val="en-GB"/>
        </w:rPr>
      </w:pPr>
      <w:r w:rsidRPr="00140956">
        <w:rPr>
          <w:lang w:val="en-GB"/>
        </w:rPr>
        <w:t>The Wholesale Online web application is presented to end users via a standard web browser which may employ caching techniques to store content locally and reduce bandwidth consumption. However, since 99% of content is dynamic, caching opportunities are in this sense limited to content such as icons and images.</w:t>
      </w:r>
    </w:p>
    <w:p w14:paraId="0D70260A" w14:textId="77777777" w:rsidR="000F5840" w:rsidRPr="00140956" w:rsidRDefault="000F5840" w:rsidP="00BB669C">
      <w:pPr>
        <w:rPr>
          <w:lang w:val="en-GB"/>
        </w:rPr>
      </w:pPr>
    </w:p>
    <w:p w14:paraId="2270023C" w14:textId="77777777" w:rsidR="000F5840" w:rsidRPr="00140956" w:rsidRDefault="000F5840" w:rsidP="00BB669C">
      <w:pPr>
        <w:rPr>
          <w:lang w:val="en-GB"/>
        </w:rPr>
      </w:pPr>
      <w:r w:rsidRPr="00140956">
        <w:rPr>
          <w:lang w:val="en-GB"/>
        </w:rPr>
        <w:lastRenderedPageBreak/>
        <w:t>The JDBC connectivity between the application and database tiers employs standard JDBC connection pooling in order to make efficient use of connections to the database. This pooling is provided by the application server.</w:t>
      </w:r>
    </w:p>
    <w:p w14:paraId="3E127EE7" w14:textId="77777777" w:rsidR="000F5840" w:rsidRPr="00140956" w:rsidRDefault="000F5840">
      <w:pPr>
        <w:pStyle w:val="Heading2"/>
        <w:tabs>
          <w:tab w:val="num" w:pos="1080"/>
        </w:tabs>
        <w:rPr>
          <w:lang w:val="en-GB"/>
        </w:rPr>
      </w:pPr>
      <w:bookmarkStart w:id="399" w:name="_Toc302124653"/>
      <w:bookmarkStart w:id="400" w:name="_Toc303845786"/>
      <w:bookmarkStart w:id="401" w:name="_Toc303845892"/>
      <w:bookmarkStart w:id="402" w:name="_Toc302124654"/>
      <w:bookmarkStart w:id="403" w:name="_Toc303845787"/>
      <w:bookmarkStart w:id="404" w:name="_Toc303845893"/>
      <w:bookmarkStart w:id="405" w:name="_Toc535997058"/>
      <w:bookmarkStart w:id="406" w:name="_Toc294083321"/>
      <w:bookmarkStart w:id="407" w:name="_Toc302124655"/>
      <w:bookmarkStart w:id="408" w:name="_Toc365448916"/>
      <w:bookmarkEnd w:id="399"/>
      <w:bookmarkEnd w:id="400"/>
      <w:bookmarkEnd w:id="401"/>
      <w:bookmarkEnd w:id="402"/>
      <w:bookmarkEnd w:id="403"/>
      <w:bookmarkEnd w:id="404"/>
      <w:r w:rsidRPr="00140956">
        <w:rPr>
          <w:lang w:val="en-GB"/>
        </w:rPr>
        <w:t>Transaction Types and Their Management</w:t>
      </w:r>
      <w:bookmarkEnd w:id="405"/>
      <w:bookmarkEnd w:id="406"/>
      <w:bookmarkEnd w:id="407"/>
      <w:bookmarkEnd w:id="408"/>
    </w:p>
    <w:p w14:paraId="669B4C37" w14:textId="77777777" w:rsidR="000F5840" w:rsidRPr="00140956" w:rsidRDefault="000F5840" w:rsidP="0010086A">
      <w:pPr>
        <w:pStyle w:val="Info"/>
      </w:pPr>
      <w:r w:rsidRPr="00140956">
        <w:t>[Discuss transactional scope for selected resource managers (local vs. distributed), transaction demarcation (container, bean or client managed), isolation levels and drivers/adapters, and their impact on overall performance of the system.]</w:t>
      </w:r>
    </w:p>
    <w:p w14:paraId="6EC7D430" w14:textId="77777777" w:rsidR="000F5840" w:rsidRPr="00140956" w:rsidRDefault="000F5840" w:rsidP="00BB669C">
      <w:pPr>
        <w:rPr>
          <w:lang w:val="en-GB"/>
        </w:rPr>
      </w:pPr>
    </w:p>
    <w:p w14:paraId="03241919" w14:textId="77777777" w:rsidR="000F5840" w:rsidRPr="00140956" w:rsidRDefault="000F5840" w:rsidP="00BB669C">
      <w:pPr>
        <w:rPr>
          <w:lang w:val="en-GB"/>
        </w:rPr>
      </w:pPr>
      <w:r w:rsidRPr="00140956">
        <w:rPr>
          <w:lang w:val="en-GB"/>
        </w:rPr>
        <w:t>Transaction management is coded within the application and also managed at the JDBC level. The migration does not change or impact the way transactional management is employed and is therefore considered outside of the scope of this design.</w:t>
      </w:r>
    </w:p>
    <w:p w14:paraId="1AE377AD" w14:textId="77777777" w:rsidR="000F5840" w:rsidRPr="00140956" w:rsidRDefault="000F5840">
      <w:pPr>
        <w:pStyle w:val="Heading2"/>
        <w:tabs>
          <w:tab w:val="num" w:pos="1080"/>
        </w:tabs>
        <w:rPr>
          <w:lang w:val="en-GB"/>
        </w:rPr>
      </w:pPr>
      <w:bookmarkStart w:id="409" w:name="_Toc302124656"/>
      <w:bookmarkStart w:id="410" w:name="_Toc303845789"/>
      <w:bookmarkStart w:id="411" w:name="_Toc303845895"/>
      <w:bookmarkStart w:id="412" w:name="_Toc302124657"/>
      <w:bookmarkStart w:id="413" w:name="_Toc303845790"/>
      <w:bookmarkStart w:id="414" w:name="_Toc303845896"/>
      <w:bookmarkStart w:id="415" w:name="_Toc294083322"/>
      <w:bookmarkStart w:id="416" w:name="_Toc302124658"/>
      <w:bookmarkStart w:id="417" w:name="_Toc365448917"/>
      <w:bookmarkEnd w:id="409"/>
      <w:bookmarkEnd w:id="410"/>
      <w:bookmarkEnd w:id="411"/>
      <w:bookmarkEnd w:id="412"/>
      <w:bookmarkEnd w:id="413"/>
      <w:bookmarkEnd w:id="414"/>
      <w:r w:rsidRPr="00140956">
        <w:rPr>
          <w:lang w:val="en-GB"/>
        </w:rPr>
        <w:t>Response Time</w:t>
      </w:r>
      <w:bookmarkEnd w:id="415"/>
      <w:bookmarkEnd w:id="416"/>
      <w:bookmarkEnd w:id="417"/>
    </w:p>
    <w:p w14:paraId="2372E60B" w14:textId="77777777" w:rsidR="000F5840" w:rsidRPr="00140956" w:rsidRDefault="000F5840" w:rsidP="0010086A">
      <w:pPr>
        <w:pStyle w:val="Info"/>
      </w:pPr>
      <w:r w:rsidRPr="00140956">
        <w:t>[Discuss the strategy to meet technical requirements for end-to-end application response time.]</w:t>
      </w:r>
    </w:p>
    <w:p w14:paraId="09EFF556" w14:textId="77777777" w:rsidR="000F5840" w:rsidRPr="00140956" w:rsidRDefault="000F5840" w:rsidP="00BB669C">
      <w:pPr>
        <w:rPr>
          <w:lang w:val="en-GB"/>
        </w:rPr>
      </w:pPr>
    </w:p>
    <w:p w14:paraId="55A3A6B4" w14:textId="77777777" w:rsidR="000F5840" w:rsidRPr="00140956" w:rsidRDefault="000F5840" w:rsidP="00754D05">
      <w:pPr>
        <w:rPr>
          <w:lang w:val="en-GB"/>
        </w:rPr>
      </w:pPr>
      <w:r w:rsidRPr="00140956">
        <w:rPr>
          <w:lang w:val="en-GB"/>
        </w:rPr>
        <w:t xml:space="preserve">For major releases, application response times will be </w:t>
      </w:r>
      <w:proofErr w:type="spellStart"/>
      <w:r w:rsidRPr="00140956">
        <w:rPr>
          <w:lang w:val="en-GB"/>
        </w:rPr>
        <w:t>baselined</w:t>
      </w:r>
      <w:proofErr w:type="spellEnd"/>
      <w:r w:rsidRPr="00140956">
        <w:rPr>
          <w:lang w:val="en-GB"/>
        </w:rPr>
        <w:t xml:space="preserve"> prior to the implementation, and then compared as part of performance and load testing to ensure that performance remains as-is (or improves) in a like-for-like configuration (UAT/Pre-Product</w:t>
      </w:r>
      <w:r w:rsidR="001539F0" w:rsidRPr="00140956">
        <w:rPr>
          <w:lang w:val="en-GB"/>
        </w:rPr>
        <w:t xml:space="preserve">ion). </w:t>
      </w:r>
    </w:p>
    <w:p w14:paraId="023F25A8" w14:textId="77777777" w:rsidR="000F5840" w:rsidRPr="00140956" w:rsidRDefault="000F5840" w:rsidP="00BB669C">
      <w:pPr>
        <w:rPr>
          <w:lang w:val="en-GB"/>
        </w:rPr>
      </w:pPr>
    </w:p>
    <w:p w14:paraId="4B943E7A" w14:textId="77777777" w:rsidR="000F5840" w:rsidRPr="00140956" w:rsidRDefault="00754D05" w:rsidP="00BB669C">
      <w:pPr>
        <w:rPr>
          <w:lang w:val="en-GB"/>
        </w:rPr>
      </w:pPr>
      <w:r>
        <w:rPr>
          <w:lang w:val="en-GB"/>
        </w:rPr>
        <w:t>T</w:t>
      </w:r>
      <w:r w:rsidR="000F5840" w:rsidRPr="00140956">
        <w:rPr>
          <w:lang w:val="en-GB"/>
        </w:rPr>
        <w:t>he document generation and file transfer processes are not considered suitably ‘real-time’ to warrant concern over response times.</w:t>
      </w:r>
    </w:p>
    <w:p w14:paraId="112D9AC1" w14:textId="77777777" w:rsidR="00F730AC" w:rsidRPr="00140956" w:rsidRDefault="00F730AC" w:rsidP="00BB669C">
      <w:pPr>
        <w:rPr>
          <w:lang w:val="en-GB"/>
        </w:rPr>
      </w:pPr>
    </w:p>
    <w:p w14:paraId="1D968CB9" w14:textId="77777777" w:rsidR="00F04BCF" w:rsidRDefault="00F04BCF" w:rsidP="00BB669C">
      <w:pPr>
        <w:rPr>
          <w:lang w:val="en-GB"/>
        </w:rPr>
      </w:pPr>
      <w:r>
        <w:rPr>
          <w:lang w:val="en-GB"/>
        </w:rPr>
        <w:t>For end users their experienced response times will be largely dependent upon their physical location and connectivity to the relevant regional web server.</w:t>
      </w:r>
    </w:p>
    <w:p w14:paraId="33A147EF" w14:textId="77777777" w:rsidR="00F04BCF" w:rsidRDefault="00F04BCF" w:rsidP="00BB669C">
      <w:pPr>
        <w:rPr>
          <w:lang w:val="en-GB"/>
        </w:rPr>
      </w:pPr>
    </w:p>
    <w:p w14:paraId="4D51748A" w14:textId="77777777" w:rsidR="00F04BCF" w:rsidRDefault="00F04BCF" w:rsidP="00BB669C">
      <w:pPr>
        <w:rPr>
          <w:lang w:val="en-GB"/>
        </w:rPr>
      </w:pPr>
      <w:r>
        <w:rPr>
          <w:lang w:val="en-GB"/>
        </w:rPr>
        <w:t>For China users, they access GSW via a local web tier located within the primary SDS data centre in Shanghai, with no need to traverse the VPN40 WAN. As such, their user experience should be very good.</w:t>
      </w:r>
    </w:p>
    <w:p w14:paraId="48F0AE5F" w14:textId="77777777" w:rsidR="00F04BCF" w:rsidRDefault="00F04BCF" w:rsidP="00BB669C">
      <w:pPr>
        <w:rPr>
          <w:lang w:val="en-GB"/>
        </w:rPr>
      </w:pPr>
    </w:p>
    <w:p w14:paraId="545E3CFD" w14:textId="77777777" w:rsidR="00F730AC" w:rsidRPr="00140956" w:rsidRDefault="00F04BCF" w:rsidP="00BB669C">
      <w:pPr>
        <w:rPr>
          <w:lang w:val="en-GB"/>
        </w:rPr>
      </w:pPr>
      <w:r>
        <w:rPr>
          <w:lang w:val="en-GB"/>
        </w:rPr>
        <w:t xml:space="preserve">For the rest of the world, the web servers are located within the UK </w:t>
      </w:r>
      <w:proofErr w:type="spellStart"/>
      <w:r>
        <w:rPr>
          <w:lang w:val="en-GB"/>
        </w:rPr>
        <w:t>Doxford</w:t>
      </w:r>
      <w:proofErr w:type="spellEnd"/>
      <w:r>
        <w:rPr>
          <w:lang w:val="en-GB"/>
        </w:rPr>
        <w:t xml:space="preserve"> data centre and may have a significant traversal of the VPN40 WAN in order to reach them. User experiences may vary depending upon location and quality of their network connection.</w:t>
      </w:r>
      <w:r w:rsidR="00F730AC" w:rsidRPr="00140956">
        <w:rPr>
          <w:lang w:val="en-GB"/>
        </w:rPr>
        <w:t xml:space="preserve"> </w:t>
      </w:r>
    </w:p>
    <w:p w14:paraId="3E56A4E1" w14:textId="77777777" w:rsidR="000F5840" w:rsidRPr="00140956" w:rsidRDefault="000F5840">
      <w:pPr>
        <w:pStyle w:val="Heading2"/>
        <w:tabs>
          <w:tab w:val="num" w:pos="1080"/>
        </w:tabs>
        <w:rPr>
          <w:lang w:val="en-GB"/>
        </w:rPr>
      </w:pPr>
      <w:bookmarkStart w:id="418" w:name="_Toc302124659"/>
      <w:bookmarkStart w:id="419" w:name="_Toc303845792"/>
      <w:bookmarkStart w:id="420" w:name="_Toc303845898"/>
      <w:bookmarkStart w:id="421" w:name="_Toc302124660"/>
      <w:bookmarkStart w:id="422" w:name="_Toc303845793"/>
      <w:bookmarkStart w:id="423" w:name="_Toc303845899"/>
      <w:bookmarkStart w:id="424" w:name="_Toc302124661"/>
      <w:bookmarkStart w:id="425" w:name="_Toc303845794"/>
      <w:bookmarkStart w:id="426" w:name="_Toc303845900"/>
      <w:bookmarkStart w:id="427" w:name="_Toc294083323"/>
      <w:bookmarkStart w:id="428" w:name="_Toc302124662"/>
      <w:bookmarkStart w:id="429" w:name="_Toc365448918"/>
      <w:bookmarkEnd w:id="418"/>
      <w:bookmarkEnd w:id="419"/>
      <w:bookmarkEnd w:id="420"/>
      <w:bookmarkEnd w:id="421"/>
      <w:bookmarkEnd w:id="422"/>
      <w:bookmarkEnd w:id="423"/>
      <w:bookmarkEnd w:id="424"/>
      <w:bookmarkEnd w:id="425"/>
      <w:bookmarkEnd w:id="426"/>
      <w:r w:rsidRPr="00140956">
        <w:rPr>
          <w:lang w:val="en-GB"/>
        </w:rPr>
        <w:t>Bandwidth Consumption</w:t>
      </w:r>
      <w:bookmarkEnd w:id="427"/>
      <w:bookmarkEnd w:id="428"/>
      <w:bookmarkEnd w:id="429"/>
      <w:r w:rsidRPr="00140956">
        <w:rPr>
          <w:lang w:val="en-GB"/>
        </w:rPr>
        <w:t xml:space="preserve"> </w:t>
      </w:r>
    </w:p>
    <w:p w14:paraId="1D0025F4" w14:textId="77777777" w:rsidR="000F5840" w:rsidRPr="00140956" w:rsidRDefault="000F5840" w:rsidP="0010086A">
      <w:pPr>
        <w:pStyle w:val="Info"/>
      </w:pPr>
      <w:r w:rsidRPr="00140956">
        <w:t>[Discuss the strategy to measure and meet technical requirements for operation in WAN/LAN environments with limited network capacity.]</w:t>
      </w:r>
    </w:p>
    <w:p w14:paraId="29BCCFCB" w14:textId="77777777" w:rsidR="000F5840" w:rsidRPr="00140956" w:rsidRDefault="000F5840" w:rsidP="00BB669C">
      <w:pPr>
        <w:rPr>
          <w:lang w:val="en-GB"/>
        </w:rPr>
      </w:pPr>
    </w:p>
    <w:p w14:paraId="4B7C6388" w14:textId="77777777" w:rsidR="000F5840" w:rsidRPr="00140956" w:rsidRDefault="000F5840" w:rsidP="00BB669C">
      <w:pPr>
        <w:rPr>
          <w:lang w:val="en-GB"/>
        </w:rPr>
      </w:pPr>
      <w:r w:rsidRPr="00140956">
        <w:rPr>
          <w:lang w:val="en-GB"/>
        </w:rPr>
        <w:t xml:space="preserve">The application </w:t>
      </w:r>
      <w:r w:rsidR="00F730AC" w:rsidRPr="00140956">
        <w:rPr>
          <w:lang w:val="en-GB"/>
        </w:rPr>
        <w:t xml:space="preserve">does not often </w:t>
      </w:r>
      <w:r w:rsidRPr="00140956">
        <w:rPr>
          <w:lang w:val="en-GB"/>
        </w:rPr>
        <w:t>chang</w:t>
      </w:r>
      <w:r w:rsidR="00F730AC" w:rsidRPr="00140956">
        <w:rPr>
          <w:lang w:val="en-GB"/>
        </w:rPr>
        <w:t>e</w:t>
      </w:r>
      <w:r w:rsidRPr="00140956">
        <w:rPr>
          <w:lang w:val="en-GB"/>
        </w:rPr>
        <w:t xml:space="preserve"> significantly enough to warrant any concern over increased bandwidth consumption.</w:t>
      </w:r>
    </w:p>
    <w:p w14:paraId="7E032880" w14:textId="77777777" w:rsidR="000F5840" w:rsidRPr="00140956" w:rsidRDefault="000F5840" w:rsidP="00BB669C">
      <w:pPr>
        <w:rPr>
          <w:lang w:val="en-GB"/>
        </w:rPr>
      </w:pPr>
    </w:p>
    <w:p w14:paraId="5A35BD5F" w14:textId="77777777" w:rsidR="00785453" w:rsidRPr="00140956" w:rsidRDefault="00785453" w:rsidP="00785453">
      <w:pPr>
        <w:pStyle w:val="Heading2"/>
        <w:rPr>
          <w:lang w:val="en-GB"/>
        </w:rPr>
      </w:pPr>
      <w:bookmarkStart w:id="430" w:name="_Toc302124663"/>
      <w:bookmarkStart w:id="431" w:name="_Toc303845796"/>
      <w:bookmarkStart w:id="432" w:name="_Toc303845902"/>
      <w:bookmarkStart w:id="433" w:name="_Toc302124664"/>
      <w:bookmarkStart w:id="434" w:name="_Toc303845797"/>
      <w:bookmarkStart w:id="435" w:name="_Toc303845903"/>
      <w:bookmarkStart w:id="436" w:name="_Toc365448919"/>
      <w:bookmarkStart w:id="437" w:name="_Toc535997059"/>
      <w:bookmarkEnd w:id="430"/>
      <w:bookmarkEnd w:id="431"/>
      <w:bookmarkEnd w:id="432"/>
      <w:bookmarkEnd w:id="433"/>
      <w:bookmarkEnd w:id="434"/>
      <w:bookmarkEnd w:id="435"/>
      <w:r w:rsidRPr="00140956">
        <w:rPr>
          <w:lang w:val="en-GB"/>
        </w:rPr>
        <w:t>Housekeeping</w:t>
      </w:r>
      <w:bookmarkEnd w:id="436"/>
    </w:p>
    <w:p w14:paraId="5AAEBD8D" w14:textId="77777777" w:rsidR="00785453" w:rsidRPr="00140956" w:rsidRDefault="00785453" w:rsidP="00785453">
      <w:pPr>
        <w:rPr>
          <w:lang w:val="en-GB"/>
        </w:rPr>
      </w:pPr>
    </w:p>
    <w:p w14:paraId="7CAAB478" w14:textId="77777777" w:rsidR="00785453" w:rsidRPr="00140956" w:rsidRDefault="00785453" w:rsidP="00785453">
      <w:pPr>
        <w:rPr>
          <w:lang w:val="en-GB"/>
        </w:rPr>
      </w:pPr>
      <w:r w:rsidRPr="00140956">
        <w:rPr>
          <w:lang w:val="en-GB"/>
        </w:rPr>
        <w:t>Housekeeping is covered by the various teams responsible for the output e.g.</w:t>
      </w:r>
    </w:p>
    <w:p w14:paraId="3BDA4F2A" w14:textId="77777777" w:rsidR="00785453" w:rsidRPr="00140956" w:rsidRDefault="00785453" w:rsidP="00785453">
      <w:pPr>
        <w:rPr>
          <w:lang w:val="en-GB"/>
        </w:rPr>
      </w:pPr>
    </w:p>
    <w:p w14:paraId="411BC391" w14:textId="77777777" w:rsidR="00785453" w:rsidRPr="00140956" w:rsidRDefault="00785453" w:rsidP="00785453">
      <w:pPr>
        <w:pStyle w:val="ListParagraph"/>
        <w:numPr>
          <w:ilvl w:val="0"/>
          <w:numId w:val="24"/>
        </w:numPr>
        <w:rPr>
          <w:lang w:val="en-GB"/>
        </w:rPr>
      </w:pPr>
      <w:r w:rsidRPr="00140956">
        <w:rPr>
          <w:lang w:val="en-GB"/>
        </w:rPr>
        <w:t>Logs and files produced out of the GSW batch are automatically cleaned up by the batch cycle as per application rules e.g. generally 40 days are kept online except for documents that are made available for download in the archive folders.</w:t>
      </w:r>
    </w:p>
    <w:p w14:paraId="612A6C30" w14:textId="77777777" w:rsidR="00785453" w:rsidRPr="00140956" w:rsidRDefault="00785453" w:rsidP="00785453">
      <w:pPr>
        <w:pStyle w:val="ListParagraph"/>
        <w:numPr>
          <w:ilvl w:val="0"/>
          <w:numId w:val="24"/>
        </w:numPr>
        <w:rPr>
          <w:lang w:val="en-GB"/>
        </w:rPr>
      </w:pPr>
      <w:proofErr w:type="spellStart"/>
      <w:r w:rsidRPr="00140956">
        <w:rPr>
          <w:lang w:val="en-GB"/>
        </w:rPr>
        <w:t>Weblogic</w:t>
      </w:r>
      <w:proofErr w:type="spellEnd"/>
      <w:r w:rsidRPr="00140956">
        <w:rPr>
          <w:lang w:val="en-GB"/>
        </w:rPr>
        <w:t xml:space="preserve"> log files are managed</w:t>
      </w:r>
      <w:r w:rsidR="002263A9" w:rsidRPr="00140956">
        <w:rPr>
          <w:lang w:val="en-GB"/>
        </w:rPr>
        <w:t xml:space="preserve"> by middleware team</w:t>
      </w:r>
      <w:r w:rsidR="00E125F5" w:rsidRPr="00140956">
        <w:rPr>
          <w:lang w:val="en-GB"/>
        </w:rPr>
        <w:t>.   T</w:t>
      </w:r>
      <w:r w:rsidRPr="00140956">
        <w:rPr>
          <w:lang w:val="en-GB"/>
        </w:rPr>
        <w:t xml:space="preserve">hey are compressed each day and kept in a separate </w:t>
      </w:r>
      <w:r w:rsidR="00E125F5" w:rsidRPr="00140956">
        <w:rPr>
          <w:lang w:val="en-GB"/>
        </w:rPr>
        <w:t xml:space="preserve">archive </w:t>
      </w:r>
      <w:r w:rsidRPr="00140956">
        <w:rPr>
          <w:lang w:val="en-GB"/>
        </w:rPr>
        <w:t>directory.</w:t>
      </w:r>
    </w:p>
    <w:p w14:paraId="33855776" w14:textId="77777777" w:rsidR="00785453" w:rsidRPr="00140956" w:rsidRDefault="00785453" w:rsidP="00785453">
      <w:pPr>
        <w:pStyle w:val="ListParagraph"/>
        <w:numPr>
          <w:ilvl w:val="0"/>
          <w:numId w:val="24"/>
        </w:numPr>
        <w:rPr>
          <w:lang w:val="en-GB"/>
        </w:rPr>
      </w:pPr>
      <w:r w:rsidRPr="00140956">
        <w:rPr>
          <w:lang w:val="en-GB"/>
        </w:rPr>
        <w:t>Oracle archiv</w:t>
      </w:r>
      <w:r w:rsidR="002263A9" w:rsidRPr="00140956">
        <w:rPr>
          <w:lang w:val="en-GB"/>
        </w:rPr>
        <w:t>e logs are managed by SDBA team.  S</w:t>
      </w:r>
      <w:r w:rsidRPr="00140956">
        <w:rPr>
          <w:lang w:val="en-GB"/>
        </w:rPr>
        <w:t xml:space="preserve">cripts run that backup logs to </w:t>
      </w:r>
      <w:r w:rsidR="002263A9" w:rsidRPr="00140956">
        <w:rPr>
          <w:lang w:val="en-GB"/>
        </w:rPr>
        <w:t>TSM</w:t>
      </w:r>
      <w:r w:rsidRPr="00140956">
        <w:rPr>
          <w:lang w:val="en-GB"/>
        </w:rPr>
        <w:t xml:space="preserve"> prior to removing.</w:t>
      </w:r>
    </w:p>
    <w:p w14:paraId="1D792488" w14:textId="77777777" w:rsidR="002263A9" w:rsidRPr="00140956" w:rsidRDefault="002263A9" w:rsidP="00785453">
      <w:pPr>
        <w:pStyle w:val="ListParagraph"/>
        <w:numPr>
          <w:ilvl w:val="0"/>
          <w:numId w:val="24"/>
        </w:numPr>
        <w:rPr>
          <w:lang w:val="en-GB"/>
        </w:rPr>
      </w:pPr>
      <w:r w:rsidRPr="00140956">
        <w:rPr>
          <w:lang w:val="en-GB"/>
        </w:rPr>
        <w:lastRenderedPageBreak/>
        <w:t>Webserver logs are managed by webhosting team.  An automatic process runs to make logs available on Tumbleweed for</w:t>
      </w:r>
      <w:r w:rsidR="00E125F5" w:rsidRPr="00140956">
        <w:rPr>
          <w:lang w:val="en-GB"/>
        </w:rPr>
        <w:t xml:space="preserve"> the</w:t>
      </w:r>
      <w:r w:rsidRPr="00140956">
        <w:rPr>
          <w:lang w:val="en-GB"/>
        </w:rPr>
        <w:t xml:space="preserve"> application team prior to removing</w:t>
      </w:r>
      <w:r w:rsidR="00E125F5" w:rsidRPr="00140956">
        <w:rPr>
          <w:lang w:val="en-GB"/>
        </w:rPr>
        <w:t xml:space="preserve"> from the webservers</w:t>
      </w:r>
      <w:r w:rsidRPr="00140956">
        <w:rPr>
          <w:lang w:val="en-GB"/>
        </w:rPr>
        <w:t>.</w:t>
      </w:r>
    </w:p>
    <w:p w14:paraId="4B7B4701" w14:textId="77777777" w:rsidR="000F5840" w:rsidRPr="00140956" w:rsidRDefault="000F5840">
      <w:pPr>
        <w:pStyle w:val="Heading1"/>
        <w:tabs>
          <w:tab w:val="num" w:pos="720"/>
        </w:tabs>
        <w:rPr>
          <w:lang w:val="en-GB"/>
        </w:rPr>
      </w:pPr>
      <w:r w:rsidRPr="00140956">
        <w:rPr>
          <w:lang w:val="en-GB"/>
        </w:rPr>
        <w:br w:type="page"/>
      </w:r>
      <w:bookmarkStart w:id="438" w:name="_Toc294083324"/>
      <w:bookmarkStart w:id="439" w:name="_Toc302124665"/>
      <w:bookmarkStart w:id="440" w:name="_Toc365448920"/>
      <w:r w:rsidRPr="00140956">
        <w:rPr>
          <w:lang w:val="en-GB"/>
        </w:rPr>
        <w:lastRenderedPageBreak/>
        <w:t>Quality</w:t>
      </w:r>
      <w:bookmarkEnd w:id="437"/>
      <w:bookmarkEnd w:id="438"/>
      <w:bookmarkEnd w:id="439"/>
      <w:bookmarkEnd w:id="440"/>
    </w:p>
    <w:p w14:paraId="535FC3C9" w14:textId="77777777" w:rsidR="000F5840" w:rsidRPr="00140956" w:rsidRDefault="000F5840" w:rsidP="0010086A">
      <w:pPr>
        <w:pStyle w:val="Info"/>
      </w:pPr>
      <w:r w:rsidRPr="00140956">
        <w:t>[Describe how the system architecture contributes to all capabilities (other than functionality) of the system: extensibility, reliability, portability, etc.  If these characteristics have special significance, such as safety, security or privacy implications, they must be clearly delineated.]</w:t>
      </w:r>
    </w:p>
    <w:p w14:paraId="1BE6C85E" w14:textId="77777777" w:rsidR="000F5840" w:rsidRPr="00140956" w:rsidRDefault="000F5840" w:rsidP="00BB669C">
      <w:pPr>
        <w:rPr>
          <w:lang w:val="en-GB"/>
        </w:rPr>
      </w:pPr>
    </w:p>
    <w:p w14:paraId="7FA18986" w14:textId="77777777" w:rsidR="000F5840" w:rsidRDefault="000F5840" w:rsidP="00BB669C">
      <w:pPr>
        <w:rPr>
          <w:lang w:val="en-GB"/>
        </w:rPr>
      </w:pPr>
      <w:r w:rsidRPr="00140956">
        <w:rPr>
          <w:lang w:val="en-GB"/>
        </w:rPr>
        <w:t xml:space="preserve">The quality aspects that were introduced as part of the Java conversion are all retained. This includes the use of popular and established technologies such as Java, Oracle, </w:t>
      </w:r>
      <w:r w:rsidR="00170552" w:rsidRPr="00140956">
        <w:rPr>
          <w:lang w:val="en-GB"/>
        </w:rPr>
        <w:t>WebLogic</w:t>
      </w:r>
      <w:r w:rsidRPr="00140956">
        <w:rPr>
          <w:lang w:val="en-GB"/>
        </w:rPr>
        <w:t xml:space="preserve"> Server and </w:t>
      </w:r>
      <w:proofErr w:type="spellStart"/>
      <w:r w:rsidRPr="00140956">
        <w:rPr>
          <w:lang w:val="en-GB"/>
        </w:rPr>
        <w:t>Microfocus</w:t>
      </w:r>
      <w:proofErr w:type="spellEnd"/>
      <w:r w:rsidRPr="00140956">
        <w:rPr>
          <w:lang w:val="en-GB"/>
        </w:rPr>
        <w:t xml:space="preserve"> COBOL server.</w:t>
      </w:r>
    </w:p>
    <w:p w14:paraId="7325CF8A" w14:textId="77777777" w:rsidR="002D63A3" w:rsidRDefault="002D63A3" w:rsidP="00BB669C">
      <w:pPr>
        <w:rPr>
          <w:lang w:val="en-GB"/>
        </w:rPr>
      </w:pPr>
    </w:p>
    <w:p w14:paraId="0C97D6B3" w14:textId="77777777" w:rsidR="002D63A3" w:rsidRDefault="002D63A3" w:rsidP="00BB669C">
      <w:pPr>
        <w:rPr>
          <w:lang w:val="en-GB"/>
        </w:rPr>
      </w:pPr>
      <w:r>
        <w:rPr>
          <w:lang w:val="en-GB"/>
        </w:rPr>
        <w:t>The use of virtualised infrastructure provides a greater degree of flexibility to change for the application as a whole. Regions can now be re-sized according to operational need.</w:t>
      </w:r>
    </w:p>
    <w:p w14:paraId="3814445B" w14:textId="77777777" w:rsidR="002D63A3" w:rsidRDefault="002D63A3" w:rsidP="00BB669C">
      <w:pPr>
        <w:rPr>
          <w:lang w:val="en-GB"/>
        </w:rPr>
      </w:pPr>
    </w:p>
    <w:p w14:paraId="7C8F1ACA" w14:textId="77777777" w:rsidR="000F5840" w:rsidRPr="00140956" w:rsidRDefault="002D63A3" w:rsidP="00BB669C">
      <w:pPr>
        <w:rPr>
          <w:lang w:val="en-GB"/>
        </w:rPr>
      </w:pPr>
      <w:r>
        <w:rPr>
          <w:lang w:val="en-GB"/>
        </w:rPr>
        <w:t xml:space="preserve">The use of the HP </w:t>
      </w:r>
      <w:proofErr w:type="spellStart"/>
      <w:r>
        <w:rPr>
          <w:lang w:val="en-GB"/>
        </w:rPr>
        <w:t>ExStream</w:t>
      </w:r>
      <w:proofErr w:type="spellEnd"/>
      <w:r>
        <w:rPr>
          <w:lang w:val="en-GB"/>
        </w:rPr>
        <w:t xml:space="preserve"> leveraged document generation service consolidates document generation to a single channel, reducing the reliance on older hardware and software technologies.</w:t>
      </w:r>
    </w:p>
    <w:p w14:paraId="1903BF61" w14:textId="77777777" w:rsidR="000F5840" w:rsidRPr="00140956" w:rsidRDefault="000F5840">
      <w:pPr>
        <w:pStyle w:val="Heading1"/>
        <w:rPr>
          <w:lang w:val="en-GB"/>
        </w:rPr>
      </w:pPr>
      <w:bookmarkStart w:id="441" w:name="_Toc294083325"/>
      <w:bookmarkStart w:id="442" w:name="_Toc302124666"/>
      <w:bookmarkStart w:id="443" w:name="_Toc365448921"/>
      <w:r w:rsidRPr="00140956">
        <w:rPr>
          <w:lang w:val="en-GB"/>
        </w:rPr>
        <w:t>Architectural Prototype</w:t>
      </w:r>
      <w:bookmarkEnd w:id="441"/>
      <w:bookmarkEnd w:id="442"/>
      <w:bookmarkEnd w:id="443"/>
    </w:p>
    <w:p w14:paraId="3FD1B9CA" w14:textId="77777777" w:rsidR="000F5840" w:rsidRPr="00140956" w:rsidRDefault="000F5840" w:rsidP="0002569E">
      <w:pPr>
        <w:pStyle w:val="Info"/>
      </w:pPr>
      <w:bookmarkStart w:id="444" w:name="_Toc26853731"/>
      <w:r w:rsidRPr="00140956">
        <w:t>[Indicate if an architectural prototype (executable architecture) has been created for this project per the use cases identified in Section3.0. If an architectural prototype was created indicate the scope of architectural elements included, quality of implementation, testing plan and results of executing the architecture.</w:t>
      </w:r>
    </w:p>
    <w:p w14:paraId="6BD15425" w14:textId="77777777" w:rsidR="000F5840" w:rsidRPr="00140956" w:rsidRDefault="000F5840" w:rsidP="0002569E">
      <w:pPr>
        <w:pStyle w:val="Info"/>
      </w:pPr>
      <w:proofErr w:type="gramStart"/>
      <w:r w:rsidRPr="00140956">
        <w:t>Only if applicable to the CSRs.</w:t>
      </w:r>
      <w:r w:rsidR="0002569E">
        <w:t>]</w:t>
      </w:r>
      <w:proofErr w:type="gramEnd"/>
    </w:p>
    <w:p w14:paraId="58960082" w14:textId="77777777" w:rsidR="000F5840" w:rsidRPr="00140956" w:rsidRDefault="000F5840" w:rsidP="0055464D">
      <w:pPr>
        <w:rPr>
          <w:lang w:val="en-GB"/>
        </w:rPr>
      </w:pPr>
    </w:p>
    <w:p w14:paraId="0D9E58D1" w14:textId="77777777" w:rsidR="000F5840" w:rsidRPr="00140956" w:rsidRDefault="000F5840" w:rsidP="0055464D">
      <w:pPr>
        <w:rPr>
          <w:lang w:val="en-GB"/>
        </w:rPr>
      </w:pPr>
      <w:r w:rsidRPr="00140956">
        <w:rPr>
          <w:lang w:val="en-GB"/>
        </w:rPr>
        <w:t>None</w:t>
      </w:r>
    </w:p>
    <w:p w14:paraId="0EC1F862" w14:textId="77777777" w:rsidR="000F5840" w:rsidRPr="00140956" w:rsidRDefault="000F5840">
      <w:pPr>
        <w:pStyle w:val="Heading1"/>
        <w:rPr>
          <w:lang w:val="en-GB"/>
        </w:rPr>
      </w:pPr>
      <w:r w:rsidRPr="00140956">
        <w:rPr>
          <w:lang w:val="en-GB"/>
        </w:rPr>
        <w:t xml:space="preserve"> </w:t>
      </w:r>
      <w:bookmarkStart w:id="445" w:name="_Toc294083326"/>
      <w:bookmarkStart w:id="446" w:name="_Toc302124667"/>
      <w:bookmarkStart w:id="447" w:name="_Toc365448922"/>
      <w:r w:rsidRPr="00140956">
        <w:rPr>
          <w:lang w:val="en-GB"/>
        </w:rPr>
        <w:t>Conclusion</w:t>
      </w:r>
      <w:bookmarkEnd w:id="444"/>
      <w:bookmarkEnd w:id="445"/>
      <w:bookmarkEnd w:id="446"/>
      <w:bookmarkEnd w:id="447"/>
    </w:p>
    <w:p w14:paraId="426292C1" w14:textId="77777777" w:rsidR="000F5840" w:rsidRPr="00140956" w:rsidRDefault="000F5840" w:rsidP="0010086A">
      <w:pPr>
        <w:pStyle w:val="Info"/>
      </w:pPr>
      <w:r w:rsidRPr="00140956">
        <w:t xml:space="preserve">[Describe conclusion drawn from the architecture, assessments, as well as past and current open issues. The section should attempt to assess the architecture against its requirements. </w:t>
      </w:r>
    </w:p>
    <w:p w14:paraId="5AA4D712" w14:textId="77777777" w:rsidR="000F5840" w:rsidRPr="00140956" w:rsidRDefault="000F5840" w:rsidP="0010086A">
      <w:pPr>
        <w:pStyle w:val="Info"/>
      </w:pPr>
      <w:r w:rsidRPr="00140956">
        <w:t>The section should:</w:t>
      </w:r>
    </w:p>
    <w:p w14:paraId="00DBA908" w14:textId="77777777" w:rsidR="000F5840" w:rsidRPr="00140956" w:rsidRDefault="000F5840" w:rsidP="0010086A">
      <w:pPr>
        <w:pStyle w:val="InfoBullets"/>
      </w:pPr>
      <w:r w:rsidRPr="00140956">
        <w:t>Document the rationale for key (i.e., significant effect on cost, schedule, or technical performance) decisions made or defined. If multiple architectures solutions were considered, which is necessary for projects using newer technologies or for complex projects, document the alternate architectures or solutions considered and the selection criteria. If required, refer to the Decision Analysis and Resolution Document used to identify the architecture/design.</w:t>
      </w:r>
    </w:p>
    <w:p w14:paraId="05F04312" w14:textId="77777777" w:rsidR="000F5840" w:rsidRPr="00140956" w:rsidRDefault="000F5840" w:rsidP="0010086A">
      <w:pPr>
        <w:pStyle w:val="InfoBullets"/>
      </w:pPr>
      <w:r w:rsidRPr="00140956">
        <w:t>Highlight the advantages and known limitations of the chosen solution,</w:t>
      </w:r>
    </w:p>
    <w:p w14:paraId="6D49AEA1" w14:textId="77777777" w:rsidR="000F5840" w:rsidRPr="00140956" w:rsidRDefault="000F5840" w:rsidP="0010086A">
      <w:pPr>
        <w:pStyle w:val="InfoBullets"/>
      </w:pPr>
      <w:r w:rsidRPr="00140956">
        <w:t>Describe how well non-functional requirements are met,</w:t>
      </w:r>
    </w:p>
    <w:p w14:paraId="3EBD3874" w14:textId="77777777" w:rsidR="000F5840" w:rsidRPr="00140956" w:rsidRDefault="000F5840" w:rsidP="0010086A">
      <w:pPr>
        <w:pStyle w:val="InfoBullets"/>
      </w:pPr>
      <w:r w:rsidRPr="00140956">
        <w:t>List any known inconsistencies within the architecture document (terminology, deviations from the requirements stated in System Requirements Specifications Document),</w:t>
      </w:r>
    </w:p>
    <w:p w14:paraId="7C2B8C2F" w14:textId="77777777" w:rsidR="000F5840" w:rsidRPr="00140956" w:rsidRDefault="000F5840" w:rsidP="0010086A">
      <w:pPr>
        <w:pStyle w:val="InfoBullets"/>
      </w:pPr>
      <w:r w:rsidRPr="00140956">
        <w:t>Optionally discuss possible directions for the evolution of the architecture,</w:t>
      </w:r>
    </w:p>
    <w:p w14:paraId="2DADE34F" w14:textId="77777777" w:rsidR="000F5840" w:rsidRPr="00140956" w:rsidRDefault="000F5840" w:rsidP="0002569E">
      <w:pPr>
        <w:pStyle w:val="InfoBullets"/>
      </w:pPr>
      <w:r w:rsidRPr="00140956">
        <w:t xml:space="preserve">Optionally document any consistency analysis done across the architectural views presented in sections 4 to 8. </w:t>
      </w:r>
    </w:p>
    <w:p w14:paraId="02F60779" w14:textId="77777777" w:rsidR="000F5840" w:rsidRPr="00140956" w:rsidRDefault="000F5840" w:rsidP="0002569E">
      <w:pPr>
        <w:pStyle w:val="Info"/>
      </w:pPr>
      <w:r w:rsidRPr="00140956">
        <w:t>Don’t worry too much about this section.</w:t>
      </w:r>
      <w:r w:rsidR="0002569E">
        <w:t>]</w:t>
      </w:r>
    </w:p>
    <w:p w14:paraId="33896228" w14:textId="77777777" w:rsidR="000F5840" w:rsidRPr="00140956" w:rsidRDefault="000F5840" w:rsidP="0055464D">
      <w:pPr>
        <w:rPr>
          <w:lang w:val="en-GB"/>
        </w:rPr>
      </w:pPr>
    </w:p>
    <w:p w14:paraId="38877106" w14:textId="77777777" w:rsidR="000F5840" w:rsidRPr="00140956" w:rsidRDefault="00E3595D" w:rsidP="0055464D">
      <w:pPr>
        <w:rPr>
          <w:lang w:val="en-GB"/>
        </w:rPr>
      </w:pPr>
      <w:r w:rsidRPr="00140956">
        <w:rPr>
          <w:lang w:val="en-GB"/>
        </w:rPr>
        <w:t xml:space="preserve">Not applicable for </w:t>
      </w:r>
      <w:r w:rsidR="000812EA" w:rsidRPr="00140956">
        <w:rPr>
          <w:lang w:val="en-GB"/>
        </w:rPr>
        <w:t>on-going</w:t>
      </w:r>
      <w:r w:rsidRPr="00140956">
        <w:rPr>
          <w:lang w:val="en-GB"/>
        </w:rPr>
        <w:t xml:space="preserve"> system documentation.</w:t>
      </w:r>
    </w:p>
    <w:p w14:paraId="3F07D184" w14:textId="77777777" w:rsidR="00E3595D" w:rsidRPr="00140956" w:rsidRDefault="00E3595D" w:rsidP="0055464D">
      <w:pPr>
        <w:rPr>
          <w:lang w:val="en-GB"/>
        </w:rPr>
      </w:pPr>
    </w:p>
    <w:p w14:paraId="29FD82BB" w14:textId="77777777" w:rsidR="004F412C" w:rsidRPr="00140956" w:rsidRDefault="000F5840" w:rsidP="004F412C">
      <w:pPr>
        <w:pStyle w:val="Heading1"/>
        <w:numPr>
          <w:ilvl w:val="0"/>
          <w:numId w:val="0"/>
        </w:numPr>
        <w:rPr>
          <w:lang w:val="en-GB"/>
        </w:rPr>
      </w:pPr>
      <w:r w:rsidRPr="00140956">
        <w:rPr>
          <w:lang w:val="en-GB"/>
        </w:rPr>
        <w:br w:type="page"/>
      </w:r>
      <w:bookmarkStart w:id="448" w:name="_Toc451847376"/>
      <w:bookmarkStart w:id="449" w:name="_Toc451849144"/>
      <w:bookmarkStart w:id="450" w:name="_Toc451906392"/>
      <w:bookmarkStart w:id="451" w:name="_Toc451907211"/>
      <w:bookmarkStart w:id="452" w:name="_Toc451907503"/>
      <w:bookmarkStart w:id="453" w:name="_Toc451907602"/>
      <w:bookmarkStart w:id="454" w:name="_Toc451907748"/>
      <w:bookmarkStart w:id="455" w:name="_Toc451907906"/>
      <w:bookmarkStart w:id="456" w:name="_Toc451908020"/>
    </w:p>
    <w:p w14:paraId="7D8D083C" w14:textId="77777777" w:rsidR="000F5840" w:rsidRPr="00140956" w:rsidRDefault="000F5840" w:rsidP="0013360C">
      <w:pPr>
        <w:pStyle w:val="Title"/>
        <w:rPr>
          <w:sz w:val="32"/>
          <w:szCs w:val="32"/>
          <w:lang w:val="en-GB"/>
        </w:rPr>
      </w:pPr>
      <w:r w:rsidRPr="00140956">
        <w:rPr>
          <w:sz w:val="32"/>
          <w:szCs w:val="32"/>
          <w:lang w:val="en-GB"/>
        </w:rPr>
        <w:lastRenderedPageBreak/>
        <w:t>APEX Revision History</w:t>
      </w:r>
    </w:p>
    <w:p w14:paraId="2681F0DE" w14:textId="77777777" w:rsidR="000F5840" w:rsidRPr="00140956" w:rsidRDefault="000F5840" w:rsidP="0013360C">
      <w:pPr>
        <w:pStyle w:val="Title"/>
        <w:rPr>
          <w:i/>
          <w:vanish/>
          <w:lang w:val="en-GB"/>
        </w:rPr>
      </w:pPr>
      <w:r w:rsidRPr="00140956">
        <w:rPr>
          <w:i/>
          <w:vanish/>
          <w:lang w:val="en-GB"/>
        </w:rPr>
        <w:t>To be updated by GPMO</w:t>
      </w:r>
    </w:p>
    <w:p w14:paraId="62022CEB" w14:textId="77777777" w:rsidR="000F5840" w:rsidRPr="00140956" w:rsidRDefault="000F5840" w:rsidP="0013360C">
      <w:pPr>
        <w:jc w:val="both"/>
        <w:rPr>
          <w:lang w:val="en-GB"/>
        </w:rPr>
      </w:pPr>
    </w:p>
    <w:tbl>
      <w:tblPr>
        <w:tblW w:w="900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60"/>
        <w:gridCol w:w="1980"/>
        <w:gridCol w:w="2340"/>
        <w:gridCol w:w="3420"/>
      </w:tblGrid>
      <w:tr w:rsidR="00140956" w:rsidRPr="00140956" w14:paraId="2E236BA5" w14:textId="77777777" w:rsidTr="00BC2591">
        <w:tc>
          <w:tcPr>
            <w:tcW w:w="1260" w:type="dxa"/>
            <w:shd w:val="clear" w:color="auto" w:fill="C0C0C0"/>
          </w:tcPr>
          <w:p w14:paraId="08821D06" w14:textId="77777777" w:rsidR="000F5840" w:rsidRPr="00140956" w:rsidRDefault="000F5840" w:rsidP="00BC2591">
            <w:pPr>
              <w:pStyle w:val="Table"/>
              <w:jc w:val="both"/>
              <w:rPr>
                <w:b/>
                <w:bCs/>
                <w:lang w:val="en-GB"/>
              </w:rPr>
            </w:pPr>
            <w:r w:rsidRPr="00140956">
              <w:rPr>
                <w:b/>
                <w:bCs/>
                <w:lang w:val="en-GB"/>
              </w:rPr>
              <w:t>Version Number</w:t>
            </w:r>
          </w:p>
        </w:tc>
        <w:tc>
          <w:tcPr>
            <w:tcW w:w="1980" w:type="dxa"/>
            <w:shd w:val="clear" w:color="auto" w:fill="C0C0C0"/>
          </w:tcPr>
          <w:p w14:paraId="02A02701" w14:textId="77777777" w:rsidR="000F5840" w:rsidRPr="00140956" w:rsidRDefault="000F5840" w:rsidP="00BC2591">
            <w:pPr>
              <w:pStyle w:val="Table"/>
              <w:jc w:val="both"/>
              <w:rPr>
                <w:b/>
                <w:bCs/>
                <w:lang w:val="en-GB"/>
              </w:rPr>
            </w:pPr>
            <w:r w:rsidRPr="00140956">
              <w:rPr>
                <w:b/>
                <w:bCs/>
                <w:lang w:val="en-GB"/>
              </w:rPr>
              <w:t>Date Updated</w:t>
            </w:r>
          </w:p>
        </w:tc>
        <w:tc>
          <w:tcPr>
            <w:tcW w:w="2340" w:type="dxa"/>
            <w:shd w:val="clear" w:color="auto" w:fill="C0C0C0"/>
          </w:tcPr>
          <w:p w14:paraId="55051134" w14:textId="77777777" w:rsidR="000F5840" w:rsidRPr="00140956" w:rsidRDefault="000F5840" w:rsidP="00BC2591">
            <w:pPr>
              <w:pStyle w:val="Table"/>
              <w:jc w:val="both"/>
              <w:rPr>
                <w:b/>
                <w:bCs/>
                <w:lang w:val="en-GB"/>
              </w:rPr>
            </w:pPr>
            <w:r w:rsidRPr="00140956">
              <w:rPr>
                <w:b/>
                <w:bCs/>
                <w:lang w:val="en-GB"/>
              </w:rPr>
              <w:t>Revision Author</w:t>
            </w:r>
          </w:p>
        </w:tc>
        <w:tc>
          <w:tcPr>
            <w:tcW w:w="3420" w:type="dxa"/>
            <w:shd w:val="clear" w:color="auto" w:fill="C0C0C0"/>
          </w:tcPr>
          <w:p w14:paraId="3E71C871" w14:textId="77777777" w:rsidR="000F5840" w:rsidRPr="00140956" w:rsidRDefault="000F5840" w:rsidP="00BC2591">
            <w:pPr>
              <w:pStyle w:val="Table"/>
              <w:jc w:val="both"/>
              <w:rPr>
                <w:b/>
                <w:bCs/>
                <w:lang w:val="en-GB"/>
              </w:rPr>
            </w:pPr>
            <w:r w:rsidRPr="00140956">
              <w:rPr>
                <w:b/>
                <w:bCs/>
                <w:lang w:val="en-GB"/>
              </w:rPr>
              <w:t>Brief Description of Changes</w:t>
            </w:r>
          </w:p>
        </w:tc>
      </w:tr>
      <w:tr w:rsidR="00140956" w:rsidRPr="00140956" w14:paraId="6E149CA1" w14:textId="77777777" w:rsidTr="00BC2591">
        <w:tc>
          <w:tcPr>
            <w:tcW w:w="1260" w:type="dxa"/>
          </w:tcPr>
          <w:p w14:paraId="1FE5758E" w14:textId="77777777" w:rsidR="000F5840" w:rsidRPr="00140956" w:rsidRDefault="000F5840" w:rsidP="00BC2591">
            <w:pPr>
              <w:rPr>
                <w:rStyle w:val="tabletext1"/>
                <w:lang w:val="en-GB"/>
              </w:rPr>
            </w:pPr>
            <w:r w:rsidRPr="00140956">
              <w:rPr>
                <w:rStyle w:val="tabletext1"/>
                <w:lang w:val="en-GB"/>
              </w:rPr>
              <w:t>1.0</w:t>
            </w:r>
          </w:p>
        </w:tc>
        <w:tc>
          <w:tcPr>
            <w:tcW w:w="1980" w:type="dxa"/>
          </w:tcPr>
          <w:p w14:paraId="40DB8F8B" w14:textId="77777777" w:rsidR="000F5840" w:rsidRPr="00140956" w:rsidRDefault="000F5840" w:rsidP="00BC2591">
            <w:pPr>
              <w:rPr>
                <w:rStyle w:val="tabletext1"/>
                <w:lang w:val="en-GB"/>
              </w:rPr>
            </w:pPr>
            <w:r w:rsidRPr="00140956">
              <w:rPr>
                <w:rStyle w:val="tabletext1"/>
                <w:lang w:val="en-GB"/>
              </w:rPr>
              <w:t>December 17, 2010</w:t>
            </w:r>
          </w:p>
        </w:tc>
        <w:tc>
          <w:tcPr>
            <w:tcW w:w="2340" w:type="dxa"/>
          </w:tcPr>
          <w:p w14:paraId="421EA1DC" w14:textId="77777777" w:rsidR="000F5840" w:rsidRPr="00140956" w:rsidRDefault="000F5840">
            <w:pPr>
              <w:rPr>
                <w:lang w:val="en-GB"/>
              </w:rPr>
            </w:pPr>
            <w:r w:rsidRPr="00140956">
              <w:rPr>
                <w:lang w:val="en-GB"/>
              </w:rPr>
              <w:t>Ally Process Team</w:t>
            </w:r>
          </w:p>
        </w:tc>
        <w:tc>
          <w:tcPr>
            <w:tcW w:w="3420" w:type="dxa"/>
          </w:tcPr>
          <w:p w14:paraId="2C345103" w14:textId="77777777" w:rsidR="000F5840" w:rsidRPr="00140956" w:rsidRDefault="000F5840" w:rsidP="00BC2591">
            <w:pPr>
              <w:rPr>
                <w:rStyle w:val="tabletext1"/>
                <w:lang w:val="en-GB"/>
              </w:rPr>
            </w:pPr>
            <w:r w:rsidRPr="00140956">
              <w:rPr>
                <w:rStyle w:val="tabletext1"/>
                <w:lang w:val="en-GB"/>
              </w:rPr>
              <w:t>Initial Creation for APEX.</w:t>
            </w:r>
          </w:p>
        </w:tc>
      </w:tr>
      <w:tr w:rsidR="00140956" w:rsidRPr="00140956" w14:paraId="3BF7151F" w14:textId="77777777" w:rsidTr="00BC2591">
        <w:tc>
          <w:tcPr>
            <w:tcW w:w="1260" w:type="dxa"/>
          </w:tcPr>
          <w:p w14:paraId="27C9C3B3" w14:textId="77777777" w:rsidR="000F5840" w:rsidRPr="00140956" w:rsidRDefault="000F5840" w:rsidP="00BC2591">
            <w:pPr>
              <w:pStyle w:val="Table"/>
              <w:rPr>
                <w:lang w:val="en-GB"/>
              </w:rPr>
            </w:pPr>
          </w:p>
        </w:tc>
        <w:tc>
          <w:tcPr>
            <w:tcW w:w="1980" w:type="dxa"/>
          </w:tcPr>
          <w:p w14:paraId="02658392" w14:textId="77777777" w:rsidR="000F5840" w:rsidRPr="00140956" w:rsidRDefault="000F5840" w:rsidP="00BC2591">
            <w:pPr>
              <w:pStyle w:val="Table"/>
              <w:rPr>
                <w:lang w:val="en-GB"/>
              </w:rPr>
            </w:pPr>
          </w:p>
        </w:tc>
        <w:tc>
          <w:tcPr>
            <w:tcW w:w="2340" w:type="dxa"/>
          </w:tcPr>
          <w:p w14:paraId="0B752DD7" w14:textId="77777777" w:rsidR="000F5840" w:rsidRPr="00140956" w:rsidRDefault="000F5840">
            <w:pPr>
              <w:rPr>
                <w:lang w:val="en-GB"/>
              </w:rPr>
            </w:pPr>
          </w:p>
        </w:tc>
        <w:tc>
          <w:tcPr>
            <w:tcW w:w="3420" w:type="dxa"/>
          </w:tcPr>
          <w:p w14:paraId="296C549F" w14:textId="77777777" w:rsidR="000F5840" w:rsidRPr="00140956" w:rsidRDefault="000F5840" w:rsidP="00BC2591">
            <w:pPr>
              <w:pStyle w:val="Table"/>
              <w:rPr>
                <w:lang w:val="en-GB"/>
              </w:rPr>
            </w:pPr>
          </w:p>
        </w:tc>
      </w:tr>
      <w:tr w:rsidR="00140956" w:rsidRPr="00140956" w14:paraId="3BF022CA" w14:textId="77777777" w:rsidTr="00BC2591">
        <w:tc>
          <w:tcPr>
            <w:tcW w:w="1260" w:type="dxa"/>
          </w:tcPr>
          <w:p w14:paraId="10F207CA" w14:textId="77777777" w:rsidR="000F5840" w:rsidRPr="00140956" w:rsidRDefault="000F5840" w:rsidP="00BC2591">
            <w:pPr>
              <w:pStyle w:val="Table"/>
              <w:rPr>
                <w:lang w:val="en-GB"/>
              </w:rPr>
            </w:pPr>
          </w:p>
        </w:tc>
        <w:tc>
          <w:tcPr>
            <w:tcW w:w="1980" w:type="dxa"/>
          </w:tcPr>
          <w:p w14:paraId="3021911F" w14:textId="77777777" w:rsidR="000F5840" w:rsidRPr="00140956" w:rsidRDefault="000F5840" w:rsidP="00BC2591">
            <w:pPr>
              <w:pStyle w:val="Table"/>
              <w:rPr>
                <w:lang w:val="en-GB"/>
              </w:rPr>
            </w:pPr>
          </w:p>
        </w:tc>
        <w:tc>
          <w:tcPr>
            <w:tcW w:w="2340" w:type="dxa"/>
          </w:tcPr>
          <w:p w14:paraId="12C929B5" w14:textId="77777777" w:rsidR="000F5840" w:rsidRPr="00140956" w:rsidRDefault="000F5840">
            <w:pPr>
              <w:rPr>
                <w:lang w:val="en-GB"/>
              </w:rPr>
            </w:pPr>
          </w:p>
        </w:tc>
        <w:tc>
          <w:tcPr>
            <w:tcW w:w="3420" w:type="dxa"/>
          </w:tcPr>
          <w:p w14:paraId="4A51B741" w14:textId="77777777" w:rsidR="000F5840" w:rsidRPr="00140956" w:rsidRDefault="000F5840" w:rsidP="00BC2591">
            <w:pPr>
              <w:pStyle w:val="Table"/>
              <w:rPr>
                <w:lang w:val="en-GB"/>
              </w:rPr>
            </w:pPr>
          </w:p>
        </w:tc>
      </w:tr>
      <w:tr w:rsidR="00140956" w:rsidRPr="00140956" w14:paraId="4E173400" w14:textId="77777777" w:rsidTr="008C4707">
        <w:tc>
          <w:tcPr>
            <w:tcW w:w="1260" w:type="dxa"/>
          </w:tcPr>
          <w:p w14:paraId="067361A0" w14:textId="77777777" w:rsidR="000F5840" w:rsidRPr="00140956" w:rsidRDefault="000F5840" w:rsidP="00BC2591">
            <w:pPr>
              <w:pStyle w:val="Table"/>
              <w:rPr>
                <w:lang w:val="en-GB"/>
              </w:rPr>
            </w:pPr>
          </w:p>
        </w:tc>
        <w:tc>
          <w:tcPr>
            <w:tcW w:w="1980" w:type="dxa"/>
          </w:tcPr>
          <w:p w14:paraId="1374DA1F" w14:textId="77777777" w:rsidR="000F5840" w:rsidRPr="00140956" w:rsidRDefault="000F5840" w:rsidP="00BC2591">
            <w:pPr>
              <w:pStyle w:val="Table"/>
              <w:rPr>
                <w:lang w:val="en-GB"/>
              </w:rPr>
            </w:pPr>
          </w:p>
        </w:tc>
        <w:tc>
          <w:tcPr>
            <w:tcW w:w="2340" w:type="dxa"/>
            <w:tcBorders>
              <w:bottom w:val="single" w:sz="4" w:space="0" w:color="auto"/>
            </w:tcBorders>
          </w:tcPr>
          <w:p w14:paraId="04E08413" w14:textId="77777777" w:rsidR="000F5840" w:rsidRPr="00140956" w:rsidRDefault="000F5840">
            <w:pPr>
              <w:rPr>
                <w:lang w:val="en-GB"/>
              </w:rPr>
            </w:pPr>
          </w:p>
        </w:tc>
        <w:tc>
          <w:tcPr>
            <w:tcW w:w="3420" w:type="dxa"/>
          </w:tcPr>
          <w:p w14:paraId="343771D8" w14:textId="77777777" w:rsidR="000F5840" w:rsidRPr="00140956" w:rsidRDefault="000F5840" w:rsidP="00BC2591">
            <w:pPr>
              <w:pStyle w:val="Table"/>
              <w:rPr>
                <w:lang w:val="en-GB"/>
              </w:rPr>
            </w:pPr>
          </w:p>
        </w:tc>
      </w:tr>
      <w:tr w:rsidR="00140956" w:rsidRPr="00140956" w14:paraId="72C59788" w14:textId="77777777" w:rsidTr="008C4707">
        <w:trPr>
          <w:trHeight w:val="480"/>
        </w:trPr>
        <w:tc>
          <w:tcPr>
            <w:tcW w:w="1260" w:type="dxa"/>
            <w:tcBorders>
              <w:bottom w:val="single" w:sz="4" w:space="0" w:color="auto"/>
            </w:tcBorders>
          </w:tcPr>
          <w:p w14:paraId="6B32B73E" w14:textId="77777777" w:rsidR="000F5840" w:rsidRPr="00140956" w:rsidRDefault="000F5840" w:rsidP="00BC2591">
            <w:pPr>
              <w:pStyle w:val="Table"/>
              <w:rPr>
                <w:lang w:val="en-GB"/>
              </w:rPr>
            </w:pPr>
          </w:p>
        </w:tc>
        <w:tc>
          <w:tcPr>
            <w:tcW w:w="1980" w:type="dxa"/>
            <w:tcBorders>
              <w:bottom w:val="single" w:sz="4" w:space="0" w:color="auto"/>
            </w:tcBorders>
          </w:tcPr>
          <w:p w14:paraId="13ACBE29" w14:textId="77777777" w:rsidR="000F5840" w:rsidRPr="00140956" w:rsidRDefault="000F5840" w:rsidP="00BC2591">
            <w:pPr>
              <w:pStyle w:val="Table"/>
              <w:rPr>
                <w:lang w:val="en-GB"/>
              </w:rPr>
            </w:pPr>
          </w:p>
        </w:tc>
        <w:tc>
          <w:tcPr>
            <w:tcW w:w="2340" w:type="dxa"/>
            <w:tcBorders>
              <w:top w:val="single" w:sz="4" w:space="0" w:color="auto"/>
              <w:bottom w:val="single" w:sz="4" w:space="0" w:color="auto"/>
            </w:tcBorders>
          </w:tcPr>
          <w:p w14:paraId="6507EF74" w14:textId="77777777" w:rsidR="000F5840" w:rsidRPr="00140956" w:rsidRDefault="000F5840">
            <w:pPr>
              <w:rPr>
                <w:lang w:val="en-GB"/>
              </w:rPr>
            </w:pPr>
          </w:p>
        </w:tc>
        <w:tc>
          <w:tcPr>
            <w:tcW w:w="3420" w:type="dxa"/>
            <w:tcBorders>
              <w:bottom w:val="single" w:sz="4" w:space="0" w:color="auto"/>
            </w:tcBorders>
          </w:tcPr>
          <w:p w14:paraId="7C7A16B2" w14:textId="77777777" w:rsidR="000F5840" w:rsidRPr="00140956" w:rsidRDefault="000F5840" w:rsidP="00BC2591">
            <w:pPr>
              <w:pStyle w:val="Table"/>
              <w:rPr>
                <w:lang w:val="en-GB"/>
              </w:rPr>
            </w:pPr>
          </w:p>
        </w:tc>
      </w:tr>
      <w:tr w:rsidR="00140956" w:rsidRPr="00140956" w14:paraId="5B97E63D" w14:textId="77777777" w:rsidTr="00776BF4">
        <w:trPr>
          <w:trHeight w:val="285"/>
        </w:trPr>
        <w:tc>
          <w:tcPr>
            <w:tcW w:w="1260" w:type="dxa"/>
            <w:tcBorders>
              <w:top w:val="single" w:sz="4" w:space="0" w:color="auto"/>
              <w:bottom w:val="single" w:sz="4" w:space="0" w:color="auto"/>
            </w:tcBorders>
          </w:tcPr>
          <w:p w14:paraId="215339C3" w14:textId="77777777" w:rsidR="000F5840" w:rsidRPr="00140956" w:rsidRDefault="000F5840" w:rsidP="00BC2591">
            <w:pPr>
              <w:pStyle w:val="Table"/>
              <w:rPr>
                <w:lang w:val="en-GB"/>
              </w:rPr>
            </w:pPr>
          </w:p>
        </w:tc>
        <w:tc>
          <w:tcPr>
            <w:tcW w:w="1980" w:type="dxa"/>
            <w:tcBorders>
              <w:top w:val="single" w:sz="4" w:space="0" w:color="auto"/>
              <w:bottom w:val="single" w:sz="4" w:space="0" w:color="auto"/>
            </w:tcBorders>
          </w:tcPr>
          <w:p w14:paraId="10DBC356" w14:textId="77777777" w:rsidR="000F5840" w:rsidRPr="00140956" w:rsidRDefault="000F5840" w:rsidP="00BC2591">
            <w:pPr>
              <w:pStyle w:val="Table"/>
              <w:rPr>
                <w:lang w:val="en-GB"/>
              </w:rPr>
            </w:pPr>
          </w:p>
        </w:tc>
        <w:tc>
          <w:tcPr>
            <w:tcW w:w="2340" w:type="dxa"/>
            <w:tcBorders>
              <w:top w:val="single" w:sz="4" w:space="0" w:color="auto"/>
              <w:bottom w:val="single" w:sz="4" w:space="0" w:color="auto"/>
            </w:tcBorders>
          </w:tcPr>
          <w:p w14:paraId="59E17762" w14:textId="77777777" w:rsidR="000F5840" w:rsidRPr="00140956" w:rsidRDefault="000F5840" w:rsidP="00BC2591">
            <w:pPr>
              <w:pStyle w:val="Table"/>
              <w:rPr>
                <w:lang w:val="en-GB"/>
              </w:rPr>
            </w:pPr>
          </w:p>
        </w:tc>
        <w:tc>
          <w:tcPr>
            <w:tcW w:w="3420" w:type="dxa"/>
            <w:tcBorders>
              <w:top w:val="single" w:sz="4" w:space="0" w:color="auto"/>
              <w:bottom w:val="single" w:sz="4" w:space="0" w:color="auto"/>
            </w:tcBorders>
          </w:tcPr>
          <w:p w14:paraId="39ADCCD5" w14:textId="77777777" w:rsidR="000F5840" w:rsidRPr="00140956" w:rsidRDefault="000F5840" w:rsidP="00BC2591">
            <w:pPr>
              <w:pStyle w:val="Table"/>
              <w:rPr>
                <w:lang w:val="en-GB"/>
              </w:rPr>
            </w:pPr>
          </w:p>
        </w:tc>
      </w:tr>
      <w:tr w:rsidR="00140956" w:rsidRPr="00140956" w14:paraId="71301894" w14:textId="77777777" w:rsidTr="008C4707">
        <w:trPr>
          <w:trHeight w:val="285"/>
        </w:trPr>
        <w:tc>
          <w:tcPr>
            <w:tcW w:w="1260" w:type="dxa"/>
            <w:tcBorders>
              <w:top w:val="single" w:sz="4" w:space="0" w:color="auto"/>
              <w:bottom w:val="single" w:sz="4" w:space="0" w:color="auto"/>
            </w:tcBorders>
          </w:tcPr>
          <w:p w14:paraId="6D688A59" w14:textId="77777777" w:rsidR="000F5840" w:rsidRPr="00140956" w:rsidRDefault="000F5840" w:rsidP="00BC2591">
            <w:pPr>
              <w:pStyle w:val="Table"/>
              <w:rPr>
                <w:lang w:val="en-GB"/>
              </w:rPr>
            </w:pPr>
          </w:p>
        </w:tc>
        <w:tc>
          <w:tcPr>
            <w:tcW w:w="1980" w:type="dxa"/>
            <w:tcBorders>
              <w:top w:val="single" w:sz="4" w:space="0" w:color="auto"/>
            </w:tcBorders>
          </w:tcPr>
          <w:p w14:paraId="5E907084" w14:textId="77777777" w:rsidR="000F5840" w:rsidRPr="00140956" w:rsidRDefault="000F5840" w:rsidP="00BC2591">
            <w:pPr>
              <w:pStyle w:val="Table"/>
              <w:rPr>
                <w:lang w:val="en-GB"/>
              </w:rPr>
            </w:pPr>
          </w:p>
        </w:tc>
        <w:tc>
          <w:tcPr>
            <w:tcW w:w="2340" w:type="dxa"/>
            <w:tcBorders>
              <w:top w:val="single" w:sz="4" w:space="0" w:color="auto"/>
            </w:tcBorders>
          </w:tcPr>
          <w:p w14:paraId="66395F47" w14:textId="77777777" w:rsidR="000F5840" w:rsidRPr="00140956" w:rsidRDefault="000F5840" w:rsidP="00BC2591">
            <w:pPr>
              <w:pStyle w:val="Table"/>
              <w:rPr>
                <w:lang w:val="en-GB"/>
              </w:rPr>
            </w:pPr>
          </w:p>
        </w:tc>
        <w:tc>
          <w:tcPr>
            <w:tcW w:w="3420" w:type="dxa"/>
            <w:tcBorders>
              <w:top w:val="single" w:sz="4" w:space="0" w:color="auto"/>
              <w:bottom w:val="single" w:sz="4" w:space="0" w:color="auto"/>
            </w:tcBorders>
          </w:tcPr>
          <w:p w14:paraId="42091324" w14:textId="77777777" w:rsidR="000F5840" w:rsidRPr="00140956" w:rsidRDefault="000F5840" w:rsidP="00776BF4">
            <w:pPr>
              <w:pStyle w:val="Table"/>
              <w:rPr>
                <w:lang w:val="en-GB"/>
              </w:rPr>
            </w:pPr>
          </w:p>
        </w:tc>
      </w:tr>
      <w:bookmarkEnd w:id="448"/>
      <w:bookmarkEnd w:id="449"/>
      <w:bookmarkEnd w:id="450"/>
      <w:bookmarkEnd w:id="451"/>
      <w:bookmarkEnd w:id="452"/>
      <w:bookmarkEnd w:id="453"/>
      <w:bookmarkEnd w:id="454"/>
      <w:bookmarkEnd w:id="455"/>
      <w:bookmarkEnd w:id="456"/>
    </w:tbl>
    <w:p w14:paraId="5D2BD110" w14:textId="77777777" w:rsidR="000F5840" w:rsidRPr="00140956" w:rsidRDefault="000F5840" w:rsidP="0013360C">
      <w:pPr>
        <w:rPr>
          <w:lang w:val="en-GB"/>
        </w:rPr>
      </w:pPr>
    </w:p>
    <w:p w14:paraId="750030D8" w14:textId="77777777" w:rsidR="000F5840" w:rsidRPr="00140956" w:rsidRDefault="000F5840">
      <w:pPr>
        <w:rPr>
          <w:lang w:val="en-GB"/>
        </w:rPr>
      </w:pPr>
    </w:p>
    <w:sectPr w:rsidR="000F5840" w:rsidRPr="00140956" w:rsidSect="00571BC4">
      <w:pgSz w:w="12240" w:h="15840"/>
      <w:pgMar w:top="570" w:right="1800" w:bottom="1440" w:left="1800" w:header="540" w:footer="45"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71" w:author="Dan Howell" w:date="2013-12-16T16:17:00Z" w:initials="DH">
    <w:p w14:paraId="13357972" w14:textId="77777777" w:rsidR="00AC42CE" w:rsidRDefault="00AC42CE">
      <w:pPr>
        <w:pStyle w:val="CommentText"/>
      </w:pPr>
      <w:r>
        <w:rPr>
          <w:rStyle w:val="CommentReference"/>
        </w:rPr>
        <w:annotationRef/>
      </w:r>
      <w:r>
        <w:t xml:space="preserve">To be updated once hosting design has been </w:t>
      </w:r>
      <w:proofErr w:type="spellStart"/>
      <w:r>
        <w:t>finalised</w:t>
      </w:r>
      <w:proofErr w:type="spell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35797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C758AE" w14:textId="77777777" w:rsidR="007D3494" w:rsidRDefault="007D3494">
      <w:r>
        <w:separator/>
      </w:r>
    </w:p>
  </w:endnote>
  <w:endnote w:type="continuationSeparator" w:id="0">
    <w:p w14:paraId="497217A6" w14:textId="77777777" w:rsidR="007D3494" w:rsidRDefault="007D34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Helv">
    <w:altName w:val="Arial"/>
    <w:panose1 w:val="020B060402020203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95689"/>
      <w:docPartObj>
        <w:docPartGallery w:val="Page Numbers (Bottom of Page)"/>
        <w:docPartUnique/>
      </w:docPartObj>
    </w:sdtPr>
    <w:sdtEndPr/>
    <w:sdtContent>
      <w:sdt>
        <w:sdtPr>
          <w:id w:val="-48152386"/>
          <w:docPartObj>
            <w:docPartGallery w:val="Page Numbers (Top of Page)"/>
            <w:docPartUnique/>
          </w:docPartObj>
        </w:sdtPr>
        <w:sdtEndPr/>
        <w:sdtContent>
          <w:p w14:paraId="561AA3E9" w14:textId="77777777" w:rsidR="00AC42CE" w:rsidRDefault="00AC42CE">
            <w:pPr>
              <w:pStyle w:val="Footer"/>
            </w:pPr>
            <w:r>
              <w:rPr>
                <w:b/>
                <w:sz w:val="24"/>
              </w:rPr>
              <w:tab/>
            </w:r>
          </w:p>
          <w:tbl>
            <w:tblPr>
              <w:tblW w:w="9679" w:type="dxa"/>
              <w:tblInd w:w="108" w:type="dxa"/>
              <w:tblLook w:val="01E0" w:firstRow="1" w:lastRow="1" w:firstColumn="1" w:lastColumn="1" w:noHBand="0" w:noVBand="0"/>
            </w:tblPr>
            <w:tblGrid>
              <w:gridCol w:w="9679"/>
            </w:tblGrid>
            <w:tr w:rsidR="00AC42CE" w:rsidRPr="00D36D30" w14:paraId="74489BEC" w14:textId="77777777" w:rsidTr="00E414AC">
              <w:trPr>
                <w:trHeight w:val="448"/>
              </w:trPr>
              <w:tc>
                <w:tcPr>
                  <w:tcW w:w="9679" w:type="dxa"/>
                  <w:tcBorders>
                    <w:top w:val="single" w:sz="4" w:space="0" w:color="auto"/>
                  </w:tcBorders>
                </w:tcPr>
                <w:p w14:paraId="570EF7E3" w14:textId="77777777" w:rsidR="00AC42CE" w:rsidRPr="00D36D30" w:rsidRDefault="00AC42CE" w:rsidP="000E43F8">
                  <w:pPr>
                    <w:pStyle w:val="Footer"/>
                    <w:pBdr>
                      <w:left w:val="single" w:sz="4" w:space="0" w:color="auto"/>
                      <w:bar w:val="none" w:sz="0" w:color="auto"/>
                    </w:pBdr>
                    <w:rPr>
                      <w:color w:val="E36C0A" w:themeColor="accent6" w:themeShade="BF"/>
                      <w:szCs w:val="20"/>
                    </w:rPr>
                  </w:pPr>
                  <w:r w:rsidRPr="00D36D30">
                    <w:rPr>
                      <w:color w:val="E36C0A" w:themeColor="accent6" w:themeShade="BF"/>
                    </w:rPr>
                    <w:t xml:space="preserve">Page </w:t>
                  </w:r>
                  <w:r w:rsidRPr="00D36D30">
                    <w:rPr>
                      <w:b/>
                      <w:color w:val="E36C0A" w:themeColor="accent6" w:themeShade="BF"/>
                      <w:sz w:val="24"/>
                    </w:rPr>
                    <w:fldChar w:fldCharType="begin"/>
                  </w:r>
                  <w:r w:rsidRPr="00D36D30">
                    <w:rPr>
                      <w:b/>
                      <w:color w:val="E36C0A" w:themeColor="accent6" w:themeShade="BF"/>
                    </w:rPr>
                    <w:instrText xml:space="preserve"> PAGE </w:instrText>
                  </w:r>
                  <w:r w:rsidRPr="00D36D30">
                    <w:rPr>
                      <w:b/>
                      <w:color w:val="E36C0A" w:themeColor="accent6" w:themeShade="BF"/>
                      <w:sz w:val="24"/>
                    </w:rPr>
                    <w:fldChar w:fldCharType="separate"/>
                  </w:r>
                  <w:r w:rsidR="00102A97">
                    <w:rPr>
                      <w:b/>
                      <w:noProof/>
                      <w:color w:val="E36C0A" w:themeColor="accent6" w:themeShade="BF"/>
                    </w:rPr>
                    <w:t>1</w:t>
                  </w:r>
                  <w:r w:rsidRPr="00D36D30">
                    <w:rPr>
                      <w:b/>
                      <w:color w:val="E36C0A" w:themeColor="accent6" w:themeShade="BF"/>
                      <w:sz w:val="24"/>
                    </w:rPr>
                    <w:fldChar w:fldCharType="end"/>
                  </w:r>
                  <w:r w:rsidRPr="00D36D30">
                    <w:rPr>
                      <w:color w:val="E36C0A" w:themeColor="accent6" w:themeShade="BF"/>
                    </w:rPr>
                    <w:t xml:space="preserve"> of </w:t>
                  </w:r>
                  <w:r w:rsidRPr="00D36D30">
                    <w:rPr>
                      <w:b/>
                      <w:color w:val="E36C0A" w:themeColor="accent6" w:themeShade="BF"/>
                      <w:sz w:val="24"/>
                    </w:rPr>
                    <w:fldChar w:fldCharType="begin"/>
                  </w:r>
                  <w:r w:rsidRPr="00D36D30">
                    <w:rPr>
                      <w:b/>
                      <w:color w:val="E36C0A" w:themeColor="accent6" w:themeShade="BF"/>
                    </w:rPr>
                    <w:instrText xml:space="preserve"> NUMPAGES  </w:instrText>
                  </w:r>
                  <w:r w:rsidRPr="00D36D30">
                    <w:rPr>
                      <w:b/>
                      <w:color w:val="E36C0A" w:themeColor="accent6" w:themeShade="BF"/>
                      <w:sz w:val="24"/>
                    </w:rPr>
                    <w:fldChar w:fldCharType="separate"/>
                  </w:r>
                  <w:r w:rsidR="00102A97">
                    <w:rPr>
                      <w:b/>
                      <w:noProof/>
                      <w:color w:val="E36C0A" w:themeColor="accent6" w:themeShade="BF"/>
                    </w:rPr>
                    <w:t>67</w:t>
                  </w:r>
                  <w:r w:rsidRPr="00D36D30">
                    <w:rPr>
                      <w:b/>
                      <w:color w:val="E36C0A" w:themeColor="accent6" w:themeShade="BF"/>
                      <w:sz w:val="24"/>
                    </w:rPr>
                    <w:fldChar w:fldCharType="end"/>
                  </w:r>
                  <w:r w:rsidRPr="00D36D30">
                    <w:rPr>
                      <w:b/>
                      <w:color w:val="E36C0A" w:themeColor="accent6" w:themeShade="BF"/>
                      <w:sz w:val="24"/>
                    </w:rPr>
                    <w:t xml:space="preserve">                                                                            </w:t>
                  </w:r>
                  <w:r w:rsidRPr="00D36D30">
                    <w:rPr>
                      <w:color w:val="E36C0A" w:themeColor="accent6" w:themeShade="BF"/>
                      <w:sz w:val="20"/>
                      <w:szCs w:val="20"/>
                    </w:rPr>
                    <w:t>GM Financial ©</w:t>
                  </w:r>
                  <w:r w:rsidRPr="00D36D30">
                    <w:rPr>
                      <w:rFonts w:cs="Times New Roman"/>
                      <w:color w:val="E36C0A" w:themeColor="accent6" w:themeShade="BF"/>
                      <w:sz w:val="20"/>
                      <w:szCs w:val="20"/>
                    </w:rPr>
                    <w:t xml:space="preserve"> 2009-2013.</w:t>
                  </w:r>
                </w:p>
              </w:tc>
            </w:tr>
          </w:tbl>
          <w:p w14:paraId="2092B27C" w14:textId="77777777" w:rsidR="00AC42CE" w:rsidRDefault="007D3494" w:rsidP="000E43F8">
            <w:pPr>
              <w:pStyle w:val="Footer"/>
              <w:ind w:left="0"/>
            </w:pP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E78BC5" w14:textId="77777777" w:rsidR="007D3494" w:rsidRDefault="007D3494">
      <w:r>
        <w:separator/>
      </w:r>
    </w:p>
  </w:footnote>
  <w:footnote w:type="continuationSeparator" w:id="0">
    <w:p w14:paraId="28703D29" w14:textId="77777777" w:rsidR="007D3494" w:rsidRDefault="007D349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9CA917" w14:textId="77777777" w:rsidR="00AC42CE" w:rsidRDefault="00AC42CE">
    <w:pPr>
      <w:pStyle w:val="Header"/>
    </w:pPr>
    <w:r>
      <w:rPr>
        <w:noProof/>
        <w:lang w:val="en-GB" w:eastAsia="en-GB"/>
      </w:rPr>
      <w:drawing>
        <wp:inline distT="0" distB="0" distL="0" distR="0" wp14:anchorId="2B767DA4" wp14:editId="7BBEBA04">
          <wp:extent cx="2350770" cy="588645"/>
          <wp:effectExtent l="0" t="0" r="0" b="0"/>
          <wp:docPr id="2" name="Picture 2" descr="D:\GMAC\pics\logo-gm-financi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GMAC\pics\logo-gm-financial.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50770" cy="588645"/>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190117" w14:textId="77777777" w:rsidR="00AC42CE" w:rsidRDefault="00AC42CE">
    <w:pPr>
      <w:pStyle w:val="Header"/>
    </w:pPr>
    <w:r>
      <w:rPr>
        <w:noProof/>
        <w:lang w:val="en-GB" w:eastAsia="en-GB"/>
      </w:rPr>
      <w:drawing>
        <wp:inline distT="0" distB="0" distL="0" distR="0" wp14:anchorId="5EF3298E" wp14:editId="318E2166">
          <wp:extent cx="2350770" cy="588645"/>
          <wp:effectExtent l="0" t="0" r="0" b="0"/>
          <wp:docPr id="5" name="Picture 5" descr="D:\GMAC\pics\logo-gm-financi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GMAC\pics\logo-gm-financial.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50770" cy="58864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83F30"/>
    <w:multiLevelType w:val="hybridMultilevel"/>
    <w:tmpl w:val="8E90C8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1F70A4B"/>
    <w:multiLevelType w:val="hybridMultilevel"/>
    <w:tmpl w:val="2CF08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BA77AD"/>
    <w:multiLevelType w:val="hybridMultilevel"/>
    <w:tmpl w:val="F0A8E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497026"/>
    <w:multiLevelType w:val="hybridMultilevel"/>
    <w:tmpl w:val="7E5042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23123CA"/>
    <w:multiLevelType w:val="hybridMultilevel"/>
    <w:tmpl w:val="887EDFCA"/>
    <w:lvl w:ilvl="0" w:tplc="387A0736">
      <w:start w:val="1"/>
      <w:numFmt w:val="decimal"/>
      <w:lvlText w:val="%1."/>
      <w:lvlJc w:val="left"/>
      <w:pPr>
        <w:tabs>
          <w:tab w:val="num" w:pos="1800"/>
        </w:tabs>
        <w:ind w:left="1800" w:hanging="360"/>
      </w:pPr>
      <w:rPr>
        <w:rFonts w:cs="Times New Roman"/>
      </w:rPr>
    </w:lvl>
    <w:lvl w:ilvl="1" w:tplc="0FA8F5AC">
      <w:start w:val="1"/>
      <w:numFmt w:val="lowerLetter"/>
      <w:lvlText w:val="%2."/>
      <w:lvlJc w:val="left"/>
      <w:pPr>
        <w:tabs>
          <w:tab w:val="num" w:pos="2520"/>
        </w:tabs>
        <w:ind w:left="2520" w:hanging="360"/>
      </w:pPr>
      <w:rPr>
        <w:rFonts w:cs="Times New Roman"/>
      </w:rPr>
    </w:lvl>
    <w:lvl w:ilvl="2" w:tplc="80526F6A" w:tentative="1">
      <w:start w:val="1"/>
      <w:numFmt w:val="lowerRoman"/>
      <w:lvlText w:val="%3."/>
      <w:lvlJc w:val="right"/>
      <w:pPr>
        <w:tabs>
          <w:tab w:val="num" w:pos="3240"/>
        </w:tabs>
        <w:ind w:left="3240" w:hanging="180"/>
      </w:pPr>
      <w:rPr>
        <w:rFonts w:cs="Times New Roman"/>
      </w:rPr>
    </w:lvl>
    <w:lvl w:ilvl="3" w:tplc="BC0E0BF6" w:tentative="1">
      <w:start w:val="1"/>
      <w:numFmt w:val="decimal"/>
      <w:lvlText w:val="%4."/>
      <w:lvlJc w:val="left"/>
      <w:pPr>
        <w:tabs>
          <w:tab w:val="num" w:pos="3960"/>
        </w:tabs>
        <w:ind w:left="3960" w:hanging="360"/>
      </w:pPr>
      <w:rPr>
        <w:rFonts w:cs="Times New Roman"/>
      </w:rPr>
    </w:lvl>
    <w:lvl w:ilvl="4" w:tplc="2F68EFB6" w:tentative="1">
      <w:start w:val="1"/>
      <w:numFmt w:val="lowerLetter"/>
      <w:lvlText w:val="%5."/>
      <w:lvlJc w:val="left"/>
      <w:pPr>
        <w:tabs>
          <w:tab w:val="num" w:pos="4680"/>
        </w:tabs>
        <w:ind w:left="4680" w:hanging="360"/>
      </w:pPr>
      <w:rPr>
        <w:rFonts w:cs="Times New Roman"/>
      </w:rPr>
    </w:lvl>
    <w:lvl w:ilvl="5" w:tplc="D732431C" w:tentative="1">
      <w:start w:val="1"/>
      <w:numFmt w:val="lowerRoman"/>
      <w:lvlText w:val="%6."/>
      <w:lvlJc w:val="right"/>
      <w:pPr>
        <w:tabs>
          <w:tab w:val="num" w:pos="5400"/>
        </w:tabs>
        <w:ind w:left="5400" w:hanging="180"/>
      </w:pPr>
      <w:rPr>
        <w:rFonts w:cs="Times New Roman"/>
      </w:rPr>
    </w:lvl>
    <w:lvl w:ilvl="6" w:tplc="E084C24C" w:tentative="1">
      <w:start w:val="1"/>
      <w:numFmt w:val="decimal"/>
      <w:lvlText w:val="%7."/>
      <w:lvlJc w:val="left"/>
      <w:pPr>
        <w:tabs>
          <w:tab w:val="num" w:pos="6120"/>
        </w:tabs>
        <w:ind w:left="6120" w:hanging="360"/>
      </w:pPr>
      <w:rPr>
        <w:rFonts w:cs="Times New Roman"/>
      </w:rPr>
    </w:lvl>
    <w:lvl w:ilvl="7" w:tplc="736EB972" w:tentative="1">
      <w:start w:val="1"/>
      <w:numFmt w:val="lowerLetter"/>
      <w:lvlText w:val="%8."/>
      <w:lvlJc w:val="left"/>
      <w:pPr>
        <w:tabs>
          <w:tab w:val="num" w:pos="6840"/>
        </w:tabs>
        <w:ind w:left="6840" w:hanging="360"/>
      </w:pPr>
      <w:rPr>
        <w:rFonts w:cs="Times New Roman"/>
      </w:rPr>
    </w:lvl>
    <w:lvl w:ilvl="8" w:tplc="BB9277D4" w:tentative="1">
      <w:start w:val="1"/>
      <w:numFmt w:val="lowerRoman"/>
      <w:lvlText w:val="%9."/>
      <w:lvlJc w:val="right"/>
      <w:pPr>
        <w:tabs>
          <w:tab w:val="num" w:pos="7560"/>
        </w:tabs>
        <w:ind w:left="7560" w:hanging="180"/>
      </w:pPr>
      <w:rPr>
        <w:rFonts w:cs="Times New Roman"/>
      </w:rPr>
    </w:lvl>
  </w:abstractNum>
  <w:abstractNum w:abstractNumId="5">
    <w:nsid w:val="162414AF"/>
    <w:multiLevelType w:val="hybridMultilevel"/>
    <w:tmpl w:val="60A87E8A"/>
    <w:lvl w:ilvl="0" w:tplc="0409000F">
      <w:start w:val="1"/>
      <w:numFmt w:val="bullet"/>
      <w:lvlText w:val=""/>
      <w:lvlJc w:val="left"/>
      <w:pPr>
        <w:tabs>
          <w:tab w:val="num" w:pos="720"/>
        </w:tabs>
        <w:ind w:left="720" w:hanging="360"/>
      </w:pPr>
      <w:rPr>
        <w:rFonts w:ascii="Wingdings" w:hAnsi="Wingdings" w:hint="default"/>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6">
    <w:nsid w:val="19A44F62"/>
    <w:multiLevelType w:val="hybridMultilevel"/>
    <w:tmpl w:val="2C60B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F34D4"/>
    <w:multiLevelType w:val="hybridMultilevel"/>
    <w:tmpl w:val="80C6B5FA"/>
    <w:lvl w:ilvl="0" w:tplc="04090005">
      <w:start w:val="1"/>
      <w:numFmt w:val="bullet"/>
      <w:pStyle w:val="Info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F7E500C"/>
    <w:multiLevelType w:val="hybridMultilevel"/>
    <w:tmpl w:val="151C11B4"/>
    <w:lvl w:ilvl="0" w:tplc="528C2B52">
      <w:start w:val="1"/>
      <w:numFmt w:val="decimal"/>
      <w:pStyle w:val="InfoNumBullets"/>
      <w:lvlText w:val="%1."/>
      <w:lvlJc w:val="left"/>
      <w:pPr>
        <w:tabs>
          <w:tab w:val="num" w:pos="720"/>
        </w:tabs>
        <w:ind w:left="720" w:hanging="360"/>
      </w:pPr>
      <w:rPr>
        <w:rFonts w:cs="Times New Roman" w:hint="default"/>
      </w:rPr>
    </w:lvl>
    <w:lvl w:ilvl="1" w:tplc="04090003" w:tentative="1">
      <w:start w:val="1"/>
      <w:numFmt w:val="lowerLetter"/>
      <w:lvlText w:val="%2."/>
      <w:lvlJc w:val="left"/>
      <w:pPr>
        <w:tabs>
          <w:tab w:val="num" w:pos="1440"/>
        </w:tabs>
        <w:ind w:left="1440" w:hanging="360"/>
      </w:pPr>
      <w:rPr>
        <w:rFonts w:cs="Times New Roman"/>
      </w:rPr>
    </w:lvl>
    <w:lvl w:ilvl="2" w:tplc="04090005" w:tentative="1">
      <w:start w:val="1"/>
      <w:numFmt w:val="lowerRoman"/>
      <w:lvlText w:val="%3."/>
      <w:lvlJc w:val="right"/>
      <w:pPr>
        <w:tabs>
          <w:tab w:val="num" w:pos="2160"/>
        </w:tabs>
        <w:ind w:left="2160" w:hanging="180"/>
      </w:pPr>
      <w:rPr>
        <w:rFonts w:cs="Times New Roman"/>
      </w:rPr>
    </w:lvl>
    <w:lvl w:ilvl="3" w:tplc="04090001" w:tentative="1">
      <w:start w:val="1"/>
      <w:numFmt w:val="decimal"/>
      <w:lvlText w:val="%4."/>
      <w:lvlJc w:val="left"/>
      <w:pPr>
        <w:tabs>
          <w:tab w:val="num" w:pos="2880"/>
        </w:tabs>
        <w:ind w:left="2880" w:hanging="360"/>
      </w:pPr>
      <w:rPr>
        <w:rFonts w:cs="Times New Roman"/>
      </w:rPr>
    </w:lvl>
    <w:lvl w:ilvl="4" w:tplc="04090003" w:tentative="1">
      <w:start w:val="1"/>
      <w:numFmt w:val="lowerLetter"/>
      <w:lvlText w:val="%5."/>
      <w:lvlJc w:val="left"/>
      <w:pPr>
        <w:tabs>
          <w:tab w:val="num" w:pos="3600"/>
        </w:tabs>
        <w:ind w:left="3600" w:hanging="360"/>
      </w:pPr>
      <w:rPr>
        <w:rFonts w:cs="Times New Roman"/>
      </w:rPr>
    </w:lvl>
    <w:lvl w:ilvl="5" w:tplc="04090005" w:tentative="1">
      <w:start w:val="1"/>
      <w:numFmt w:val="lowerRoman"/>
      <w:lvlText w:val="%6."/>
      <w:lvlJc w:val="right"/>
      <w:pPr>
        <w:tabs>
          <w:tab w:val="num" w:pos="4320"/>
        </w:tabs>
        <w:ind w:left="4320" w:hanging="180"/>
      </w:pPr>
      <w:rPr>
        <w:rFonts w:cs="Times New Roman"/>
      </w:rPr>
    </w:lvl>
    <w:lvl w:ilvl="6" w:tplc="04090001" w:tentative="1">
      <w:start w:val="1"/>
      <w:numFmt w:val="decimal"/>
      <w:lvlText w:val="%7."/>
      <w:lvlJc w:val="left"/>
      <w:pPr>
        <w:tabs>
          <w:tab w:val="num" w:pos="5040"/>
        </w:tabs>
        <w:ind w:left="5040" w:hanging="360"/>
      </w:pPr>
      <w:rPr>
        <w:rFonts w:cs="Times New Roman"/>
      </w:rPr>
    </w:lvl>
    <w:lvl w:ilvl="7" w:tplc="04090003" w:tentative="1">
      <w:start w:val="1"/>
      <w:numFmt w:val="lowerLetter"/>
      <w:lvlText w:val="%8."/>
      <w:lvlJc w:val="left"/>
      <w:pPr>
        <w:tabs>
          <w:tab w:val="num" w:pos="5760"/>
        </w:tabs>
        <w:ind w:left="5760" w:hanging="360"/>
      </w:pPr>
      <w:rPr>
        <w:rFonts w:cs="Times New Roman"/>
      </w:rPr>
    </w:lvl>
    <w:lvl w:ilvl="8" w:tplc="04090005" w:tentative="1">
      <w:start w:val="1"/>
      <w:numFmt w:val="lowerRoman"/>
      <w:lvlText w:val="%9."/>
      <w:lvlJc w:val="right"/>
      <w:pPr>
        <w:tabs>
          <w:tab w:val="num" w:pos="6480"/>
        </w:tabs>
        <w:ind w:left="6480" w:hanging="180"/>
      </w:pPr>
      <w:rPr>
        <w:rFonts w:cs="Times New Roman"/>
      </w:rPr>
    </w:lvl>
  </w:abstractNum>
  <w:abstractNum w:abstractNumId="9">
    <w:nsid w:val="1FA415E6"/>
    <w:multiLevelType w:val="hybridMultilevel"/>
    <w:tmpl w:val="ABEE57BE"/>
    <w:lvl w:ilvl="0" w:tplc="E91A1A4E">
      <w:start w:val="5"/>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483771"/>
    <w:multiLevelType w:val="hybridMultilevel"/>
    <w:tmpl w:val="6908E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E212DD"/>
    <w:multiLevelType w:val="multilevel"/>
    <w:tmpl w:val="B434B7F0"/>
    <w:lvl w:ilvl="0">
      <w:start w:val="1"/>
      <w:numFmt w:val="decimal"/>
      <w:lvlText w:val="%1"/>
      <w:lvlJc w:val="left"/>
      <w:pPr>
        <w:tabs>
          <w:tab w:val="num" w:pos="0"/>
        </w:tabs>
        <w:ind w:left="360" w:hanging="360"/>
      </w:pPr>
      <w:rPr>
        <w:rFonts w:cs="Times New Roman" w:hint="default"/>
      </w:rPr>
    </w:lvl>
    <w:lvl w:ilvl="1">
      <w:start w:val="1"/>
      <w:numFmt w:val="decimal"/>
      <w:lvlText w:val="%1.%2"/>
      <w:lvlJc w:val="left"/>
      <w:pPr>
        <w:tabs>
          <w:tab w:val="num" w:pos="0"/>
        </w:tabs>
        <w:ind w:left="1080" w:hanging="720"/>
      </w:pPr>
      <w:rPr>
        <w:rFonts w:cs="Times New Roman" w:hint="default"/>
      </w:rPr>
    </w:lvl>
    <w:lvl w:ilvl="2">
      <w:start w:val="1"/>
      <w:numFmt w:val="decimal"/>
      <w:lvlText w:val="%1.%2.%3"/>
      <w:lvlJc w:val="left"/>
      <w:pPr>
        <w:tabs>
          <w:tab w:val="num" w:pos="0"/>
        </w:tabs>
        <w:ind w:left="1440" w:hanging="720"/>
      </w:pPr>
      <w:rPr>
        <w:rFonts w:cs="Times New Roman" w:hint="default"/>
      </w:rPr>
    </w:lvl>
    <w:lvl w:ilvl="3">
      <w:start w:val="1"/>
      <w:numFmt w:val="decimal"/>
      <w:lvlText w:val="%1.%2.%3.%4"/>
      <w:lvlJc w:val="left"/>
      <w:pPr>
        <w:tabs>
          <w:tab w:val="num" w:pos="0"/>
        </w:tabs>
        <w:ind w:left="1800" w:hanging="720"/>
      </w:pPr>
      <w:rPr>
        <w:rFonts w:cs="Times New Roman" w:hint="default"/>
      </w:rPr>
    </w:lvl>
    <w:lvl w:ilvl="4">
      <w:numFmt w:val="none"/>
      <w:lvlText w:val=""/>
      <w:lvlJc w:val="left"/>
      <w:pPr>
        <w:tabs>
          <w:tab w:val="num" w:pos="0"/>
        </w:tabs>
      </w:pPr>
      <w:rPr>
        <w:rFonts w:cs="Times New Roman" w:hint="default"/>
      </w:rPr>
    </w:lvl>
    <w:lvl w:ilvl="5">
      <w:numFmt w:val="none"/>
      <w:lvlText w:val=""/>
      <w:lvlJc w:val="left"/>
      <w:pPr>
        <w:tabs>
          <w:tab w:val="num" w:pos="0"/>
        </w:tabs>
      </w:pPr>
      <w:rPr>
        <w:rFonts w:cs="Times New Roman" w:hint="default"/>
      </w:rPr>
    </w:lvl>
    <w:lvl w:ilvl="6">
      <w:numFmt w:val="none"/>
      <w:lvlText w:val=""/>
      <w:lvlJc w:val="left"/>
      <w:pPr>
        <w:tabs>
          <w:tab w:val="num" w:pos="0"/>
        </w:tabs>
      </w:pPr>
      <w:rPr>
        <w:rFonts w:cs="Times New Roman" w:hint="default"/>
      </w:rPr>
    </w:lvl>
    <w:lvl w:ilvl="7">
      <w:numFmt w:val="none"/>
      <w:lvlText w:val=""/>
      <w:lvlJc w:val="left"/>
      <w:pPr>
        <w:tabs>
          <w:tab w:val="num" w:pos="0"/>
        </w:tabs>
      </w:pPr>
      <w:rPr>
        <w:rFonts w:cs="Times New Roman" w:hint="default"/>
      </w:rPr>
    </w:lvl>
    <w:lvl w:ilvl="8">
      <w:numFmt w:val="none"/>
      <w:lvlText w:val=""/>
      <w:lvlJc w:val="left"/>
      <w:pPr>
        <w:tabs>
          <w:tab w:val="num" w:pos="0"/>
        </w:tabs>
      </w:pPr>
      <w:rPr>
        <w:rFonts w:cs="Times New Roman" w:hint="default"/>
      </w:rPr>
    </w:lvl>
  </w:abstractNum>
  <w:abstractNum w:abstractNumId="12">
    <w:nsid w:val="32715478"/>
    <w:multiLevelType w:val="hybridMultilevel"/>
    <w:tmpl w:val="AD74B928"/>
    <w:lvl w:ilvl="0" w:tplc="4B323D1C">
      <w:start w:val="1"/>
      <w:numFmt w:val="bullet"/>
      <w:lvlText w:val=""/>
      <w:lvlJc w:val="left"/>
      <w:pPr>
        <w:tabs>
          <w:tab w:val="num" w:pos="720"/>
        </w:tabs>
        <w:ind w:left="720" w:hanging="360"/>
      </w:pPr>
      <w:rPr>
        <w:rFonts w:ascii="Symbol" w:hAnsi="Symbol" w:hint="default"/>
      </w:rPr>
    </w:lvl>
    <w:lvl w:ilvl="1" w:tplc="D0E439BA" w:tentative="1">
      <w:start w:val="1"/>
      <w:numFmt w:val="bullet"/>
      <w:lvlText w:val="o"/>
      <w:lvlJc w:val="left"/>
      <w:pPr>
        <w:tabs>
          <w:tab w:val="num" w:pos="1440"/>
        </w:tabs>
        <w:ind w:left="1440" w:hanging="360"/>
      </w:pPr>
      <w:rPr>
        <w:rFonts w:ascii="Courier New" w:hAnsi="Courier New" w:hint="default"/>
      </w:rPr>
    </w:lvl>
    <w:lvl w:ilvl="2" w:tplc="266081DE" w:tentative="1">
      <w:start w:val="1"/>
      <w:numFmt w:val="bullet"/>
      <w:lvlText w:val=""/>
      <w:lvlJc w:val="left"/>
      <w:pPr>
        <w:tabs>
          <w:tab w:val="num" w:pos="2160"/>
        </w:tabs>
        <w:ind w:left="2160" w:hanging="360"/>
      </w:pPr>
      <w:rPr>
        <w:rFonts w:ascii="Wingdings" w:hAnsi="Wingdings" w:hint="default"/>
      </w:rPr>
    </w:lvl>
    <w:lvl w:ilvl="3" w:tplc="A65E0150" w:tentative="1">
      <w:start w:val="1"/>
      <w:numFmt w:val="bullet"/>
      <w:lvlText w:val=""/>
      <w:lvlJc w:val="left"/>
      <w:pPr>
        <w:tabs>
          <w:tab w:val="num" w:pos="2880"/>
        </w:tabs>
        <w:ind w:left="2880" w:hanging="360"/>
      </w:pPr>
      <w:rPr>
        <w:rFonts w:ascii="Symbol" w:hAnsi="Symbol" w:hint="default"/>
      </w:rPr>
    </w:lvl>
    <w:lvl w:ilvl="4" w:tplc="981AB1D4" w:tentative="1">
      <w:start w:val="1"/>
      <w:numFmt w:val="bullet"/>
      <w:lvlText w:val="o"/>
      <w:lvlJc w:val="left"/>
      <w:pPr>
        <w:tabs>
          <w:tab w:val="num" w:pos="3600"/>
        </w:tabs>
        <w:ind w:left="3600" w:hanging="360"/>
      </w:pPr>
      <w:rPr>
        <w:rFonts w:ascii="Courier New" w:hAnsi="Courier New" w:hint="default"/>
      </w:rPr>
    </w:lvl>
    <w:lvl w:ilvl="5" w:tplc="9EDAA8B8" w:tentative="1">
      <w:start w:val="1"/>
      <w:numFmt w:val="bullet"/>
      <w:lvlText w:val=""/>
      <w:lvlJc w:val="left"/>
      <w:pPr>
        <w:tabs>
          <w:tab w:val="num" w:pos="4320"/>
        </w:tabs>
        <w:ind w:left="4320" w:hanging="360"/>
      </w:pPr>
      <w:rPr>
        <w:rFonts w:ascii="Wingdings" w:hAnsi="Wingdings" w:hint="default"/>
      </w:rPr>
    </w:lvl>
    <w:lvl w:ilvl="6" w:tplc="346426DC" w:tentative="1">
      <w:start w:val="1"/>
      <w:numFmt w:val="bullet"/>
      <w:lvlText w:val=""/>
      <w:lvlJc w:val="left"/>
      <w:pPr>
        <w:tabs>
          <w:tab w:val="num" w:pos="5040"/>
        </w:tabs>
        <w:ind w:left="5040" w:hanging="360"/>
      </w:pPr>
      <w:rPr>
        <w:rFonts w:ascii="Symbol" w:hAnsi="Symbol" w:hint="default"/>
      </w:rPr>
    </w:lvl>
    <w:lvl w:ilvl="7" w:tplc="2FB8FD10" w:tentative="1">
      <w:start w:val="1"/>
      <w:numFmt w:val="bullet"/>
      <w:lvlText w:val="o"/>
      <w:lvlJc w:val="left"/>
      <w:pPr>
        <w:tabs>
          <w:tab w:val="num" w:pos="5760"/>
        </w:tabs>
        <w:ind w:left="5760" w:hanging="360"/>
      </w:pPr>
      <w:rPr>
        <w:rFonts w:ascii="Courier New" w:hAnsi="Courier New" w:hint="default"/>
      </w:rPr>
    </w:lvl>
    <w:lvl w:ilvl="8" w:tplc="EB14F9A8" w:tentative="1">
      <w:start w:val="1"/>
      <w:numFmt w:val="bullet"/>
      <w:lvlText w:val=""/>
      <w:lvlJc w:val="left"/>
      <w:pPr>
        <w:tabs>
          <w:tab w:val="num" w:pos="6480"/>
        </w:tabs>
        <w:ind w:left="6480" w:hanging="360"/>
      </w:pPr>
      <w:rPr>
        <w:rFonts w:ascii="Wingdings" w:hAnsi="Wingdings" w:hint="default"/>
      </w:rPr>
    </w:lvl>
  </w:abstractNum>
  <w:abstractNum w:abstractNumId="13">
    <w:nsid w:val="342A70B8"/>
    <w:multiLevelType w:val="multilevel"/>
    <w:tmpl w:val="C5B66DA0"/>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1080"/>
        </w:tabs>
        <w:ind w:left="1080" w:hanging="360"/>
      </w:pPr>
      <w:rPr>
        <w:rFonts w:cs="Times New Roman"/>
      </w:rPr>
    </w:lvl>
    <w:lvl w:ilvl="2">
      <w:start w:val="1"/>
      <w:numFmt w:val="lowerRoman"/>
      <w:lvlText w:val="%3."/>
      <w:lvlJc w:val="right"/>
      <w:pPr>
        <w:tabs>
          <w:tab w:val="num" w:pos="1800"/>
        </w:tabs>
        <w:ind w:left="1800" w:hanging="180"/>
      </w:pPr>
      <w:rPr>
        <w:rFonts w:cs="Times New Roman"/>
      </w:rPr>
    </w:lvl>
    <w:lvl w:ilvl="3">
      <w:start w:val="1"/>
      <w:numFmt w:val="decimal"/>
      <w:lvlText w:val="%4."/>
      <w:lvlJc w:val="left"/>
      <w:pPr>
        <w:tabs>
          <w:tab w:val="num" w:pos="2520"/>
        </w:tabs>
        <w:ind w:left="2520" w:hanging="360"/>
      </w:pPr>
      <w:rPr>
        <w:rFonts w:cs="Times New Roman"/>
      </w:rPr>
    </w:lvl>
    <w:lvl w:ilvl="4">
      <w:start w:val="1"/>
      <w:numFmt w:val="lowerLetter"/>
      <w:lvlText w:val="%5."/>
      <w:lvlJc w:val="left"/>
      <w:pPr>
        <w:tabs>
          <w:tab w:val="num" w:pos="3240"/>
        </w:tabs>
        <w:ind w:left="3240" w:hanging="360"/>
      </w:pPr>
      <w:rPr>
        <w:rFonts w:cs="Times New Roman"/>
      </w:rPr>
    </w:lvl>
    <w:lvl w:ilvl="5">
      <w:start w:val="1"/>
      <w:numFmt w:val="lowerRoman"/>
      <w:lvlText w:val="%6."/>
      <w:lvlJc w:val="right"/>
      <w:pPr>
        <w:tabs>
          <w:tab w:val="num" w:pos="3960"/>
        </w:tabs>
        <w:ind w:left="3960" w:hanging="180"/>
      </w:pPr>
      <w:rPr>
        <w:rFonts w:cs="Times New Roman"/>
      </w:rPr>
    </w:lvl>
    <w:lvl w:ilvl="6">
      <w:start w:val="1"/>
      <w:numFmt w:val="decimal"/>
      <w:lvlText w:val="%7."/>
      <w:lvlJc w:val="left"/>
      <w:pPr>
        <w:tabs>
          <w:tab w:val="num" w:pos="4680"/>
        </w:tabs>
        <w:ind w:left="4680" w:hanging="360"/>
      </w:pPr>
      <w:rPr>
        <w:rFonts w:cs="Times New Roman"/>
      </w:rPr>
    </w:lvl>
    <w:lvl w:ilvl="7">
      <w:start w:val="1"/>
      <w:numFmt w:val="lowerLetter"/>
      <w:lvlText w:val="%8."/>
      <w:lvlJc w:val="left"/>
      <w:pPr>
        <w:tabs>
          <w:tab w:val="num" w:pos="5400"/>
        </w:tabs>
        <w:ind w:left="5400" w:hanging="360"/>
      </w:pPr>
      <w:rPr>
        <w:rFonts w:cs="Times New Roman"/>
      </w:rPr>
    </w:lvl>
    <w:lvl w:ilvl="8">
      <w:start w:val="1"/>
      <w:numFmt w:val="lowerRoman"/>
      <w:lvlText w:val="%9."/>
      <w:lvlJc w:val="right"/>
      <w:pPr>
        <w:tabs>
          <w:tab w:val="num" w:pos="6120"/>
        </w:tabs>
        <w:ind w:left="6120" w:hanging="180"/>
      </w:pPr>
      <w:rPr>
        <w:rFonts w:cs="Times New Roman"/>
      </w:rPr>
    </w:lvl>
  </w:abstractNum>
  <w:abstractNum w:abstractNumId="14">
    <w:nsid w:val="36187B3D"/>
    <w:multiLevelType w:val="hybridMultilevel"/>
    <w:tmpl w:val="5DA64722"/>
    <w:lvl w:ilvl="0" w:tplc="04090001">
      <w:start w:val="1"/>
      <w:numFmt w:val="bullet"/>
      <w:lvlText w:val="–"/>
      <w:lvlJc w:val="left"/>
      <w:pPr>
        <w:tabs>
          <w:tab w:val="num" w:pos="720"/>
        </w:tabs>
        <w:ind w:left="720" w:hanging="360"/>
      </w:pPr>
      <w:rPr>
        <w:rFonts w:ascii="Times New Roman" w:hAnsi="Times New Roman" w:hint="default"/>
      </w:rPr>
    </w:lvl>
    <w:lvl w:ilvl="1" w:tplc="04090003">
      <w:start w:val="161"/>
      <w:numFmt w:val="bullet"/>
      <w:lvlText w:val="–"/>
      <w:lvlJc w:val="left"/>
      <w:pPr>
        <w:tabs>
          <w:tab w:val="num" w:pos="1440"/>
        </w:tabs>
        <w:ind w:left="1440" w:hanging="360"/>
      </w:pPr>
      <w:rPr>
        <w:rFonts w:ascii="Times New Roman" w:hAnsi="Times New Roman" w:hint="default"/>
      </w:rPr>
    </w:lvl>
    <w:lvl w:ilvl="2" w:tplc="04090005">
      <w:start w:val="161"/>
      <w:numFmt w:val="bullet"/>
      <w:lvlText w:val="•"/>
      <w:lvlJc w:val="left"/>
      <w:pPr>
        <w:tabs>
          <w:tab w:val="num" w:pos="2160"/>
        </w:tabs>
        <w:ind w:left="2160" w:hanging="360"/>
      </w:pPr>
      <w:rPr>
        <w:rFonts w:ascii="Times New Roman" w:hAnsi="Times New Roman" w:hint="default"/>
      </w:rPr>
    </w:lvl>
    <w:lvl w:ilvl="3" w:tplc="04090001">
      <w:start w:val="161"/>
      <w:numFmt w:val="bullet"/>
      <w:lvlText w:val="–"/>
      <w:lvlJc w:val="left"/>
      <w:pPr>
        <w:tabs>
          <w:tab w:val="num" w:pos="2880"/>
        </w:tabs>
        <w:ind w:left="2880" w:hanging="360"/>
      </w:pPr>
      <w:rPr>
        <w:rFonts w:ascii="Times New Roman" w:hAnsi="Times New Roman" w:hint="default"/>
      </w:rPr>
    </w:lvl>
    <w:lvl w:ilvl="4" w:tplc="04090003" w:tentative="1">
      <w:start w:val="1"/>
      <w:numFmt w:val="bullet"/>
      <w:lvlText w:val="–"/>
      <w:lvlJc w:val="left"/>
      <w:pPr>
        <w:tabs>
          <w:tab w:val="num" w:pos="3600"/>
        </w:tabs>
        <w:ind w:left="3600" w:hanging="360"/>
      </w:pPr>
      <w:rPr>
        <w:rFonts w:ascii="Times New Roman" w:hAnsi="Times New Roman" w:hint="default"/>
      </w:rPr>
    </w:lvl>
    <w:lvl w:ilvl="5" w:tplc="04090005" w:tentative="1">
      <w:start w:val="1"/>
      <w:numFmt w:val="bullet"/>
      <w:lvlText w:val="–"/>
      <w:lvlJc w:val="left"/>
      <w:pPr>
        <w:tabs>
          <w:tab w:val="num" w:pos="4320"/>
        </w:tabs>
        <w:ind w:left="4320" w:hanging="360"/>
      </w:pPr>
      <w:rPr>
        <w:rFonts w:ascii="Times New Roman" w:hAnsi="Times New Roman" w:hint="default"/>
      </w:rPr>
    </w:lvl>
    <w:lvl w:ilvl="6" w:tplc="04090001" w:tentative="1">
      <w:start w:val="1"/>
      <w:numFmt w:val="bullet"/>
      <w:lvlText w:val="–"/>
      <w:lvlJc w:val="left"/>
      <w:pPr>
        <w:tabs>
          <w:tab w:val="num" w:pos="5040"/>
        </w:tabs>
        <w:ind w:left="5040" w:hanging="360"/>
      </w:pPr>
      <w:rPr>
        <w:rFonts w:ascii="Times New Roman" w:hAnsi="Times New Roman" w:hint="default"/>
      </w:rPr>
    </w:lvl>
    <w:lvl w:ilvl="7" w:tplc="04090003" w:tentative="1">
      <w:start w:val="1"/>
      <w:numFmt w:val="bullet"/>
      <w:lvlText w:val="–"/>
      <w:lvlJc w:val="left"/>
      <w:pPr>
        <w:tabs>
          <w:tab w:val="num" w:pos="5760"/>
        </w:tabs>
        <w:ind w:left="5760" w:hanging="360"/>
      </w:pPr>
      <w:rPr>
        <w:rFonts w:ascii="Times New Roman" w:hAnsi="Times New Roman" w:hint="default"/>
      </w:rPr>
    </w:lvl>
    <w:lvl w:ilvl="8" w:tplc="04090005" w:tentative="1">
      <w:start w:val="1"/>
      <w:numFmt w:val="bullet"/>
      <w:lvlText w:val="–"/>
      <w:lvlJc w:val="left"/>
      <w:pPr>
        <w:tabs>
          <w:tab w:val="num" w:pos="6480"/>
        </w:tabs>
        <w:ind w:left="6480" w:hanging="360"/>
      </w:pPr>
      <w:rPr>
        <w:rFonts w:ascii="Times New Roman" w:hAnsi="Times New Roman" w:hint="default"/>
      </w:rPr>
    </w:lvl>
  </w:abstractNum>
  <w:abstractNum w:abstractNumId="15">
    <w:nsid w:val="3BEA3902"/>
    <w:multiLevelType w:val="hybridMultilevel"/>
    <w:tmpl w:val="5BD0B4A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nsid w:val="3E452EDE"/>
    <w:multiLevelType w:val="singleLevel"/>
    <w:tmpl w:val="2268428A"/>
    <w:lvl w:ilvl="0">
      <w:start w:val="1"/>
      <w:numFmt w:val="bullet"/>
      <w:pStyle w:val="Bulletwithtext2"/>
      <w:lvlText w:val=""/>
      <w:lvlJc w:val="left"/>
      <w:pPr>
        <w:tabs>
          <w:tab w:val="num" w:pos="720"/>
        </w:tabs>
        <w:ind w:left="720" w:hanging="360"/>
      </w:pPr>
      <w:rPr>
        <w:rFonts w:ascii="Symbol" w:hAnsi="Symbol" w:hint="default"/>
        <w:b w:val="0"/>
        <w:i w:val="0"/>
        <w:sz w:val="20"/>
      </w:rPr>
    </w:lvl>
  </w:abstractNum>
  <w:abstractNum w:abstractNumId="17">
    <w:nsid w:val="49AA430F"/>
    <w:multiLevelType w:val="hybridMultilevel"/>
    <w:tmpl w:val="C5B66DA0"/>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8">
    <w:nsid w:val="4B3B480A"/>
    <w:multiLevelType w:val="hybridMultilevel"/>
    <w:tmpl w:val="C1E87F4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nsid w:val="562E7265"/>
    <w:multiLevelType w:val="hybridMultilevel"/>
    <w:tmpl w:val="A044E584"/>
    <w:lvl w:ilvl="0" w:tplc="5EE62A48">
      <w:start w:val="1"/>
      <w:numFmt w:val="decimal"/>
      <w:lvlText w:val="%1."/>
      <w:lvlJc w:val="left"/>
      <w:pPr>
        <w:tabs>
          <w:tab w:val="num" w:pos="720"/>
        </w:tabs>
        <w:ind w:left="720" w:hanging="360"/>
      </w:pPr>
      <w:rPr>
        <w:rFonts w:cs="Times New Roman"/>
      </w:rPr>
    </w:lvl>
    <w:lvl w:ilvl="1" w:tplc="8A3468AC" w:tentative="1">
      <w:start w:val="1"/>
      <w:numFmt w:val="lowerLetter"/>
      <w:lvlText w:val="%2."/>
      <w:lvlJc w:val="left"/>
      <w:pPr>
        <w:tabs>
          <w:tab w:val="num" w:pos="1440"/>
        </w:tabs>
        <w:ind w:left="1440" w:hanging="360"/>
      </w:pPr>
      <w:rPr>
        <w:rFonts w:cs="Times New Roman"/>
      </w:rPr>
    </w:lvl>
    <w:lvl w:ilvl="2" w:tplc="FC8AF2CA" w:tentative="1">
      <w:start w:val="1"/>
      <w:numFmt w:val="lowerRoman"/>
      <w:lvlText w:val="%3."/>
      <w:lvlJc w:val="right"/>
      <w:pPr>
        <w:tabs>
          <w:tab w:val="num" w:pos="2160"/>
        </w:tabs>
        <w:ind w:left="2160" w:hanging="180"/>
      </w:pPr>
      <w:rPr>
        <w:rFonts w:cs="Times New Roman"/>
      </w:rPr>
    </w:lvl>
    <w:lvl w:ilvl="3" w:tplc="C3426F56" w:tentative="1">
      <w:start w:val="1"/>
      <w:numFmt w:val="decimal"/>
      <w:lvlText w:val="%4."/>
      <w:lvlJc w:val="left"/>
      <w:pPr>
        <w:tabs>
          <w:tab w:val="num" w:pos="2880"/>
        </w:tabs>
        <w:ind w:left="2880" w:hanging="360"/>
      </w:pPr>
      <w:rPr>
        <w:rFonts w:cs="Times New Roman"/>
      </w:rPr>
    </w:lvl>
    <w:lvl w:ilvl="4" w:tplc="D7D246CC" w:tentative="1">
      <w:start w:val="1"/>
      <w:numFmt w:val="lowerLetter"/>
      <w:lvlText w:val="%5."/>
      <w:lvlJc w:val="left"/>
      <w:pPr>
        <w:tabs>
          <w:tab w:val="num" w:pos="3600"/>
        </w:tabs>
        <w:ind w:left="3600" w:hanging="360"/>
      </w:pPr>
      <w:rPr>
        <w:rFonts w:cs="Times New Roman"/>
      </w:rPr>
    </w:lvl>
    <w:lvl w:ilvl="5" w:tplc="8E5E2B60" w:tentative="1">
      <w:start w:val="1"/>
      <w:numFmt w:val="lowerRoman"/>
      <w:lvlText w:val="%6."/>
      <w:lvlJc w:val="right"/>
      <w:pPr>
        <w:tabs>
          <w:tab w:val="num" w:pos="4320"/>
        </w:tabs>
        <w:ind w:left="4320" w:hanging="180"/>
      </w:pPr>
      <w:rPr>
        <w:rFonts w:cs="Times New Roman"/>
      </w:rPr>
    </w:lvl>
    <w:lvl w:ilvl="6" w:tplc="51CEC26C" w:tentative="1">
      <w:start w:val="1"/>
      <w:numFmt w:val="decimal"/>
      <w:lvlText w:val="%7."/>
      <w:lvlJc w:val="left"/>
      <w:pPr>
        <w:tabs>
          <w:tab w:val="num" w:pos="5040"/>
        </w:tabs>
        <w:ind w:left="5040" w:hanging="360"/>
      </w:pPr>
      <w:rPr>
        <w:rFonts w:cs="Times New Roman"/>
      </w:rPr>
    </w:lvl>
    <w:lvl w:ilvl="7" w:tplc="40E4E81C" w:tentative="1">
      <w:start w:val="1"/>
      <w:numFmt w:val="lowerLetter"/>
      <w:lvlText w:val="%8."/>
      <w:lvlJc w:val="left"/>
      <w:pPr>
        <w:tabs>
          <w:tab w:val="num" w:pos="5760"/>
        </w:tabs>
        <w:ind w:left="5760" w:hanging="360"/>
      </w:pPr>
      <w:rPr>
        <w:rFonts w:cs="Times New Roman"/>
      </w:rPr>
    </w:lvl>
    <w:lvl w:ilvl="8" w:tplc="23F61E3E" w:tentative="1">
      <w:start w:val="1"/>
      <w:numFmt w:val="lowerRoman"/>
      <w:lvlText w:val="%9."/>
      <w:lvlJc w:val="right"/>
      <w:pPr>
        <w:tabs>
          <w:tab w:val="num" w:pos="6480"/>
        </w:tabs>
        <w:ind w:left="6480" w:hanging="180"/>
      </w:pPr>
      <w:rPr>
        <w:rFonts w:cs="Times New Roman"/>
      </w:rPr>
    </w:lvl>
  </w:abstractNum>
  <w:abstractNum w:abstractNumId="20">
    <w:nsid w:val="57BC0344"/>
    <w:multiLevelType w:val="multilevel"/>
    <w:tmpl w:val="A67EBDDC"/>
    <w:lvl w:ilvl="0">
      <w:start w:val="1"/>
      <w:numFmt w:val="bullet"/>
      <w:lvlText w:val="–"/>
      <w:lvlJc w:val="left"/>
      <w:pPr>
        <w:tabs>
          <w:tab w:val="num" w:pos="720"/>
        </w:tabs>
        <w:ind w:left="720" w:hanging="360"/>
      </w:pPr>
      <w:rPr>
        <w:rFonts w:ascii="Times New Roman" w:hAnsi="Times New Roman" w:hint="default"/>
      </w:rPr>
    </w:lvl>
    <w:lvl w:ilvl="1">
      <w:start w:val="161"/>
      <w:numFmt w:val="bullet"/>
      <w:lvlText w:val="–"/>
      <w:lvlJc w:val="left"/>
      <w:pPr>
        <w:tabs>
          <w:tab w:val="num" w:pos="1440"/>
        </w:tabs>
        <w:ind w:left="1440" w:hanging="360"/>
      </w:pPr>
      <w:rPr>
        <w:rFonts w:ascii="Times New Roman" w:hAnsi="Times New Roman" w:hint="default"/>
      </w:rPr>
    </w:lvl>
    <w:lvl w:ilvl="2">
      <w:start w:val="161"/>
      <w:numFmt w:val="bullet"/>
      <w:lvlText w:val="•"/>
      <w:lvlJc w:val="left"/>
      <w:pPr>
        <w:tabs>
          <w:tab w:val="num" w:pos="2160"/>
        </w:tabs>
        <w:ind w:left="2160" w:hanging="360"/>
      </w:pPr>
      <w:rPr>
        <w:rFonts w:ascii="Times New Roman" w:hAnsi="Times New Roman" w:hint="default"/>
      </w:rPr>
    </w:lvl>
    <w:lvl w:ilvl="3" w:tentative="1">
      <w:start w:val="1"/>
      <w:numFmt w:val="bullet"/>
      <w:lvlText w:val="–"/>
      <w:lvlJc w:val="left"/>
      <w:pPr>
        <w:tabs>
          <w:tab w:val="num" w:pos="2880"/>
        </w:tabs>
        <w:ind w:left="2880" w:hanging="360"/>
      </w:pPr>
      <w:rPr>
        <w:rFonts w:ascii="Times New Roman" w:hAnsi="Times New Roman" w:hint="default"/>
      </w:rPr>
    </w:lvl>
    <w:lvl w:ilvl="4" w:tentative="1">
      <w:start w:val="1"/>
      <w:numFmt w:val="bullet"/>
      <w:lvlText w:val="–"/>
      <w:lvlJc w:val="left"/>
      <w:pPr>
        <w:tabs>
          <w:tab w:val="num" w:pos="3600"/>
        </w:tabs>
        <w:ind w:left="3600" w:hanging="360"/>
      </w:pPr>
      <w:rPr>
        <w:rFonts w:ascii="Times New Roman" w:hAnsi="Times New Roman" w:hint="default"/>
      </w:rPr>
    </w:lvl>
    <w:lvl w:ilvl="5" w:tentative="1">
      <w:start w:val="1"/>
      <w:numFmt w:val="bullet"/>
      <w:lvlText w:val="–"/>
      <w:lvlJc w:val="left"/>
      <w:pPr>
        <w:tabs>
          <w:tab w:val="num" w:pos="4320"/>
        </w:tabs>
        <w:ind w:left="4320" w:hanging="360"/>
      </w:pPr>
      <w:rPr>
        <w:rFonts w:ascii="Times New Roman" w:hAnsi="Times New Roman" w:hint="default"/>
      </w:rPr>
    </w:lvl>
    <w:lvl w:ilvl="6" w:tentative="1">
      <w:start w:val="1"/>
      <w:numFmt w:val="bullet"/>
      <w:lvlText w:val="–"/>
      <w:lvlJc w:val="left"/>
      <w:pPr>
        <w:tabs>
          <w:tab w:val="num" w:pos="5040"/>
        </w:tabs>
        <w:ind w:left="5040" w:hanging="360"/>
      </w:pPr>
      <w:rPr>
        <w:rFonts w:ascii="Times New Roman" w:hAnsi="Times New Roman" w:hint="default"/>
      </w:rPr>
    </w:lvl>
    <w:lvl w:ilvl="7" w:tentative="1">
      <w:start w:val="1"/>
      <w:numFmt w:val="bullet"/>
      <w:lvlText w:val="–"/>
      <w:lvlJc w:val="left"/>
      <w:pPr>
        <w:tabs>
          <w:tab w:val="num" w:pos="5760"/>
        </w:tabs>
        <w:ind w:left="5760" w:hanging="360"/>
      </w:pPr>
      <w:rPr>
        <w:rFonts w:ascii="Times New Roman" w:hAnsi="Times New Roman" w:hint="default"/>
      </w:rPr>
    </w:lvl>
    <w:lvl w:ilvl="8" w:tentative="1">
      <w:start w:val="1"/>
      <w:numFmt w:val="bullet"/>
      <w:lvlText w:val="–"/>
      <w:lvlJc w:val="left"/>
      <w:pPr>
        <w:tabs>
          <w:tab w:val="num" w:pos="6480"/>
        </w:tabs>
        <w:ind w:left="6480" w:hanging="360"/>
      </w:pPr>
      <w:rPr>
        <w:rFonts w:ascii="Times New Roman" w:hAnsi="Times New Roman" w:hint="default"/>
      </w:rPr>
    </w:lvl>
  </w:abstractNum>
  <w:abstractNum w:abstractNumId="21">
    <w:nsid w:val="58F50A6E"/>
    <w:multiLevelType w:val="hybridMultilevel"/>
    <w:tmpl w:val="BA8C3278"/>
    <w:lvl w:ilvl="0" w:tplc="7F02CCEE">
      <w:numFmt w:val="bullet"/>
      <w:lvlText w:val="-"/>
      <w:lvlJc w:val="left"/>
      <w:pPr>
        <w:tabs>
          <w:tab w:val="num" w:pos="720"/>
        </w:tabs>
        <w:ind w:left="720" w:hanging="360"/>
      </w:pPr>
      <w:rPr>
        <w:rFonts w:ascii="Arial" w:eastAsia="Times New Roman" w:hAnsi="Arial" w:hint="default"/>
      </w:rPr>
    </w:lvl>
    <w:lvl w:ilvl="1" w:tplc="527A746C" w:tentative="1">
      <w:start w:val="1"/>
      <w:numFmt w:val="bullet"/>
      <w:lvlText w:val="o"/>
      <w:lvlJc w:val="left"/>
      <w:pPr>
        <w:tabs>
          <w:tab w:val="num" w:pos="1080"/>
        </w:tabs>
        <w:ind w:left="1080" w:hanging="360"/>
      </w:pPr>
      <w:rPr>
        <w:rFonts w:ascii="Courier New" w:hAnsi="Courier New" w:hint="default"/>
      </w:rPr>
    </w:lvl>
    <w:lvl w:ilvl="2" w:tplc="D452ED04" w:tentative="1">
      <w:start w:val="1"/>
      <w:numFmt w:val="bullet"/>
      <w:lvlText w:val=""/>
      <w:lvlJc w:val="left"/>
      <w:pPr>
        <w:tabs>
          <w:tab w:val="num" w:pos="1800"/>
        </w:tabs>
        <w:ind w:left="1800" w:hanging="360"/>
      </w:pPr>
      <w:rPr>
        <w:rFonts w:ascii="Wingdings" w:hAnsi="Wingdings" w:hint="default"/>
      </w:rPr>
    </w:lvl>
    <w:lvl w:ilvl="3" w:tplc="36CCA82A" w:tentative="1">
      <w:start w:val="1"/>
      <w:numFmt w:val="bullet"/>
      <w:lvlText w:val=""/>
      <w:lvlJc w:val="left"/>
      <w:pPr>
        <w:tabs>
          <w:tab w:val="num" w:pos="2520"/>
        </w:tabs>
        <w:ind w:left="2520" w:hanging="360"/>
      </w:pPr>
      <w:rPr>
        <w:rFonts w:ascii="Symbol" w:hAnsi="Symbol" w:hint="default"/>
      </w:rPr>
    </w:lvl>
    <w:lvl w:ilvl="4" w:tplc="CF4A016C" w:tentative="1">
      <w:start w:val="1"/>
      <w:numFmt w:val="bullet"/>
      <w:lvlText w:val="o"/>
      <w:lvlJc w:val="left"/>
      <w:pPr>
        <w:tabs>
          <w:tab w:val="num" w:pos="3240"/>
        </w:tabs>
        <w:ind w:left="3240" w:hanging="360"/>
      </w:pPr>
      <w:rPr>
        <w:rFonts w:ascii="Courier New" w:hAnsi="Courier New" w:hint="default"/>
      </w:rPr>
    </w:lvl>
    <w:lvl w:ilvl="5" w:tplc="E43C92BC" w:tentative="1">
      <w:start w:val="1"/>
      <w:numFmt w:val="bullet"/>
      <w:lvlText w:val=""/>
      <w:lvlJc w:val="left"/>
      <w:pPr>
        <w:tabs>
          <w:tab w:val="num" w:pos="3960"/>
        </w:tabs>
        <w:ind w:left="3960" w:hanging="360"/>
      </w:pPr>
      <w:rPr>
        <w:rFonts w:ascii="Wingdings" w:hAnsi="Wingdings" w:hint="default"/>
      </w:rPr>
    </w:lvl>
    <w:lvl w:ilvl="6" w:tplc="CDE46430" w:tentative="1">
      <w:start w:val="1"/>
      <w:numFmt w:val="bullet"/>
      <w:lvlText w:val=""/>
      <w:lvlJc w:val="left"/>
      <w:pPr>
        <w:tabs>
          <w:tab w:val="num" w:pos="4680"/>
        </w:tabs>
        <w:ind w:left="4680" w:hanging="360"/>
      </w:pPr>
      <w:rPr>
        <w:rFonts w:ascii="Symbol" w:hAnsi="Symbol" w:hint="default"/>
      </w:rPr>
    </w:lvl>
    <w:lvl w:ilvl="7" w:tplc="0CA21088" w:tentative="1">
      <w:start w:val="1"/>
      <w:numFmt w:val="bullet"/>
      <w:lvlText w:val="o"/>
      <w:lvlJc w:val="left"/>
      <w:pPr>
        <w:tabs>
          <w:tab w:val="num" w:pos="5400"/>
        </w:tabs>
        <w:ind w:left="5400" w:hanging="360"/>
      </w:pPr>
      <w:rPr>
        <w:rFonts w:ascii="Courier New" w:hAnsi="Courier New" w:hint="default"/>
      </w:rPr>
    </w:lvl>
    <w:lvl w:ilvl="8" w:tplc="9042975E" w:tentative="1">
      <w:start w:val="1"/>
      <w:numFmt w:val="bullet"/>
      <w:lvlText w:val=""/>
      <w:lvlJc w:val="left"/>
      <w:pPr>
        <w:tabs>
          <w:tab w:val="num" w:pos="6120"/>
        </w:tabs>
        <w:ind w:left="6120" w:hanging="360"/>
      </w:pPr>
      <w:rPr>
        <w:rFonts w:ascii="Wingdings" w:hAnsi="Wingdings" w:hint="default"/>
      </w:rPr>
    </w:lvl>
  </w:abstractNum>
  <w:abstractNum w:abstractNumId="22">
    <w:nsid w:val="619A0F99"/>
    <w:multiLevelType w:val="hybridMultilevel"/>
    <w:tmpl w:val="1892DA0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nsid w:val="68C773BA"/>
    <w:multiLevelType w:val="hybridMultilevel"/>
    <w:tmpl w:val="D15C6F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76AF79F3"/>
    <w:multiLevelType w:val="hybridMultilevel"/>
    <w:tmpl w:val="72520D6A"/>
    <w:lvl w:ilvl="0" w:tplc="0A965CF0">
      <w:start w:val="1"/>
      <w:numFmt w:val="bullet"/>
      <w:lvlText w:val="o"/>
      <w:lvlJc w:val="left"/>
      <w:pPr>
        <w:tabs>
          <w:tab w:val="num" w:pos="1800"/>
        </w:tabs>
        <w:ind w:left="1800" w:hanging="360"/>
      </w:pPr>
      <w:rPr>
        <w:rFonts w:ascii="Courier New" w:hAnsi="Courier New"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nsid w:val="7EAB4D4C"/>
    <w:multiLevelType w:val="multilevel"/>
    <w:tmpl w:val="05481BC6"/>
    <w:lvl w:ilvl="0">
      <w:start w:val="1"/>
      <w:numFmt w:val="decimal"/>
      <w:pStyle w:val="Heading1"/>
      <w:lvlText w:val="%1"/>
      <w:lvlJc w:val="left"/>
      <w:pPr>
        <w:tabs>
          <w:tab w:val="num" w:pos="432"/>
        </w:tabs>
        <w:ind w:left="432" w:hanging="432"/>
      </w:pPr>
      <w:rPr>
        <w:rFonts w:cs="Times New Roman"/>
      </w:rPr>
    </w:lvl>
    <w:lvl w:ilvl="1">
      <w:start w:val="1"/>
      <w:numFmt w:val="decimal"/>
      <w:pStyle w:val="Heading2"/>
      <w:lvlText w:val="%1.%2"/>
      <w:lvlJc w:val="left"/>
      <w:pPr>
        <w:tabs>
          <w:tab w:val="num" w:pos="576"/>
        </w:tabs>
        <w:ind w:left="576"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num w:numId="1">
    <w:abstractNumId w:val="25"/>
  </w:num>
  <w:num w:numId="2">
    <w:abstractNumId w:val="16"/>
  </w:num>
  <w:num w:numId="3">
    <w:abstractNumId w:val="8"/>
  </w:num>
  <w:num w:numId="4">
    <w:abstractNumId w:val="7"/>
  </w:num>
  <w:num w:numId="5">
    <w:abstractNumId w:val="5"/>
  </w:num>
  <w:num w:numId="6">
    <w:abstractNumId w:val="19"/>
  </w:num>
  <w:num w:numId="7">
    <w:abstractNumId w:val="14"/>
  </w:num>
  <w:num w:numId="8">
    <w:abstractNumId w:val="20"/>
  </w:num>
  <w:num w:numId="9">
    <w:abstractNumId w:val="21"/>
  </w:num>
  <w:num w:numId="10">
    <w:abstractNumId w:val="4"/>
  </w:num>
  <w:num w:numId="11">
    <w:abstractNumId w:val="11"/>
  </w:num>
  <w:num w:numId="12">
    <w:abstractNumId w:val="24"/>
  </w:num>
  <w:num w:numId="13">
    <w:abstractNumId w:val="12"/>
  </w:num>
  <w:num w:numId="14">
    <w:abstractNumId w:val="17"/>
  </w:num>
  <w:num w:numId="15">
    <w:abstractNumId w:val="13"/>
  </w:num>
  <w:num w:numId="16">
    <w:abstractNumId w:val="15"/>
  </w:num>
  <w:num w:numId="17">
    <w:abstractNumId w:val="22"/>
  </w:num>
  <w:num w:numId="18">
    <w:abstractNumId w:val="18"/>
  </w:num>
  <w:num w:numId="19">
    <w:abstractNumId w:val="23"/>
  </w:num>
  <w:num w:numId="20">
    <w:abstractNumId w:val="0"/>
  </w:num>
  <w:num w:numId="21">
    <w:abstractNumId w:val="6"/>
  </w:num>
  <w:num w:numId="22">
    <w:abstractNumId w:val="2"/>
  </w:num>
  <w:num w:numId="23">
    <w:abstractNumId w:val="9"/>
  </w:num>
  <w:num w:numId="24">
    <w:abstractNumId w:val="1"/>
  </w:num>
  <w:num w:numId="25">
    <w:abstractNumId w:val="10"/>
  </w:num>
  <w:num w:numId="2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costa, Edgardo Javier">
    <w15:presenceInfo w15:providerId="AD" w15:userId="S-1-5-21-839522115-1383384898-515967899-1730731"/>
  </w15:person>
  <w15:person w15:author="Howell, Dan">
    <w15:presenceInfo w15:providerId="AD" w15:userId="S-1-5-21-1957994488-842925246-40105171-10478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20"/>
  <w:hyphenationZone w:val="425"/>
  <w:drawingGridHorizontalSpacing w:val="10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55B5"/>
    <w:rsid w:val="00000253"/>
    <w:rsid w:val="00004964"/>
    <w:rsid w:val="0001024A"/>
    <w:rsid w:val="00020CB3"/>
    <w:rsid w:val="00021B67"/>
    <w:rsid w:val="00021F81"/>
    <w:rsid w:val="00023C8E"/>
    <w:rsid w:val="0002569E"/>
    <w:rsid w:val="000264B7"/>
    <w:rsid w:val="000320EA"/>
    <w:rsid w:val="00034A7F"/>
    <w:rsid w:val="00036517"/>
    <w:rsid w:val="00040ADB"/>
    <w:rsid w:val="000504B8"/>
    <w:rsid w:val="0005671C"/>
    <w:rsid w:val="00057A34"/>
    <w:rsid w:val="00060A49"/>
    <w:rsid w:val="00065BB9"/>
    <w:rsid w:val="00066FFE"/>
    <w:rsid w:val="000671CB"/>
    <w:rsid w:val="0007715C"/>
    <w:rsid w:val="00077F27"/>
    <w:rsid w:val="00080941"/>
    <w:rsid w:val="000812EA"/>
    <w:rsid w:val="000873BC"/>
    <w:rsid w:val="0008759F"/>
    <w:rsid w:val="000915A3"/>
    <w:rsid w:val="00092B57"/>
    <w:rsid w:val="00093EA2"/>
    <w:rsid w:val="000A0884"/>
    <w:rsid w:val="000A49D8"/>
    <w:rsid w:val="000B2693"/>
    <w:rsid w:val="000B310A"/>
    <w:rsid w:val="000C47C1"/>
    <w:rsid w:val="000C6798"/>
    <w:rsid w:val="000D0A78"/>
    <w:rsid w:val="000D59A3"/>
    <w:rsid w:val="000D6F0D"/>
    <w:rsid w:val="000E019B"/>
    <w:rsid w:val="000E17DF"/>
    <w:rsid w:val="000E2E16"/>
    <w:rsid w:val="000E3AD5"/>
    <w:rsid w:val="000E43F8"/>
    <w:rsid w:val="000F1DDF"/>
    <w:rsid w:val="000F5840"/>
    <w:rsid w:val="0010086A"/>
    <w:rsid w:val="00102303"/>
    <w:rsid w:val="00102A97"/>
    <w:rsid w:val="0011155C"/>
    <w:rsid w:val="00123621"/>
    <w:rsid w:val="0013360C"/>
    <w:rsid w:val="0013576C"/>
    <w:rsid w:val="00136CDD"/>
    <w:rsid w:val="00140956"/>
    <w:rsid w:val="00143899"/>
    <w:rsid w:val="001461C8"/>
    <w:rsid w:val="00146FBE"/>
    <w:rsid w:val="00151272"/>
    <w:rsid w:val="00151A61"/>
    <w:rsid w:val="00151D4E"/>
    <w:rsid w:val="00151EB8"/>
    <w:rsid w:val="001529FB"/>
    <w:rsid w:val="0015378B"/>
    <w:rsid w:val="001539F0"/>
    <w:rsid w:val="00154D0C"/>
    <w:rsid w:val="00162934"/>
    <w:rsid w:val="00170552"/>
    <w:rsid w:val="00173C81"/>
    <w:rsid w:val="001A1134"/>
    <w:rsid w:val="001A18DC"/>
    <w:rsid w:val="001A385E"/>
    <w:rsid w:val="001A6242"/>
    <w:rsid w:val="001C3517"/>
    <w:rsid w:val="001C62C5"/>
    <w:rsid w:val="001C75D6"/>
    <w:rsid w:val="001D61D2"/>
    <w:rsid w:val="001D657B"/>
    <w:rsid w:val="001D7FD4"/>
    <w:rsid w:val="001E37DB"/>
    <w:rsid w:val="001F126C"/>
    <w:rsid w:val="001F3295"/>
    <w:rsid w:val="00203B61"/>
    <w:rsid w:val="002063B4"/>
    <w:rsid w:val="00206601"/>
    <w:rsid w:val="0020707F"/>
    <w:rsid w:val="0020764B"/>
    <w:rsid w:val="00210577"/>
    <w:rsid w:val="002165A6"/>
    <w:rsid w:val="00224D19"/>
    <w:rsid w:val="00225C92"/>
    <w:rsid w:val="002263A9"/>
    <w:rsid w:val="0023007C"/>
    <w:rsid w:val="00231284"/>
    <w:rsid w:val="0023289A"/>
    <w:rsid w:val="00234B7B"/>
    <w:rsid w:val="00240E9C"/>
    <w:rsid w:val="0024431D"/>
    <w:rsid w:val="00246FEA"/>
    <w:rsid w:val="00247193"/>
    <w:rsid w:val="00254C5A"/>
    <w:rsid w:val="00257674"/>
    <w:rsid w:val="00260941"/>
    <w:rsid w:val="0026128C"/>
    <w:rsid w:val="002673B1"/>
    <w:rsid w:val="00280152"/>
    <w:rsid w:val="002831D9"/>
    <w:rsid w:val="002833D5"/>
    <w:rsid w:val="00286A5A"/>
    <w:rsid w:val="00292D82"/>
    <w:rsid w:val="00294459"/>
    <w:rsid w:val="0029599B"/>
    <w:rsid w:val="002A0F40"/>
    <w:rsid w:val="002A2339"/>
    <w:rsid w:val="002A634F"/>
    <w:rsid w:val="002B6CE8"/>
    <w:rsid w:val="002C2CFF"/>
    <w:rsid w:val="002D3212"/>
    <w:rsid w:val="002D4046"/>
    <w:rsid w:val="002D4EFC"/>
    <w:rsid w:val="002D63A3"/>
    <w:rsid w:val="002E0312"/>
    <w:rsid w:val="002E1A72"/>
    <w:rsid w:val="002E59E3"/>
    <w:rsid w:val="002E7B14"/>
    <w:rsid w:val="002F073D"/>
    <w:rsid w:val="002F09AA"/>
    <w:rsid w:val="002F0D29"/>
    <w:rsid w:val="002F1C50"/>
    <w:rsid w:val="002F7A58"/>
    <w:rsid w:val="00313B98"/>
    <w:rsid w:val="0031451A"/>
    <w:rsid w:val="00317513"/>
    <w:rsid w:val="00320EA0"/>
    <w:rsid w:val="00321EAF"/>
    <w:rsid w:val="00322340"/>
    <w:rsid w:val="00323311"/>
    <w:rsid w:val="00325AA6"/>
    <w:rsid w:val="00326CCB"/>
    <w:rsid w:val="0033076B"/>
    <w:rsid w:val="00332A93"/>
    <w:rsid w:val="003377DF"/>
    <w:rsid w:val="003406C8"/>
    <w:rsid w:val="00346C6D"/>
    <w:rsid w:val="00355224"/>
    <w:rsid w:val="00357964"/>
    <w:rsid w:val="00365CE4"/>
    <w:rsid w:val="00370F32"/>
    <w:rsid w:val="00374C1F"/>
    <w:rsid w:val="00377E4A"/>
    <w:rsid w:val="00380781"/>
    <w:rsid w:val="00381718"/>
    <w:rsid w:val="003824B6"/>
    <w:rsid w:val="00390FF7"/>
    <w:rsid w:val="003A33A9"/>
    <w:rsid w:val="003A772A"/>
    <w:rsid w:val="003B06C2"/>
    <w:rsid w:val="003B1143"/>
    <w:rsid w:val="003B1703"/>
    <w:rsid w:val="003B4E3E"/>
    <w:rsid w:val="003B607C"/>
    <w:rsid w:val="003B61D0"/>
    <w:rsid w:val="003C1EF1"/>
    <w:rsid w:val="003C4055"/>
    <w:rsid w:val="003C77C9"/>
    <w:rsid w:val="003D0208"/>
    <w:rsid w:val="003D4C01"/>
    <w:rsid w:val="003D74B4"/>
    <w:rsid w:val="003D7CD3"/>
    <w:rsid w:val="003E092D"/>
    <w:rsid w:val="003E720A"/>
    <w:rsid w:val="003E7458"/>
    <w:rsid w:val="003F528B"/>
    <w:rsid w:val="003F5880"/>
    <w:rsid w:val="0040297F"/>
    <w:rsid w:val="004036E8"/>
    <w:rsid w:val="00405715"/>
    <w:rsid w:val="00411D53"/>
    <w:rsid w:val="00415AE3"/>
    <w:rsid w:val="00416F55"/>
    <w:rsid w:val="00426A5D"/>
    <w:rsid w:val="00426E31"/>
    <w:rsid w:val="00431908"/>
    <w:rsid w:val="00435D44"/>
    <w:rsid w:val="00440941"/>
    <w:rsid w:val="00441530"/>
    <w:rsid w:val="00443509"/>
    <w:rsid w:val="00447412"/>
    <w:rsid w:val="00447414"/>
    <w:rsid w:val="00450186"/>
    <w:rsid w:val="00451007"/>
    <w:rsid w:val="00451AF0"/>
    <w:rsid w:val="00452813"/>
    <w:rsid w:val="004560FF"/>
    <w:rsid w:val="0045729D"/>
    <w:rsid w:val="00462473"/>
    <w:rsid w:val="00464CCC"/>
    <w:rsid w:val="0046547B"/>
    <w:rsid w:val="0046566E"/>
    <w:rsid w:val="0046732A"/>
    <w:rsid w:val="00472AC3"/>
    <w:rsid w:val="004770BC"/>
    <w:rsid w:val="00477A95"/>
    <w:rsid w:val="00482336"/>
    <w:rsid w:val="004840D8"/>
    <w:rsid w:val="004845DB"/>
    <w:rsid w:val="00494793"/>
    <w:rsid w:val="00494E62"/>
    <w:rsid w:val="0049730A"/>
    <w:rsid w:val="00497514"/>
    <w:rsid w:val="004A070B"/>
    <w:rsid w:val="004A0A50"/>
    <w:rsid w:val="004A0F1E"/>
    <w:rsid w:val="004A170A"/>
    <w:rsid w:val="004A2295"/>
    <w:rsid w:val="004A45B0"/>
    <w:rsid w:val="004B0265"/>
    <w:rsid w:val="004B26AE"/>
    <w:rsid w:val="004B28A0"/>
    <w:rsid w:val="004B3759"/>
    <w:rsid w:val="004B50BB"/>
    <w:rsid w:val="004B656B"/>
    <w:rsid w:val="004C32AF"/>
    <w:rsid w:val="004C3C82"/>
    <w:rsid w:val="004D2045"/>
    <w:rsid w:val="004D360C"/>
    <w:rsid w:val="004D6DE1"/>
    <w:rsid w:val="004F1714"/>
    <w:rsid w:val="004F412C"/>
    <w:rsid w:val="004F76A2"/>
    <w:rsid w:val="00500932"/>
    <w:rsid w:val="005155B5"/>
    <w:rsid w:val="00515825"/>
    <w:rsid w:val="00515C48"/>
    <w:rsid w:val="00522D47"/>
    <w:rsid w:val="00527FC5"/>
    <w:rsid w:val="005358E6"/>
    <w:rsid w:val="00536785"/>
    <w:rsid w:val="0054190D"/>
    <w:rsid w:val="00542B78"/>
    <w:rsid w:val="00551AF4"/>
    <w:rsid w:val="0055464D"/>
    <w:rsid w:val="00564C71"/>
    <w:rsid w:val="00571BC4"/>
    <w:rsid w:val="005723D4"/>
    <w:rsid w:val="00572687"/>
    <w:rsid w:val="00573DD8"/>
    <w:rsid w:val="00574E33"/>
    <w:rsid w:val="00581317"/>
    <w:rsid w:val="005831A5"/>
    <w:rsid w:val="005852D5"/>
    <w:rsid w:val="00590177"/>
    <w:rsid w:val="00593F05"/>
    <w:rsid w:val="005A56E2"/>
    <w:rsid w:val="005A5C2E"/>
    <w:rsid w:val="005A5CC0"/>
    <w:rsid w:val="005A63EE"/>
    <w:rsid w:val="005A754F"/>
    <w:rsid w:val="005B2C16"/>
    <w:rsid w:val="005B3097"/>
    <w:rsid w:val="005B39EF"/>
    <w:rsid w:val="005C1562"/>
    <w:rsid w:val="005C2EAF"/>
    <w:rsid w:val="005C6121"/>
    <w:rsid w:val="005D1B75"/>
    <w:rsid w:val="005E5B01"/>
    <w:rsid w:val="005F40B4"/>
    <w:rsid w:val="006005EA"/>
    <w:rsid w:val="00601BC2"/>
    <w:rsid w:val="006053B6"/>
    <w:rsid w:val="00607767"/>
    <w:rsid w:val="006140EA"/>
    <w:rsid w:val="00621209"/>
    <w:rsid w:val="006217F6"/>
    <w:rsid w:val="006222CB"/>
    <w:rsid w:val="006254D2"/>
    <w:rsid w:val="00631F51"/>
    <w:rsid w:val="00632268"/>
    <w:rsid w:val="006351B9"/>
    <w:rsid w:val="00636878"/>
    <w:rsid w:val="00636D72"/>
    <w:rsid w:val="00644A92"/>
    <w:rsid w:val="0065199D"/>
    <w:rsid w:val="006520C7"/>
    <w:rsid w:val="00656322"/>
    <w:rsid w:val="00666098"/>
    <w:rsid w:val="006661C4"/>
    <w:rsid w:val="00676A3E"/>
    <w:rsid w:val="00681639"/>
    <w:rsid w:val="006837A0"/>
    <w:rsid w:val="00686328"/>
    <w:rsid w:val="00687A8D"/>
    <w:rsid w:val="00687D10"/>
    <w:rsid w:val="0069089C"/>
    <w:rsid w:val="00692A45"/>
    <w:rsid w:val="006954E2"/>
    <w:rsid w:val="00695AC8"/>
    <w:rsid w:val="006A1607"/>
    <w:rsid w:val="006A1AC0"/>
    <w:rsid w:val="006A452E"/>
    <w:rsid w:val="006A4FCF"/>
    <w:rsid w:val="006A7CD2"/>
    <w:rsid w:val="006B2296"/>
    <w:rsid w:val="006C016A"/>
    <w:rsid w:val="006C0A66"/>
    <w:rsid w:val="006C2A38"/>
    <w:rsid w:val="006C2C69"/>
    <w:rsid w:val="006C2CF6"/>
    <w:rsid w:val="006C38D0"/>
    <w:rsid w:val="006C7252"/>
    <w:rsid w:val="006D3A38"/>
    <w:rsid w:val="006D54DD"/>
    <w:rsid w:val="006F05FD"/>
    <w:rsid w:val="006F091B"/>
    <w:rsid w:val="006F1177"/>
    <w:rsid w:val="006F26D8"/>
    <w:rsid w:val="00700C4A"/>
    <w:rsid w:val="007017F6"/>
    <w:rsid w:val="007154C1"/>
    <w:rsid w:val="0071671D"/>
    <w:rsid w:val="00716C42"/>
    <w:rsid w:val="007179A6"/>
    <w:rsid w:val="00720A71"/>
    <w:rsid w:val="00731AB4"/>
    <w:rsid w:val="00734182"/>
    <w:rsid w:val="0074232E"/>
    <w:rsid w:val="007429BC"/>
    <w:rsid w:val="00745EDD"/>
    <w:rsid w:val="00751818"/>
    <w:rsid w:val="007531F3"/>
    <w:rsid w:val="00753AD6"/>
    <w:rsid w:val="00754D05"/>
    <w:rsid w:val="00755556"/>
    <w:rsid w:val="00762BBD"/>
    <w:rsid w:val="00762C0D"/>
    <w:rsid w:val="00770166"/>
    <w:rsid w:val="00776BF4"/>
    <w:rsid w:val="00785453"/>
    <w:rsid w:val="0079451E"/>
    <w:rsid w:val="00795F1E"/>
    <w:rsid w:val="007A19E5"/>
    <w:rsid w:val="007B09CD"/>
    <w:rsid w:val="007B1BCE"/>
    <w:rsid w:val="007B3030"/>
    <w:rsid w:val="007B3A3C"/>
    <w:rsid w:val="007C095D"/>
    <w:rsid w:val="007C55C2"/>
    <w:rsid w:val="007C7D9A"/>
    <w:rsid w:val="007D30F0"/>
    <w:rsid w:val="007D3494"/>
    <w:rsid w:val="007D792A"/>
    <w:rsid w:val="007E0442"/>
    <w:rsid w:val="007E0690"/>
    <w:rsid w:val="007E1414"/>
    <w:rsid w:val="007E5C9E"/>
    <w:rsid w:val="007E7E14"/>
    <w:rsid w:val="007F22E7"/>
    <w:rsid w:val="007F560F"/>
    <w:rsid w:val="007F6DB9"/>
    <w:rsid w:val="0080123B"/>
    <w:rsid w:val="0080173B"/>
    <w:rsid w:val="008026F5"/>
    <w:rsid w:val="0080338D"/>
    <w:rsid w:val="008114CB"/>
    <w:rsid w:val="00811C7E"/>
    <w:rsid w:val="00820500"/>
    <w:rsid w:val="008234B0"/>
    <w:rsid w:val="00825F37"/>
    <w:rsid w:val="008268E4"/>
    <w:rsid w:val="00827D1B"/>
    <w:rsid w:val="00834851"/>
    <w:rsid w:val="008357C7"/>
    <w:rsid w:val="00840E36"/>
    <w:rsid w:val="00844478"/>
    <w:rsid w:val="00844E64"/>
    <w:rsid w:val="008475DC"/>
    <w:rsid w:val="00847C91"/>
    <w:rsid w:val="00851675"/>
    <w:rsid w:val="00852064"/>
    <w:rsid w:val="0085228F"/>
    <w:rsid w:val="00857D8A"/>
    <w:rsid w:val="00865CFA"/>
    <w:rsid w:val="00870E0A"/>
    <w:rsid w:val="00877879"/>
    <w:rsid w:val="00877C2B"/>
    <w:rsid w:val="00877F00"/>
    <w:rsid w:val="00881CFA"/>
    <w:rsid w:val="00882F2A"/>
    <w:rsid w:val="0088376C"/>
    <w:rsid w:val="00883996"/>
    <w:rsid w:val="008858A4"/>
    <w:rsid w:val="00890B7B"/>
    <w:rsid w:val="00896461"/>
    <w:rsid w:val="0089696D"/>
    <w:rsid w:val="008A302E"/>
    <w:rsid w:val="008A3393"/>
    <w:rsid w:val="008A384A"/>
    <w:rsid w:val="008A7812"/>
    <w:rsid w:val="008B1951"/>
    <w:rsid w:val="008B40EC"/>
    <w:rsid w:val="008C159A"/>
    <w:rsid w:val="008C4707"/>
    <w:rsid w:val="008C61A6"/>
    <w:rsid w:val="008D0E1B"/>
    <w:rsid w:val="008D6A49"/>
    <w:rsid w:val="008D7CF3"/>
    <w:rsid w:val="008E358B"/>
    <w:rsid w:val="008E631F"/>
    <w:rsid w:val="008F041F"/>
    <w:rsid w:val="008F5790"/>
    <w:rsid w:val="009006E7"/>
    <w:rsid w:val="00900D39"/>
    <w:rsid w:val="00903989"/>
    <w:rsid w:val="00906A5D"/>
    <w:rsid w:val="00907A9A"/>
    <w:rsid w:val="00913C4A"/>
    <w:rsid w:val="009152DB"/>
    <w:rsid w:val="00916051"/>
    <w:rsid w:val="00916094"/>
    <w:rsid w:val="0092386E"/>
    <w:rsid w:val="00924EB8"/>
    <w:rsid w:val="00930DF7"/>
    <w:rsid w:val="009316C3"/>
    <w:rsid w:val="00934B61"/>
    <w:rsid w:val="00944E9F"/>
    <w:rsid w:val="00953C0C"/>
    <w:rsid w:val="00955AFD"/>
    <w:rsid w:val="00956F51"/>
    <w:rsid w:val="009634AC"/>
    <w:rsid w:val="00972039"/>
    <w:rsid w:val="00972146"/>
    <w:rsid w:val="009733A5"/>
    <w:rsid w:val="00973B13"/>
    <w:rsid w:val="009754F0"/>
    <w:rsid w:val="00977880"/>
    <w:rsid w:val="00977ADB"/>
    <w:rsid w:val="00981687"/>
    <w:rsid w:val="00983AA5"/>
    <w:rsid w:val="00984B2B"/>
    <w:rsid w:val="00991BF5"/>
    <w:rsid w:val="00991CC2"/>
    <w:rsid w:val="009A034B"/>
    <w:rsid w:val="009A30D3"/>
    <w:rsid w:val="009A62F4"/>
    <w:rsid w:val="009A67C3"/>
    <w:rsid w:val="009C0FE1"/>
    <w:rsid w:val="009D0C05"/>
    <w:rsid w:val="009D1FEF"/>
    <w:rsid w:val="009E14F8"/>
    <w:rsid w:val="009E1ED6"/>
    <w:rsid w:val="009E2D4D"/>
    <w:rsid w:val="009E2FD3"/>
    <w:rsid w:val="009E77C2"/>
    <w:rsid w:val="009F735E"/>
    <w:rsid w:val="00A01195"/>
    <w:rsid w:val="00A16D24"/>
    <w:rsid w:val="00A2161F"/>
    <w:rsid w:val="00A24542"/>
    <w:rsid w:val="00A26792"/>
    <w:rsid w:val="00A27112"/>
    <w:rsid w:val="00A33BD3"/>
    <w:rsid w:val="00A5213A"/>
    <w:rsid w:val="00A55206"/>
    <w:rsid w:val="00A57016"/>
    <w:rsid w:val="00A63B0C"/>
    <w:rsid w:val="00A70231"/>
    <w:rsid w:val="00A711B0"/>
    <w:rsid w:val="00A712FE"/>
    <w:rsid w:val="00A75BF0"/>
    <w:rsid w:val="00A75E8D"/>
    <w:rsid w:val="00A76394"/>
    <w:rsid w:val="00A77D7B"/>
    <w:rsid w:val="00A95BE4"/>
    <w:rsid w:val="00AA2949"/>
    <w:rsid w:val="00AA4A1B"/>
    <w:rsid w:val="00AC332B"/>
    <w:rsid w:val="00AC3A3D"/>
    <w:rsid w:val="00AC42CE"/>
    <w:rsid w:val="00AC4324"/>
    <w:rsid w:val="00AE06B8"/>
    <w:rsid w:val="00AF3A62"/>
    <w:rsid w:val="00AF502D"/>
    <w:rsid w:val="00B032B0"/>
    <w:rsid w:val="00B06760"/>
    <w:rsid w:val="00B07E41"/>
    <w:rsid w:val="00B10311"/>
    <w:rsid w:val="00B1072E"/>
    <w:rsid w:val="00B112A1"/>
    <w:rsid w:val="00B20FD5"/>
    <w:rsid w:val="00B2104A"/>
    <w:rsid w:val="00B21432"/>
    <w:rsid w:val="00B2354B"/>
    <w:rsid w:val="00B24D8F"/>
    <w:rsid w:val="00B2593F"/>
    <w:rsid w:val="00B263DC"/>
    <w:rsid w:val="00B31203"/>
    <w:rsid w:val="00B349BC"/>
    <w:rsid w:val="00B40E98"/>
    <w:rsid w:val="00B43A5D"/>
    <w:rsid w:val="00B45402"/>
    <w:rsid w:val="00B52731"/>
    <w:rsid w:val="00B60C41"/>
    <w:rsid w:val="00B60C98"/>
    <w:rsid w:val="00B65DC6"/>
    <w:rsid w:val="00B80166"/>
    <w:rsid w:val="00B8020F"/>
    <w:rsid w:val="00B8308E"/>
    <w:rsid w:val="00B85A97"/>
    <w:rsid w:val="00B86A1E"/>
    <w:rsid w:val="00B87630"/>
    <w:rsid w:val="00B90604"/>
    <w:rsid w:val="00B91CA5"/>
    <w:rsid w:val="00B947C0"/>
    <w:rsid w:val="00BA1612"/>
    <w:rsid w:val="00BB0525"/>
    <w:rsid w:val="00BB33EA"/>
    <w:rsid w:val="00BB669C"/>
    <w:rsid w:val="00BC2591"/>
    <w:rsid w:val="00BC43B7"/>
    <w:rsid w:val="00BC7343"/>
    <w:rsid w:val="00BD0E35"/>
    <w:rsid w:val="00BD5344"/>
    <w:rsid w:val="00BD5FDA"/>
    <w:rsid w:val="00BE2521"/>
    <w:rsid w:val="00BE29CD"/>
    <w:rsid w:val="00BE79EF"/>
    <w:rsid w:val="00BE7CAC"/>
    <w:rsid w:val="00BF12F8"/>
    <w:rsid w:val="00BF1694"/>
    <w:rsid w:val="00BF756A"/>
    <w:rsid w:val="00C009AC"/>
    <w:rsid w:val="00C01503"/>
    <w:rsid w:val="00C02B68"/>
    <w:rsid w:val="00C0388D"/>
    <w:rsid w:val="00C04B89"/>
    <w:rsid w:val="00C066FE"/>
    <w:rsid w:val="00C07C92"/>
    <w:rsid w:val="00C128D9"/>
    <w:rsid w:val="00C1691A"/>
    <w:rsid w:val="00C20DB0"/>
    <w:rsid w:val="00C235E0"/>
    <w:rsid w:val="00C2406E"/>
    <w:rsid w:val="00C25AA8"/>
    <w:rsid w:val="00C30D9F"/>
    <w:rsid w:val="00C32CF9"/>
    <w:rsid w:val="00C34F64"/>
    <w:rsid w:val="00C411FB"/>
    <w:rsid w:val="00C454DE"/>
    <w:rsid w:val="00C45753"/>
    <w:rsid w:val="00C62E61"/>
    <w:rsid w:val="00C676F1"/>
    <w:rsid w:val="00C67E89"/>
    <w:rsid w:val="00C718DF"/>
    <w:rsid w:val="00C7348B"/>
    <w:rsid w:val="00C75527"/>
    <w:rsid w:val="00C77E29"/>
    <w:rsid w:val="00C86240"/>
    <w:rsid w:val="00C95535"/>
    <w:rsid w:val="00CA2C3E"/>
    <w:rsid w:val="00CA2FD9"/>
    <w:rsid w:val="00CB1674"/>
    <w:rsid w:val="00CB1B94"/>
    <w:rsid w:val="00CB1F2E"/>
    <w:rsid w:val="00CB2DF3"/>
    <w:rsid w:val="00CB37CD"/>
    <w:rsid w:val="00CB482C"/>
    <w:rsid w:val="00CB6DE9"/>
    <w:rsid w:val="00CC2B18"/>
    <w:rsid w:val="00CD19B8"/>
    <w:rsid w:val="00CD45E4"/>
    <w:rsid w:val="00CD54E5"/>
    <w:rsid w:val="00CE1124"/>
    <w:rsid w:val="00CE43B0"/>
    <w:rsid w:val="00CE6406"/>
    <w:rsid w:val="00CE6439"/>
    <w:rsid w:val="00CE7B39"/>
    <w:rsid w:val="00CF54AD"/>
    <w:rsid w:val="00D07E49"/>
    <w:rsid w:val="00D10B3E"/>
    <w:rsid w:val="00D1127E"/>
    <w:rsid w:val="00D16D6F"/>
    <w:rsid w:val="00D1754D"/>
    <w:rsid w:val="00D17A80"/>
    <w:rsid w:val="00D17BFD"/>
    <w:rsid w:val="00D17D86"/>
    <w:rsid w:val="00D20E12"/>
    <w:rsid w:val="00D27077"/>
    <w:rsid w:val="00D36861"/>
    <w:rsid w:val="00D36D30"/>
    <w:rsid w:val="00D47015"/>
    <w:rsid w:val="00D4772D"/>
    <w:rsid w:val="00D47A81"/>
    <w:rsid w:val="00D5341C"/>
    <w:rsid w:val="00D5725C"/>
    <w:rsid w:val="00D750C9"/>
    <w:rsid w:val="00D77AAC"/>
    <w:rsid w:val="00D81906"/>
    <w:rsid w:val="00D85FFD"/>
    <w:rsid w:val="00D861B1"/>
    <w:rsid w:val="00D94E69"/>
    <w:rsid w:val="00D95028"/>
    <w:rsid w:val="00DA34EE"/>
    <w:rsid w:val="00DA49C9"/>
    <w:rsid w:val="00DA5594"/>
    <w:rsid w:val="00DB0334"/>
    <w:rsid w:val="00DB627E"/>
    <w:rsid w:val="00DB7FE5"/>
    <w:rsid w:val="00DC6C91"/>
    <w:rsid w:val="00DC718D"/>
    <w:rsid w:val="00DD09C0"/>
    <w:rsid w:val="00DD18D0"/>
    <w:rsid w:val="00DE2583"/>
    <w:rsid w:val="00DE7395"/>
    <w:rsid w:val="00DF2501"/>
    <w:rsid w:val="00E01F53"/>
    <w:rsid w:val="00E06870"/>
    <w:rsid w:val="00E11E77"/>
    <w:rsid w:val="00E125F5"/>
    <w:rsid w:val="00E13709"/>
    <w:rsid w:val="00E155D8"/>
    <w:rsid w:val="00E22D1A"/>
    <w:rsid w:val="00E24F39"/>
    <w:rsid w:val="00E32271"/>
    <w:rsid w:val="00E32B6D"/>
    <w:rsid w:val="00E351DD"/>
    <w:rsid w:val="00E3595D"/>
    <w:rsid w:val="00E414AC"/>
    <w:rsid w:val="00E41F08"/>
    <w:rsid w:val="00E4429E"/>
    <w:rsid w:val="00E456CA"/>
    <w:rsid w:val="00E505D1"/>
    <w:rsid w:val="00E50EE1"/>
    <w:rsid w:val="00E5172C"/>
    <w:rsid w:val="00E56E36"/>
    <w:rsid w:val="00E67290"/>
    <w:rsid w:val="00E73C5D"/>
    <w:rsid w:val="00E80DE8"/>
    <w:rsid w:val="00E85385"/>
    <w:rsid w:val="00E91929"/>
    <w:rsid w:val="00E9339E"/>
    <w:rsid w:val="00E9496A"/>
    <w:rsid w:val="00E94AA5"/>
    <w:rsid w:val="00EA100E"/>
    <w:rsid w:val="00EA292D"/>
    <w:rsid w:val="00EA7078"/>
    <w:rsid w:val="00EA7814"/>
    <w:rsid w:val="00EA7F53"/>
    <w:rsid w:val="00EB3E78"/>
    <w:rsid w:val="00EB571B"/>
    <w:rsid w:val="00EB7386"/>
    <w:rsid w:val="00EC1B9C"/>
    <w:rsid w:val="00EC5777"/>
    <w:rsid w:val="00EC6631"/>
    <w:rsid w:val="00ED0131"/>
    <w:rsid w:val="00ED2ACD"/>
    <w:rsid w:val="00EE0820"/>
    <w:rsid w:val="00EE1AD4"/>
    <w:rsid w:val="00EE3982"/>
    <w:rsid w:val="00EE5C28"/>
    <w:rsid w:val="00EE6248"/>
    <w:rsid w:val="00EF1F68"/>
    <w:rsid w:val="00EF3E12"/>
    <w:rsid w:val="00F02024"/>
    <w:rsid w:val="00F04BCF"/>
    <w:rsid w:val="00F05CBF"/>
    <w:rsid w:val="00F12EB7"/>
    <w:rsid w:val="00F159A2"/>
    <w:rsid w:val="00F23D6E"/>
    <w:rsid w:val="00F31B4B"/>
    <w:rsid w:val="00F33F6C"/>
    <w:rsid w:val="00F362F2"/>
    <w:rsid w:val="00F40D42"/>
    <w:rsid w:val="00F4323D"/>
    <w:rsid w:val="00F43910"/>
    <w:rsid w:val="00F44922"/>
    <w:rsid w:val="00F51BB9"/>
    <w:rsid w:val="00F54C95"/>
    <w:rsid w:val="00F56D20"/>
    <w:rsid w:val="00F571B4"/>
    <w:rsid w:val="00F66506"/>
    <w:rsid w:val="00F67DB6"/>
    <w:rsid w:val="00F70E69"/>
    <w:rsid w:val="00F71422"/>
    <w:rsid w:val="00F71BC9"/>
    <w:rsid w:val="00F730AC"/>
    <w:rsid w:val="00F76D3D"/>
    <w:rsid w:val="00F85B53"/>
    <w:rsid w:val="00F86C3B"/>
    <w:rsid w:val="00FB1F2B"/>
    <w:rsid w:val="00FC0FAF"/>
    <w:rsid w:val="00FC183A"/>
    <w:rsid w:val="00FC36AA"/>
    <w:rsid w:val="00FC5B73"/>
    <w:rsid w:val="00FC76EF"/>
    <w:rsid w:val="00FC7ADC"/>
    <w:rsid w:val="00FD07A3"/>
    <w:rsid w:val="00FD4548"/>
    <w:rsid w:val="00FD79F6"/>
    <w:rsid w:val="00FE1310"/>
    <w:rsid w:val="00FE1CE3"/>
    <w:rsid w:val="00FE76F0"/>
    <w:rsid w:val="00FE7C6B"/>
    <w:rsid w:val="00FF038D"/>
    <w:rsid w:val="00FF03B6"/>
    <w:rsid w:val="00FF1036"/>
    <w:rsid w:val="00FF2E39"/>
    <w:rsid w:val="00FF2E60"/>
    <w:rsid w:val="00FF2E8E"/>
    <w:rsid w:val="00FF6696"/>
    <w:rsid w:val="00FF71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766"/>
    <o:shapelayout v:ext="edit">
      <o:idmap v:ext="edit" data="1"/>
    </o:shapelayout>
  </w:shapeDefaults>
  <w:decimalSymbol w:val="."/>
  <w:listSeparator w:val=","/>
  <w14:docId w14:val="0D2F9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locked="1" w:semiHidden="0" w:unhideWhenUsed="0" w:qFormat="1"/>
    <w:lsdException w:name="heading 1" w:locked="1" w:semiHidden="0" w:unhideWhenUsed="0" w:qFormat="1"/>
    <w:lsdException w:name="heading 2" w:locked="1" w:semiHidden="0" w:unhideWhenUsed="0" w:qFormat="1"/>
    <w:lsdException w:name="heading 3" w:locked="1" w:semiHidden="0" w:unhideWhenUsed="0"/>
    <w:lsdException w:name="heading 4" w:locked="1" w:semiHidden="0" w:unhideWhenUsed="0" w:qFormat="1"/>
    <w:lsdException w:name="heading 5" w:locked="1" w:semiHidden="0" w:unhideWhenUsed="0"/>
    <w:lsdException w:name="heading 6" w:locked="1" w:semiHidden="0" w:unhideWhenUsed="0"/>
    <w:lsdException w:name="heading 7" w:locked="1"/>
    <w:lsdException w:name="heading 8" w:locked="1"/>
    <w:lsdException w:name="heading 9" w:locked="1"/>
    <w:lsdException w:name="toc 1" w:locked="1" w:uiPriority="39"/>
    <w:lsdException w:name="toc 2" w:locked="1" w:uiPriority="39"/>
    <w:lsdException w:name="footer" w:uiPriority="99"/>
    <w:lsdException w:name="caption" w:locked="1" w:qFormat="1"/>
    <w:lsdException w:name="List Number" w:semiHidden="0" w:unhideWhenUsed="0"/>
    <w:lsdException w:name="List 4" w:semiHidden="0" w:unhideWhenUsed="0"/>
    <w:lsdException w:name="List 5" w:semiHidden="0" w:unhideWhenUsed="0"/>
    <w:lsdException w:name="Title" w:locked="1" w:semiHidden="0" w:unhideWhenUsed="0" w:qFormat="1"/>
    <w:lsdException w:name="Subtitle" w:locked="1" w:semiHidden="0" w:unhideWhenUsed="0" w:qFormat="1"/>
    <w:lsdException w:name="Salutation" w:semiHidden="0" w:unhideWhenUsed="0"/>
    <w:lsdException w:name="Date" w:semiHidden="0" w:unhideWhenUsed="0"/>
    <w:lsdException w:name="Body Text First Indent" w:semiHidden="0" w:unhideWhenUsed="0"/>
    <w:lsdException w:name="Hyperlink" w:locked="1" w:uiPriority="99"/>
    <w:lsdException w:name="Strong" w:locked="1" w:semiHidden="0" w:unhideWhenUsed="0" w:qFormat="1"/>
    <w:lsdException w:name="Emphasis" w:locked="1"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4046"/>
    <w:rPr>
      <w:rFonts w:ascii="Arial" w:hAnsi="Arial"/>
      <w:szCs w:val="24"/>
    </w:rPr>
  </w:style>
  <w:style w:type="paragraph" w:styleId="Heading1">
    <w:name w:val="heading 1"/>
    <w:basedOn w:val="Normal"/>
    <w:next w:val="Normal"/>
    <w:qFormat/>
    <w:rsid w:val="002D4046"/>
    <w:pPr>
      <w:keepNext/>
      <w:numPr>
        <w:numId w:val="1"/>
      </w:numPr>
      <w:spacing w:before="240" w:after="60"/>
      <w:outlineLvl w:val="0"/>
    </w:pPr>
    <w:rPr>
      <w:rFonts w:cs="Arial"/>
      <w:b/>
      <w:bCs/>
      <w:kern w:val="32"/>
      <w:sz w:val="32"/>
      <w:szCs w:val="32"/>
    </w:rPr>
  </w:style>
  <w:style w:type="paragraph" w:styleId="Heading2">
    <w:name w:val="heading 2"/>
    <w:aliases w:val="Attribute Heading 2,h2,H2"/>
    <w:basedOn w:val="Normal"/>
    <w:next w:val="Normal"/>
    <w:qFormat/>
    <w:rsid w:val="002D4046"/>
    <w:pPr>
      <w:keepNext/>
      <w:numPr>
        <w:ilvl w:val="1"/>
        <w:numId w:val="1"/>
      </w:numPr>
      <w:spacing w:before="240" w:after="60"/>
      <w:outlineLvl w:val="1"/>
    </w:pPr>
    <w:rPr>
      <w:rFonts w:cs="Arial"/>
      <w:b/>
      <w:iCs/>
      <w:sz w:val="28"/>
      <w:szCs w:val="28"/>
    </w:rPr>
  </w:style>
  <w:style w:type="paragraph" w:styleId="Heading3">
    <w:name w:val="heading 3"/>
    <w:aliases w:val="h3,Table Attribute Heading"/>
    <w:basedOn w:val="Normal"/>
    <w:next w:val="Normal"/>
    <w:rsid w:val="002D4046"/>
    <w:pPr>
      <w:keepNext/>
      <w:numPr>
        <w:ilvl w:val="2"/>
        <w:numId w:val="1"/>
      </w:numPr>
      <w:spacing w:before="240" w:after="60"/>
      <w:outlineLvl w:val="2"/>
    </w:pPr>
    <w:rPr>
      <w:rFonts w:cs="Arial"/>
      <w:b/>
      <w:bCs/>
      <w:sz w:val="26"/>
      <w:szCs w:val="26"/>
    </w:rPr>
  </w:style>
  <w:style w:type="paragraph" w:styleId="Heading4">
    <w:name w:val="heading 4"/>
    <w:basedOn w:val="Normal"/>
    <w:next w:val="Normal"/>
    <w:qFormat/>
    <w:rsid w:val="002D4046"/>
    <w:pPr>
      <w:keepNext/>
      <w:numPr>
        <w:ilvl w:val="3"/>
        <w:numId w:val="1"/>
      </w:numPr>
      <w:spacing w:before="240" w:after="60"/>
      <w:outlineLvl w:val="3"/>
    </w:pPr>
    <w:rPr>
      <w:b/>
      <w:bCs/>
      <w:sz w:val="24"/>
      <w:szCs w:val="28"/>
    </w:rPr>
  </w:style>
  <w:style w:type="paragraph" w:styleId="Heading5">
    <w:name w:val="heading 5"/>
    <w:basedOn w:val="Normal"/>
    <w:next w:val="Normal"/>
    <w:rsid w:val="002D4046"/>
    <w:pPr>
      <w:numPr>
        <w:ilvl w:val="4"/>
        <w:numId w:val="1"/>
      </w:numPr>
      <w:spacing w:before="240" w:after="60"/>
      <w:outlineLvl w:val="4"/>
    </w:pPr>
    <w:rPr>
      <w:b/>
      <w:bCs/>
      <w:i/>
      <w:iCs/>
      <w:sz w:val="26"/>
      <w:szCs w:val="26"/>
    </w:rPr>
  </w:style>
  <w:style w:type="paragraph" w:styleId="Heading6">
    <w:name w:val="heading 6"/>
    <w:basedOn w:val="Normal"/>
    <w:next w:val="Normal"/>
    <w:rsid w:val="002D4046"/>
    <w:pPr>
      <w:numPr>
        <w:ilvl w:val="5"/>
        <w:numId w:val="1"/>
      </w:numPr>
      <w:spacing w:before="240" w:after="60"/>
      <w:outlineLvl w:val="5"/>
    </w:pPr>
    <w:rPr>
      <w:b/>
      <w:bCs/>
      <w:sz w:val="22"/>
      <w:szCs w:val="22"/>
    </w:rPr>
  </w:style>
  <w:style w:type="paragraph" w:styleId="Heading7">
    <w:name w:val="heading 7"/>
    <w:basedOn w:val="Normal"/>
    <w:next w:val="Normal"/>
    <w:rsid w:val="002D4046"/>
    <w:pPr>
      <w:numPr>
        <w:ilvl w:val="6"/>
        <w:numId w:val="1"/>
      </w:numPr>
      <w:spacing w:before="240" w:after="60"/>
      <w:outlineLvl w:val="6"/>
    </w:pPr>
  </w:style>
  <w:style w:type="paragraph" w:styleId="Heading8">
    <w:name w:val="heading 8"/>
    <w:basedOn w:val="Normal"/>
    <w:next w:val="Normal"/>
    <w:rsid w:val="002D4046"/>
    <w:pPr>
      <w:numPr>
        <w:ilvl w:val="7"/>
        <w:numId w:val="1"/>
      </w:numPr>
      <w:spacing w:before="240" w:after="60"/>
      <w:outlineLvl w:val="7"/>
    </w:pPr>
    <w:rPr>
      <w:i/>
      <w:iCs/>
    </w:rPr>
  </w:style>
  <w:style w:type="paragraph" w:styleId="Heading9">
    <w:name w:val="heading 9"/>
    <w:basedOn w:val="Normal"/>
    <w:next w:val="Normal"/>
    <w:rsid w:val="002D4046"/>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BlockText"/>
    <w:next w:val="Normal"/>
    <w:autoRedefine/>
    <w:uiPriority w:val="39"/>
    <w:rsid w:val="00FF1036"/>
    <w:pPr>
      <w:tabs>
        <w:tab w:val="left" w:pos="480"/>
        <w:tab w:val="right" w:leader="dot" w:pos="8630"/>
      </w:tabs>
      <w:spacing w:before="60" w:after="0"/>
      <w:ind w:left="0" w:right="0"/>
    </w:pPr>
    <w:rPr>
      <w:b/>
      <w:bCs/>
      <w:noProof/>
    </w:rPr>
  </w:style>
  <w:style w:type="paragraph" w:styleId="BlockText">
    <w:name w:val="Block Text"/>
    <w:basedOn w:val="Normal"/>
    <w:rsid w:val="002D4046"/>
    <w:pPr>
      <w:spacing w:after="120"/>
      <w:ind w:left="1440" w:right="1440"/>
    </w:pPr>
  </w:style>
  <w:style w:type="paragraph" w:styleId="Header">
    <w:name w:val="header"/>
    <w:aliases w:val="hd,Section Header,h"/>
    <w:basedOn w:val="Normal"/>
    <w:rsid w:val="002D4046"/>
    <w:pPr>
      <w:tabs>
        <w:tab w:val="center" w:pos="4320"/>
        <w:tab w:val="right" w:pos="8640"/>
      </w:tabs>
    </w:pPr>
  </w:style>
  <w:style w:type="paragraph" w:styleId="Footer">
    <w:name w:val="footer"/>
    <w:basedOn w:val="Normal"/>
    <w:link w:val="FooterChar"/>
    <w:uiPriority w:val="99"/>
    <w:rsid w:val="002D4046"/>
    <w:pPr>
      <w:pBdr>
        <w:bar w:val="single" w:sz="4" w:color="auto"/>
      </w:pBdr>
      <w:tabs>
        <w:tab w:val="center" w:pos="4320"/>
        <w:tab w:val="right" w:pos="8640"/>
      </w:tabs>
      <w:ind w:left="-108"/>
    </w:pPr>
    <w:rPr>
      <w:rFonts w:cs="Arial"/>
      <w:sz w:val="16"/>
    </w:rPr>
  </w:style>
  <w:style w:type="character" w:styleId="PageNumber">
    <w:name w:val="page number"/>
    <w:basedOn w:val="DefaultParagraphFont"/>
    <w:rsid w:val="002D4046"/>
    <w:rPr>
      <w:rFonts w:cs="Times New Roman"/>
    </w:rPr>
  </w:style>
  <w:style w:type="paragraph" w:customStyle="1" w:styleId="Table1">
    <w:name w:val="Table1"/>
    <w:basedOn w:val="Normal"/>
    <w:rsid w:val="002D4046"/>
    <w:pPr>
      <w:ind w:left="360"/>
    </w:pPr>
    <w:rPr>
      <w:b/>
      <w:i/>
      <w:color w:val="000000"/>
      <w:szCs w:val="20"/>
    </w:rPr>
  </w:style>
  <w:style w:type="paragraph" w:customStyle="1" w:styleId="StyleTitle16ptLightBlue">
    <w:name w:val="Style Title + 16 pt Light Blue"/>
    <w:basedOn w:val="Title"/>
    <w:rsid w:val="002D4046"/>
    <w:rPr>
      <w:bCs/>
      <w:color w:val="0000FF"/>
      <w:sz w:val="32"/>
      <w:szCs w:val="32"/>
    </w:rPr>
  </w:style>
  <w:style w:type="paragraph" w:styleId="Title">
    <w:name w:val="Title"/>
    <w:basedOn w:val="Normal"/>
    <w:qFormat/>
    <w:rsid w:val="002D4046"/>
    <w:pPr>
      <w:jc w:val="center"/>
    </w:pPr>
    <w:rPr>
      <w:b/>
      <w:szCs w:val="20"/>
    </w:rPr>
  </w:style>
  <w:style w:type="paragraph" w:customStyle="1" w:styleId="Table">
    <w:name w:val="Table"/>
    <w:basedOn w:val="Normal"/>
    <w:link w:val="TableChar"/>
    <w:rsid w:val="002D4046"/>
    <w:pPr>
      <w:spacing w:before="40" w:after="40"/>
    </w:pPr>
    <w:rPr>
      <w:szCs w:val="20"/>
    </w:rPr>
  </w:style>
  <w:style w:type="paragraph" w:styleId="TOC2">
    <w:name w:val="toc 2"/>
    <w:basedOn w:val="Normal"/>
    <w:next w:val="Normal"/>
    <w:autoRedefine/>
    <w:uiPriority w:val="39"/>
    <w:rsid w:val="0020764B"/>
    <w:pPr>
      <w:tabs>
        <w:tab w:val="left" w:pos="960"/>
        <w:tab w:val="right" w:leader="dot" w:pos="8630"/>
      </w:tabs>
      <w:ind w:left="240"/>
    </w:pPr>
    <w:rPr>
      <w:rFonts w:cs="Arial"/>
      <w:b/>
      <w:noProof/>
      <w:szCs w:val="20"/>
    </w:rPr>
  </w:style>
  <w:style w:type="paragraph" w:styleId="TOC3">
    <w:name w:val="toc 3"/>
    <w:basedOn w:val="Normal"/>
    <w:next w:val="Normal"/>
    <w:autoRedefine/>
    <w:semiHidden/>
    <w:rsid w:val="002D4046"/>
    <w:pPr>
      <w:ind w:left="480"/>
    </w:pPr>
    <w:rPr>
      <w:i/>
      <w:iCs/>
    </w:rPr>
  </w:style>
  <w:style w:type="paragraph" w:styleId="TOC4">
    <w:name w:val="toc 4"/>
    <w:basedOn w:val="Normal"/>
    <w:next w:val="Normal"/>
    <w:autoRedefine/>
    <w:semiHidden/>
    <w:rsid w:val="002D4046"/>
    <w:pPr>
      <w:ind w:left="720"/>
    </w:pPr>
    <w:rPr>
      <w:szCs w:val="21"/>
    </w:rPr>
  </w:style>
  <w:style w:type="paragraph" w:styleId="TOC5">
    <w:name w:val="toc 5"/>
    <w:basedOn w:val="Normal"/>
    <w:next w:val="Normal"/>
    <w:autoRedefine/>
    <w:semiHidden/>
    <w:rsid w:val="002D4046"/>
    <w:pPr>
      <w:ind w:left="960"/>
    </w:pPr>
    <w:rPr>
      <w:szCs w:val="21"/>
    </w:rPr>
  </w:style>
  <w:style w:type="paragraph" w:styleId="TOC6">
    <w:name w:val="toc 6"/>
    <w:basedOn w:val="Normal"/>
    <w:next w:val="Normal"/>
    <w:autoRedefine/>
    <w:semiHidden/>
    <w:rsid w:val="002D4046"/>
    <w:pPr>
      <w:ind w:left="1200"/>
    </w:pPr>
    <w:rPr>
      <w:szCs w:val="21"/>
    </w:rPr>
  </w:style>
  <w:style w:type="paragraph" w:styleId="TOC7">
    <w:name w:val="toc 7"/>
    <w:basedOn w:val="Normal"/>
    <w:next w:val="Normal"/>
    <w:autoRedefine/>
    <w:semiHidden/>
    <w:rsid w:val="002D4046"/>
    <w:pPr>
      <w:ind w:left="1440"/>
    </w:pPr>
    <w:rPr>
      <w:szCs w:val="21"/>
    </w:rPr>
  </w:style>
  <w:style w:type="paragraph" w:styleId="TOC8">
    <w:name w:val="toc 8"/>
    <w:basedOn w:val="Normal"/>
    <w:next w:val="Normal"/>
    <w:autoRedefine/>
    <w:semiHidden/>
    <w:rsid w:val="002D4046"/>
    <w:pPr>
      <w:ind w:left="1680"/>
    </w:pPr>
    <w:rPr>
      <w:szCs w:val="21"/>
    </w:rPr>
  </w:style>
  <w:style w:type="paragraph" w:styleId="TOC9">
    <w:name w:val="toc 9"/>
    <w:basedOn w:val="Normal"/>
    <w:next w:val="Normal"/>
    <w:autoRedefine/>
    <w:semiHidden/>
    <w:rsid w:val="002D4046"/>
    <w:pPr>
      <w:ind w:left="1920"/>
    </w:pPr>
    <w:rPr>
      <w:szCs w:val="21"/>
    </w:rPr>
  </w:style>
  <w:style w:type="character" w:styleId="Hyperlink">
    <w:name w:val="Hyperlink"/>
    <w:basedOn w:val="DefaultParagraphFont"/>
    <w:uiPriority w:val="99"/>
    <w:rsid w:val="002D4046"/>
    <w:rPr>
      <w:rFonts w:cs="Times New Roman"/>
      <w:color w:val="0000FF"/>
      <w:u w:val="single"/>
    </w:rPr>
  </w:style>
  <w:style w:type="paragraph" w:customStyle="1" w:styleId="Bulletwithtext2">
    <w:name w:val="Bullet with text 2"/>
    <w:basedOn w:val="Normal"/>
    <w:rsid w:val="002D4046"/>
    <w:pPr>
      <w:numPr>
        <w:numId w:val="2"/>
      </w:numPr>
    </w:pPr>
    <w:rPr>
      <w:szCs w:val="20"/>
      <w:lang w:val="en-GB"/>
    </w:rPr>
  </w:style>
  <w:style w:type="paragraph" w:customStyle="1" w:styleId="TableHeading">
    <w:name w:val="Table_Heading"/>
    <w:basedOn w:val="Normal"/>
    <w:next w:val="Table"/>
    <w:rsid w:val="002D4046"/>
    <w:pPr>
      <w:keepNext/>
      <w:keepLines/>
      <w:spacing w:before="40" w:after="40"/>
    </w:pPr>
    <w:rPr>
      <w:b/>
      <w:szCs w:val="20"/>
    </w:rPr>
  </w:style>
  <w:style w:type="paragraph" w:customStyle="1" w:styleId="TableSmHeading">
    <w:name w:val="Table_Sm_Heading"/>
    <w:basedOn w:val="TableHeading"/>
    <w:rsid w:val="002D4046"/>
    <w:pPr>
      <w:spacing w:before="60"/>
    </w:pPr>
    <w:rPr>
      <w:sz w:val="16"/>
    </w:rPr>
  </w:style>
  <w:style w:type="paragraph" w:customStyle="1" w:styleId="TableSmall">
    <w:name w:val="Table_Small"/>
    <w:basedOn w:val="Table"/>
    <w:rsid w:val="002D4046"/>
    <w:rPr>
      <w:sz w:val="16"/>
    </w:rPr>
  </w:style>
  <w:style w:type="paragraph" w:customStyle="1" w:styleId="Info">
    <w:name w:val="Info"/>
    <w:basedOn w:val="Normal"/>
    <w:next w:val="Normal"/>
    <w:autoRedefine/>
    <w:rsid w:val="0010086A"/>
    <w:rPr>
      <w:iCs/>
      <w:vanish/>
      <w:color w:val="0000FF"/>
      <w:szCs w:val="20"/>
      <w:lang w:val="en-GB"/>
    </w:rPr>
  </w:style>
  <w:style w:type="paragraph" w:styleId="BodyText3">
    <w:name w:val="Body Text 3"/>
    <w:basedOn w:val="Normal"/>
    <w:rsid w:val="002D4046"/>
    <w:rPr>
      <w:b/>
      <w:bCs/>
      <w:szCs w:val="20"/>
    </w:rPr>
  </w:style>
  <w:style w:type="paragraph" w:styleId="BodyText">
    <w:name w:val="Body Text"/>
    <w:basedOn w:val="Normal"/>
    <w:rsid w:val="002D4046"/>
    <w:pPr>
      <w:spacing w:after="120"/>
    </w:pPr>
  </w:style>
  <w:style w:type="paragraph" w:customStyle="1" w:styleId="InfoBullets">
    <w:name w:val="Info+Bullets"/>
    <w:basedOn w:val="Info"/>
    <w:rsid w:val="002D4046"/>
    <w:pPr>
      <w:numPr>
        <w:numId w:val="4"/>
      </w:numPr>
    </w:pPr>
  </w:style>
  <w:style w:type="paragraph" w:customStyle="1" w:styleId="Tabletext">
    <w:name w:val="Tabletext"/>
    <w:basedOn w:val="Normal"/>
    <w:rsid w:val="002D4046"/>
    <w:pPr>
      <w:keepLines/>
      <w:widowControl w:val="0"/>
      <w:spacing w:after="40" w:line="240" w:lineRule="atLeast"/>
      <w:outlineLvl w:val="0"/>
    </w:pPr>
    <w:rPr>
      <w:szCs w:val="20"/>
    </w:rPr>
  </w:style>
  <w:style w:type="character" w:styleId="Strong">
    <w:name w:val="Strong"/>
    <w:basedOn w:val="DefaultParagraphFont"/>
    <w:qFormat/>
    <w:rsid w:val="002D4046"/>
    <w:rPr>
      <w:rFonts w:cs="Times New Roman"/>
      <w:b/>
    </w:rPr>
  </w:style>
  <w:style w:type="character" w:customStyle="1" w:styleId="InfoChar">
    <w:name w:val="Info Char"/>
    <w:basedOn w:val="DefaultParagraphFont"/>
    <w:rsid w:val="002D4046"/>
    <w:rPr>
      <w:rFonts w:ascii="Arial" w:hAnsi="Arial" w:cs="Times New Roman"/>
      <w:i/>
      <w:color w:val="0000FF"/>
      <w:lang w:val="en-GB" w:eastAsia="en-US" w:bidi="ar-SA"/>
    </w:rPr>
  </w:style>
  <w:style w:type="paragraph" w:styleId="BalloonText">
    <w:name w:val="Balloon Text"/>
    <w:basedOn w:val="Normal"/>
    <w:semiHidden/>
    <w:rsid w:val="002D4046"/>
    <w:rPr>
      <w:rFonts w:ascii="Tahoma" w:hAnsi="Tahoma" w:cs="Tahoma"/>
      <w:sz w:val="16"/>
      <w:szCs w:val="16"/>
    </w:rPr>
  </w:style>
  <w:style w:type="paragraph" w:customStyle="1" w:styleId="InfoNumBullets">
    <w:name w:val="Info+NumBullets"/>
    <w:basedOn w:val="InfoBullets"/>
    <w:rsid w:val="002D4046"/>
    <w:pPr>
      <w:numPr>
        <w:numId w:val="3"/>
      </w:numPr>
    </w:pPr>
  </w:style>
  <w:style w:type="character" w:customStyle="1" w:styleId="infoChar0">
    <w:name w:val="info Char"/>
    <w:basedOn w:val="DefaultParagraphFont"/>
    <w:rsid w:val="002D4046"/>
    <w:rPr>
      <w:rFonts w:ascii="Arial" w:hAnsi="Arial" w:cs="Arial"/>
      <w:i/>
      <w:color w:val="0000FF"/>
      <w:lang w:val="en-US" w:eastAsia="en-US" w:bidi="ar-SA"/>
    </w:rPr>
  </w:style>
  <w:style w:type="paragraph" w:customStyle="1" w:styleId="Title1">
    <w:name w:val="Title1"/>
    <w:rsid w:val="002D4046"/>
    <w:pPr>
      <w:widowControl w:val="0"/>
      <w:pBdr>
        <w:top w:val="single" w:sz="18" w:space="1" w:color="auto"/>
        <w:bottom w:val="single" w:sz="18" w:space="1" w:color="auto"/>
      </w:pBdr>
      <w:autoSpaceDE w:val="0"/>
      <w:autoSpaceDN w:val="0"/>
    </w:pPr>
    <w:rPr>
      <w:rFonts w:ascii="Arial Black" w:hAnsi="Arial Black"/>
      <w:smallCaps/>
      <w:sz w:val="40"/>
      <w:szCs w:val="40"/>
    </w:rPr>
  </w:style>
  <w:style w:type="paragraph" w:styleId="BodyTextIndent">
    <w:name w:val="Body Text Indent"/>
    <w:basedOn w:val="Normal"/>
    <w:rsid w:val="002D4046"/>
    <w:pPr>
      <w:ind w:left="720"/>
    </w:pPr>
    <w:rPr>
      <w:rFonts w:ascii="Times New Roman" w:hAnsi="Times New Roman"/>
      <w:sz w:val="24"/>
    </w:rPr>
  </w:style>
  <w:style w:type="paragraph" w:customStyle="1" w:styleId="Table1Input">
    <w:name w:val="Table1 Input"/>
    <w:basedOn w:val="Table1"/>
    <w:rsid w:val="002D4046"/>
    <w:pPr>
      <w:overflowPunct w:val="0"/>
      <w:autoSpaceDE w:val="0"/>
      <w:autoSpaceDN w:val="0"/>
      <w:adjustRightInd w:val="0"/>
      <w:ind w:left="0"/>
      <w:textAlignment w:val="baseline"/>
    </w:pPr>
    <w:rPr>
      <w:color w:val="FF0000"/>
    </w:rPr>
  </w:style>
  <w:style w:type="paragraph" w:customStyle="1" w:styleId="NormalComment">
    <w:name w:val="Normal Comment"/>
    <w:basedOn w:val="Normal"/>
    <w:rsid w:val="002D4046"/>
    <w:pPr>
      <w:overflowPunct w:val="0"/>
      <w:autoSpaceDE w:val="0"/>
      <w:autoSpaceDN w:val="0"/>
      <w:adjustRightInd w:val="0"/>
      <w:textAlignment w:val="baseline"/>
    </w:pPr>
    <w:rPr>
      <w:color w:val="FF0000"/>
      <w:szCs w:val="20"/>
    </w:rPr>
  </w:style>
  <w:style w:type="character" w:styleId="FollowedHyperlink">
    <w:name w:val="FollowedHyperlink"/>
    <w:basedOn w:val="DefaultParagraphFont"/>
    <w:rsid w:val="002D4046"/>
    <w:rPr>
      <w:rFonts w:cs="Times New Roman"/>
      <w:color w:val="606420"/>
      <w:u w:val="single"/>
    </w:rPr>
  </w:style>
  <w:style w:type="character" w:customStyle="1" w:styleId="Char">
    <w:name w:val="Char"/>
    <w:basedOn w:val="DefaultParagraphFont"/>
    <w:rsid w:val="002D4046"/>
    <w:rPr>
      <w:rFonts w:ascii="Arial" w:hAnsi="Arial" w:cs="Times New Roman"/>
      <w:sz w:val="24"/>
      <w:szCs w:val="24"/>
      <w:lang w:val="en-US" w:eastAsia="en-US" w:bidi="ar-SA"/>
    </w:rPr>
  </w:style>
  <w:style w:type="paragraph" w:customStyle="1" w:styleId="CharChar1CharCharCharChar1">
    <w:name w:val="Char Char1 Char Char Char Char1"/>
    <w:basedOn w:val="Normal"/>
    <w:rsid w:val="002D4046"/>
    <w:pPr>
      <w:spacing w:after="160" w:line="240" w:lineRule="exact"/>
    </w:pPr>
    <w:rPr>
      <w:rFonts w:ascii="Verdana" w:hAnsi="Verdana"/>
      <w:szCs w:val="20"/>
    </w:rPr>
  </w:style>
  <w:style w:type="table" w:styleId="TableGrid">
    <w:name w:val="Table Grid"/>
    <w:basedOn w:val="TableNormal"/>
    <w:rsid w:val="008C4707"/>
    <w:rPr>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text1">
    <w:name w:val="tabletext1"/>
    <w:basedOn w:val="DefaultParagraphFont"/>
    <w:rsid w:val="002D4046"/>
    <w:rPr>
      <w:rFonts w:ascii="Arial" w:hAnsi="Arial" w:cs="Arial"/>
      <w:sz w:val="20"/>
      <w:szCs w:val="20"/>
    </w:rPr>
  </w:style>
  <w:style w:type="character" w:customStyle="1" w:styleId="TableChar">
    <w:name w:val="Table Char"/>
    <w:basedOn w:val="DefaultParagraphFont"/>
    <w:link w:val="Table"/>
    <w:locked/>
    <w:rsid w:val="00154D0C"/>
    <w:rPr>
      <w:rFonts w:ascii="Arial" w:hAnsi="Arial" w:cs="Times New Roman"/>
    </w:rPr>
  </w:style>
  <w:style w:type="character" w:styleId="CommentReference">
    <w:name w:val="annotation reference"/>
    <w:basedOn w:val="DefaultParagraphFont"/>
    <w:rsid w:val="00C0388D"/>
    <w:rPr>
      <w:rFonts w:cs="Times New Roman"/>
      <w:sz w:val="16"/>
      <w:szCs w:val="16"/>
    </w:rPr>
  </w:style>
  <w:style w:type="paragraph" w:styleId="CommentText">
    <w:name w:val="annotation text"/>
    <w:basedOn w:val="Normal"/>
    <w:link w:val="CommentTextChar"/>
    <w:rsid w:val="00C0388D"/>
    <w:rPr>
      <w:szCs w:val="20"/>
    </w:rPr>
  </w:style>
  <w:style w:type="character" w:customStyle="1" w:styleId="CommentTextChar">
    <w:name w:val="Comment Text Char"/>
    <w:basedOn w:val="DefaultParagraphFont"/>
    <w:link w:val="CommentText"/>
    <w:locked/>
    <w:rsid w:val="00C0388D"/>
    <w:rPr>
      <w:rFonts w:ascii="Arial" w:hAnsi="Arial" w:cs="Times New Roman"/>
      <w:lang w:val="en-US" w:eastAsia="en-US"/>
    </w:rPr>
  </w:style>
  <w:style w:type="paragraph" w:styleId="CommentSubject">
    <w:name w:val="annotation subject"/>
    <w:basedOn w:val="CommentText"/>
    <w:next w:val="CommentText"/>
    <w:link w:val="CommentSubjectChar"/>
    <w:rsid w:val="00C0388D"/>
    <w:rPr>
      <w:b/>
      <w:bCs/>
    </w:rPr>
  </w:style>
  <w:style w:type="character" w:customStyle="1" w:styleId="CommentSubjectChar">
    <w:name w:val="Comment Subject Char"/>
    <w:basedOn w:val="CommentTextChar"/>
    <w:link w:val="CommentSubject"/>
    <w:locked/>
    <w:rsid w:val="00C0388D"/>
    <w:rPr>
      <w:rFonts w:ascii="Arial" w:hAnsi="Arial" w:cs="Times New Roman"/>
      <w:b/>
      <w:bCs/>
      <w:lang w:val="en-US" w:eastAsia="en-US"/>
    </w:rPr>
  </w:style>
  <w:style w:type="paragraph" w:styleId="Revision">
    <w:name w:val="Revision"/>
    <w:hidden/>
    <w:semiHidden/>
    <w:rsid w:val="00C0388D"/>
    <w:rPr>
      <w:rFonts w:ascii="Arial" w:hAnsi="Arial"/>
      <w:szCs w:val="24"/>
    </w:rPr>
  </w:style>
  <w:style w:type="paragraph" w:styleId="Caption">
    <w:name w:val="caption"/>
    <w:basedOn w:val="Normal"/>
    <w:next w:val="Normal"/>
    <w:qFormat/>
    <w:rsid w:val="004F1714"/>
    <w:pPr>
      <w:jc w:val="both"/>
    </w:pPr>
    <w:rPr>
      <w:b/>
      <w:bCs/>
      <w:szCs w:val="20"/>
    </w:rPr>
  </w:style>
  <w:style w:type="paragraph" w:styleId="FootnoteText">
    <w:name w:val="footnote text"/>
    <w:basedOn w:val="Normal"/>
    <w:link w:val="FootnoteTextChar"/>
    <w:rsid w:val="00BB669C"/>
    <w:pPr>
      <w:jc w:val="both"/>
    </w:pPr>
    <w:rPr>
      <w:szCs w:val="20"/>
    </w:rPr>
  </w:style>
  <w:style w:type="character" w:customStyle="1" w:styleId="FootnoteTextChar">
    <w:name w:val="Footnote Text Char"/>
    <w:basedOn w:val="DefaultParagraphFont"/>
    <w:link w:val="FootnoteText"/>
    <w:locked/>
    <w:rsid w:val="00BB669C"/>
    <w:rPr>
      <w:rFonts w:ascii="Arial" w:hAnsi="Arial" w:cs="Times New Roman"/>
    </w:rPr>
  </w:style>
  <w:style w:type="character" w:styleId="FootnoteReference">
    <w:name w:val="footnote reference"/>
    <w:basedOn w:val="DefaultParagraphFont"/>
    <w:rsid w:val="00BB669C"/>
    <w:rPr>
      <w:rFonts w:cs="Times New Roman"/>
      <w:vertAlign w:val="superscript"/>
    </w:rPr>
  </w:style>
  <w:style w:type="table" w:styleId="TableContemporary">
    <w:name w:val="Table Contemporary"/>
    <w:basedOn w:val="TableNormal"/>
    <w:rsid w:val="007531F3"/>
    <w:rPr>
      <w:lang w:val="en-GB" w:eastAsia="en-GB"/>
    </w:r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paragraph" w:styleId="ListParagraph">
    <w:name w:val="List Paragraph"/>
    <w:basedOn w:val="Normal"/>
    <w:uiPriority w:val="34"/>
    <w:qFormat/>
    <w:rsid w:val="009754F0"/>
    <w:pPr>
      <w:ind w:left="720"/>
      <w:contextualSpacing/>
    </w:pPr>
  </w:style>
  <w:style w:type="character" w:customStyle="1" w:styleId="FooterChar">
    <w:name w:val="Footer Char"/>
    <w:basedOn w:val="DefaultParagraphFont"/>
    <w:link w:val="Footer"/>
    <w:uiPriority w:val="99"/>
    <w:rsid w:val="00E414AC"/>
    <w:rPr>
      <w:rFonts w:ascii="Arial" w:hAnsi="Arial" w:cs="Arial"/>
      <w:sz w:val="16"/>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locked="1" w:semiHidden="0" w:unhideWhenUsed="0" w:qFormat="1"/>
    <w:lsdException w:name="heading 1" w:locked="1" w:semiHidden="0" w:unhideWhenUsed="0" w:qFormat="1"/>
    <w:lsdException w:name="heading 2" w:locked="1" w:semiHidden="0" w:unhideWhenUsed="0" w:qFormat="1"/>
    <w:lsdException w:name="heading 3" w:locked="1" w:semiHidden="0" w:unhideWhenUsed="0"/>
    <w:lsdException w:name="heading 4" w:locked="1" w:semiHidden="0" w:unhideWhenUsed="0" w:qFormat="1"/>
    <w:lsdException w:name="heading 5" w:locked="1" w:semiHidden="0" w:unhideWhenUsed="0"/>
    <w:lsdException w:name="heading 6" w:locked="1" w:semiHidden="0" w:unhideWhenUsed="0"/>
    <w:lsdException w:name="heading 7" w:locked="1"/>
    <w:lsdException w:name="heading 8" w:locked="1"/>
    <w:lsdException w:name="heading 9" w:locked="1"/>
    <w:lsdException w:name="toc 1" w:locked="1" w:uiPriority="39"/>
    <w:lsdException w:name="toc 2" w:locked="1" w:uiPriority="39"/>
    <w:lsdException w:name="footer" w:uiPriority="99"/>
    <w:lsdException w:name="caption" w:locked="1" w:qFormat="1"/>
    <w:lsdException w:name="List Number" w:semiHidden="0" w:unhideWhenUsed="0"/>
    <w:lsdException w:name="List 4" w:semiHidden="0" w:unhideWhenUsed="0"/>
    <w:lsdException w:name="List 5" w:semiHidden="0" w:unhideWhenUsed="0"/>
    <w:lsdException w:name="Title" w:locked="1" w:semiHidden="0" w:unhideWhenUsed="0" w:qFormat="1"/>
    <w:lsdException w:name="Subtitle" w:locked="1" w:semiHidden="0" w:unhideWhenUsed="0" w:qFormat="1"/>
    <w:lsdException w:name="Salutation" w:semiHidden="0" w:unhideWhenUsed="0"/>
    <w:lsdException w:name="Date" w:semiHidden="0" w:unhideWhenUsed="0"/>
    <w:lsdException w:name="Body Text First Indent" w:semiHidden="0" w:unhideWhenUsed="0"/>
    <w:lsdException w:name="Hyperlink" w:locked="1" w:uiPriority="99"/>
    <w:lsdException w:name="Strong" w:locked="1" w:semiHidden="0" w:unhideWhenUsed="0" w:qFormat="1"/>
    <w:lsdException w:name="Emphasis" w:locked="1"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4046"/>
    <w:rPr>
      <w:rFonts w:ascii="Arial" w:hAnsi="Arial"/>
      <w:szCs w:val="24"/>
    </w:rPr>
  </w:style>
  <w:style w:type="paragraph" w:styleId="Heading1">
    <w:name w:val="heading 1"/>
    <w:basedOn w:val="Normal"/>
    <w:next w:val="Normal"/>
    <w:qFormat/>
    <w:rsid w:val="002D4046"/>
    <w:pPr>
      <w:keepNext/>
      <w:numPr>
        <w:numId w:val="1"/>
      </w:numPr>
      <w:spacing w:before="240" w:after="60"/>
      <w:outlineLvl w:val="0"/>
    </w:pPr>
    <w:rPr>
      <w:rFonts w:cs="Arial"/>
      <w:b/>
      <w:bCs/>
      <w:kern w:val="32"/>
      <w:sz w:val="32"/>
      <w:szCs w:val="32"/>
    </w:rPr>
  </w:style>
  <w:style w:type="paragraph" w:styleId="Heading2">
    <w:name w:val="heading 2"/>
    <w:aliases w:val="Attribute Heading 2,h2,H2"/>
    <w:basedOn w:val="Normal"/>
    <w:next w:val="Normal"/>
    <w:qFormat/>
    <w:rsid w:val="002D4046"/>
    <w:pPr>
      <w:keepNext/>
      <w:numPr>
        <w:ilvl w:val="1"/>
        <w:numId w:val="1"/>
      </w:numPr>
      <w:spacing w:before="240" w:after="60"/>
      <w:outlineLvl w:val="1"/>
    </w:pPr>
    <w:rPr>
      <w:rFonts w:cs="Arial"/>
      <w:b/>
      <w:iCs/>
      <w:sz w:val="28"/>
      <w:szCs w:val="28"/>
    </w:rPr>
  </w:style>
  <w:style w:type="paragraph" w:styleId="Heading3">
    <w:name w:val="heading 3"/>
    <w:aliases w:val="h3,Table Attribute Heading"/>
    <w:basedOn w:val="Normal"/>
    <w:next w:val="Normal"/>
    <w:rsid w:val="002D4046"/>
    <w:pPr>
      <w:keepNext/>
      <w:numPr>
        <w:ilvl w:val="2"/>
        <w:numId w:val="1"/>
      </w:numPr>
      <w:spacing w:before="240" w:after="60"/>
      <w:outlineLvl w:val="2"/>
    </w:pPr>
    <w:rPr>
      <w:rFonts w:cs="Arial"/>
      <w:b/>
      <w:bCs/>
      <w:sz w:val="26"/>
      <w:szCs w:val="26"/>
    </w:rPr>
  </w:style>
  <w:style w:type="paragraph" w:styleId="Heading4">
    <w:name w:val="heading 4"/>
    <w:basedOn w:val="Normal"/>
    <w:next w:val="Normal"/>
    <w:qFormat/>
    <w:rsid w:val="002D4046"/>
    <w:pPr>
      <w:keepNext/>
      <w:numPr>
        <w:ilvl w:val="3"/>
        <w:numId w:val="1"/>
      </w:numPr>
      <w:spacing w:before="240" w:after="60"/>
      <w:outlineLvl w:val="3"/>
    </w:pPr>
    <w:rPr>
      <w:b/>
      <w:bCs/>
      <w:sz w:val="24"/>
      <w:szCs w:val="28"/>
    </w:rPr>
  </w:style>
  <w:style w:type="paragraph" w:styleId="Heading5">
    <w:name w:val="heading 5"/>
    <w:basedOn w:val="Normal"/>
    <w:next w:val="Normal"/>
    <w:rsid w:val="002D4046"/>
    <w:pPr>
      <w:numPr>
        <w:ilvl w:val="4"/>
        <w:numId w:val="1"/>
      </w:numPr>
      <w:spacing w:before="240" w:after="60"/>
      <w:outlineLvl w:val="4"/>
    </w:pPr>
    <w:rPr>
      <w:b/>
      <w:bCs/>
      <w:i/>
      <w:iCs/>
      <w:sz w:val="26"/>
      <w:szCs w:val="26"/>
    </w:rPr>
  </w:style>
  <w:style w:type="paragraph" w:styleId="Heading6">
    <w:name w:val="heading 6"/>
    <w:basedOn w:val="Normal"/>
    <w:next w:val="Normal"/>
    <w:rsid w:val="002D4046"/>
    <w:pPr>
      <w:numPr>
        <w:ilvl w:val="5"/>
        <w:numId w:val="1"/>
      </w:numPr>
      <w:spacing w:before="240" w:after="60"/>
      <w:outlineLvl w:val="5"/>
    </w:pPr>
    <w:rPr>
      <w:b/>
      <w:bCs/>
      <w:sz w:val="22"/>
      <w:szCs w:val="22"/>
    </w:rPr>
  </w:style>
  <w:style w:type="paragraph" w:styleId="Heading7">
    <w:name w:val="heading 7"/>
    <w:basedOn w:val="Normal"/>
    <w:next w:val="Normal"/>
    <w:rsid w:val="002D4046"/>
    <w:pPr>
      <w:numPr>
        <w:ilvl w:val="6"/>
        <w:numId w:val="1"/>
      </w:numPr>
      <w:spacing w:before="240" w:after="60"/>
      <w:outlineLvl w:val="6"/>
    </w:pPr>
  </w:style>
  <w:style w:type="paragraph" w:styleId="Heading8">
    <w:name w:val="heading 8"/>
    <w:basedOn w:val="Normal"/>
    <w:next w:val="Normal"/>
    <w:rsid w:val="002D4046"/>
    <w:pPr>
      <w:numPr>
        <w:ilvl w:val="7"/>
        <w:numId w:val="1"/>
      </w:numPr>
      <w:spacing w:before="240" w:after="60"/>
      <w:outlineLvl w:val="7"/>
    </w:pPr>
    <w:rPr>
      <w:i/>
      <w:iCs/>
    </w:rPr>
  </w:style>
  <w:style w:type="paragraph" w:styleId="Heading9">
    <w:name w:val="heading 9"/>
    <w:basedOn w:val="Normal"/>
    <w:next w:val="Normal"/>
    <w:rsid w:val="002D4046"/>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BlockText"/>
    <w:next w:val="Normal"/>
    <w:autoRedefine/>
    <w:uiPriority w:val="39"/>
    <w:rsid w:val="00FF1036"/>
    <w:pPr>
      <w:tabs>
        <w:tab w:val="left" w:pos="480"/>
        <w:tab w:val="right" w:leader="dot" w:pos="8630"/>
      </w:tabs>
      <w:spacing w:before="60" w:after="0"/>
      <w:ind w:left="0" w:right="0"/>
    </w:pPr>
    <w:rPr>
      <w:b/>
      <w:bCs/>
      <w:noProof/>
    </w:rPr>
  </w:style>
  <w:style w:type="paragraph" w:styleId="BlockText">
    <w:name w:val="Block Text"/>
    <w:basedOn w:val="Normal"/>
    <w:rsid w:val="002D4046"/>
    <w:pPr>
      <w:spacing w:after="120"/>
      <w:ind w:left="1440" w:right="1440"/>
    </w:pPr>
  </w:style>
  <w:style w:type="paragraph" w:styleId="Header">
    <w:name w:val="header"/>
    <w:aliases w:val="hd,Section Header,h"/>
    <w:basedOn w:val="Normal"/>
    <w:rsid w:val="002D4046"/>
    <w:pPr>
      <w:tabs>
        <w:tab w:val="center" w:pos="4320"/>
        <w:tab w:val="right" w:pos="8640"/>
      </w:tabs>
    </w:pPr>
  </w:style>
  <w:style w:type="paragraph" w:styleId="Footer">
    <w:name w:val="footer"/>
    <w:basedOn w:val="Normal"/>
    <w:link w:val="FooterChar"/>
    <w:uiPriority w:val="99"/>
    <w:rsid w:val="002D4046"/>
    <w:pPr>
      <w:pBdr>
        <w:bar w:val="single" w:sz="4" w:color="auto"/>
      </w:pBdr>
      <w:tabs>
        <w:tab w:val="center" w:pos="4320"/>
        <w:tab w:val="right" w:pos="8640"/>
      </w:tabs>
      <w:ind w:left="-108"/>
    </w:pPr>
    <w:rPr>
      <w:rFonts w:cs="Arial"/>
      <w:sz w:val="16"/>
    </w:rPr>
  </w:style>
  <w:style w:type="character" w:styleId="PageNumber">
    <w:name w:val="page number"/>
    <w:basedOn w:val="DefaultParagraphFont"/>
    <w:rsid w:val="002D4046"/>
    <w:rPr>
      <w:rFonts w:cs="Times New Roman"/>
    </w:rPr>
  </w:style>
  <w:style w:type="paragraph" w:customStyle="1" w:styleId="Table1">
    <w:name w:val="Table1"/>
    <w:basedOn w:val="Normal"/>
    <w:rsid w:val="002D4046"/>
    <w:pPr>
      <w:ind w:left="360"/>
    </w:pPr>
    <w:rPr>
      <w:b/>
      <w:i/>
      <w:color w:val="000000"/>
      <w:szCs w:val="20"/>
    </w:rPr>
  </w:style>
  <w:style w:type="paragraph" w:customStyle="1" w:styleId="StyleTitle16ptLightBlue">
    <w:name w:val="Style Title + 16 pt Light Blue"/>
    <w:basedOn w:val="Title"/>
    <w:rsid w:val="002D4046"/>
    <w:rPr>
      <w:bCs/>
      <w:color w:val="0000FF"/>
      <w:sz w:val="32"/>
      <w:szCs w:val="32"/>
    </w:rPr>
  </w:style>
  <w:style w:type="paragraph" w:styleId="Title">
    <w:name w:val="Title"/>
    <w:basedOn w:val="Normal"/>
    <w:qFormat/>
    <w:rsid w:val="002D4046"/>
    <w:pPr>
      <w:jc w:val="center"/>
    </w:pPr>
    <w:rPr>
      <w:b/>
      <w:szCs w:val="20"/>
    </w:rPr>
  </w:style>
  <w:style w:type="paragraph" w:customStyle="1" w:styleId="Table">
    <w:name w:val="Table"/>
    <w:basedOn w:val="Normal"/>
    <w:link w:val="TableChar"/>
    <w:rsid w:val="002D4046"/>
    <w:pPr>
      <w:spacing w:before="40" w:after="40"/>
    </w:pPr>
    <w:rPr>
      <w:szCs w:val="20"/>
    </w:rPr>
  </w:style>
  <w:style w:type="paragraph" w:styleId="TOC2">
    <w:name w:val="toc 2"/>
    <w:basedOn w:val="Normal"/>
    <w:next w:val="Normal"/>
    <w:autoRedefine/>
    <w:uiPriority w:val="39"/>
    <w:rsid w:val="0020764B"/>
    <w:pPr>
      <w:tabs>
        <w:tab w:val="left" w:pos="960"/>
        <w:tab w:val="right" w:leader="dot" w:pos="8630"/>
      </w:tabs>
      <w:ind w:left="240"/>
    </w:pPr>
    <w:rPr>
      <w:rFonts w:cs="Arial"/>
      <w:b/>
      <w:noProof/>
      <w:szCs w:val="20"/>
    </w:rPr>
  </w:style>
  <w:style w:type="paragraph" w:styleId="TOC3">
    <w:name w:val="toc 3"/>
    <w:basedOn w:val="Normal"/>
    <w:next w:val="Normal"/>
    <w:autoRedefine/>
    <w:semiHidden/>
    <w:rsid w:val="002D4046"/>
    <w:pPr>
      <w:ind w:left="480"/>
    </w:pPr>
    <w:rPr>
      <w:i/>
      <w:iCs/>
    </w:rPr>
  </w:style>
  <w:style w:type="paragraph" w:styleId="TOC4">
    <w:name w:val="toc 4"/>
    <w:basedOn w:val="Normal"/>
    <w:next w:val="Normal"/>
    <w:autoRedefine/>
    <w:semiHidden/>
    <w:rsid w:val="002D4046"/>
    <w:pPr>
      <w:ind w:left="720"/>
    </w:pPr>
    <w:rPr>
      <w:szCs w:val="21"/>
    </w:rPr>
  </w:style>
  <w:style w:type="paragraph" w:styleId="TOC5">
    <w:name w:val="toc 5"/>
    <w:basedOn w:val="Normal"/>
    <w:next w:val="Normal"/>
    <w:autoRedefine/>
    <w:semiHidden/>
    <w:rsid w:val="002D4046"/>
    <w:pPr>
      <w:ind w:left="960"/>
    </w:pPr>
    <w:rPr>
      <w:szCs w:val="21"/>
    </w:rPr>
  </w:style>
  <w:style w:type="paragraph" w:styleId="TOC6">
    <w:name w:val="toc 6"/>
    <w:basedOn w:val="Normal"/>
    <w:next w:val="Normal"/>
    <w:autoRedefine/>
    <w:semiHidden/>
    <w:rsid w:val="002D4046"/>
    <w:pPr>
      <w:ind w:left="1200"/>
    </w:pPr>
    <w:rPr>
      <w:szCs w:val="21"/>
    </w:rPr>
  </w:style>
  <w:style w:type="paragraph" w:styleId="TOC7">
    <w:name w:val="toc 7"/>
    <w:basedOn w:val="Normal"/>
    <w:next w:val="Normal"/>
    <w:autoRedefine/>
    <w:semiHidden/>
    <w:rsid w:val="002D4046"/>
    <w:pPr>
      <w:ind w:left="1440"/>
    </w:pPr>
    <w:rPr>
      <w:szCs w:val="21"/>
    </w:rPr>
  </w:style>
  <w:style w:type="paragraph" w:styleId="TOC8">
    <w:name w:val="toc 8"/>
    <w:basedOn w:val="Normal"/>
    <w:next w:val="Normal"/>
    <w:autoRedefine/>
    <w:semiHidden/>
    <w:rsid w:val="002D4046"/>
    <w:pPr>
      <w:ind w:left="1680"/>
    </w:pPr>
    <w:rPr>
      <w:szCs w:val="21"/>
    </w:rPr>
  </w:style>
  <w:style w:type="paragraph" w:styleId="TOC9">
    <w:name w:val="toc 9"/>
    <w:basedOn w:val="Normal"/>
    <w:next w:val="Normal"/>
    <w:autoRedefine/>
    <w:semiHidden/>
    <w:rsid w:val="002D4046"/>
    <w:pPr>
      <w:ind w:left="1920"/>
    </w:pPr>
    <w:rPr>
      <w:szCs w:val="21"/>
    </w:rPr>
  </w:style>
  <w:style w:type="character" w:styleId="Hyperlink">
    <w:name w:val="Hyperlink"/>
    <w:basedOn w:val="DefaultParagraphFont"/>
    <w:uiPriority w:val="99"/>
    <w:rsid w:val="002D4046"/>
    <w:rPr>
      <w:rFonts w:cs="Times New Roman"/>
      <w:color w:val="0000FF"/>
      <w:u w:val="single"/>
    </w:rPr>
  </w:style>
  <w:style w:type="paragraph" w:customStyle="1" w:styleId="Bulletwithtext2">
    <w:name w:val="Bullet with text 2"/>
    <w:basedOn w:val="Normal"/>
    <w:rsid w:val="002D4046"/>
    <w:pPr>
      <w:numPr>
        <w:numId w:val="2"/>
      </w:numPr>
    </w:pPr>
    <w:rPr>
      <w:szCs w:val="20"/>
      <w:lang w:val="en-GB"/>
    </w:rPr>
  </w:style>
  <w:style w:type="paragraph" w:customStyle="1" w:styleId="TableHeading">
    <w:name w:val="Table_Heading"/>
    <w:basedOn w:val="Normal"/>
    <w:next w:val="Table"/>
    <w:rsid w:val="002D4046"/>
    <w:pPr>
      <w:keepNext/>
      <w:keepLines/>
      <w:spacing w:before="40" w:after="40"/>
    </w:pPr>
    <w:rPr>
      <w:b/>
      <w:szCs w:val="20"/>
    </w:rPr>
  </w:style>
  <w:style w:type="paragraph" w:customStyle="1" w:styleId="TableSmHeading">
    <w:name w:val="Table_Sm_Heading"/>
    <w:basedOn w:val="TableHeading"/>
    <w:rsid w:val="002D4046"/>
    <w:pPr>
      <w:spacing w:before="60"/>
    </w:pPr>
    <w:rPr>
      <w:sz w:val="16"/>
    </w:rPr>
  </w:style>
  <w:style w:type="paragraph" w:customStyle="1" w:styleId="TableSmall">
    <w:name w:val="Table_Small"/>
    <w:basedOn w:val="Table"/>
    <w:rsid w:val="002D4046"/>
    <w:rPr>
      <w:sz w:val="16"/>
    </w:rPr>
  </w:style>
  <w:style w:type="paragraph" w:customStyle="1" w:styleId="Info">
    <w:name w:val="Info"/>
    <w:basedOn w:val="Normal"/>
    <w:next w:val="Normal"/>
    <w:autoRedefine/>
    <w:rsid w:val="0010086A"/>
    <w:rPr>
      <w:iCs/>
      <w:vanish/>
      <w:color w:val="0000FF"/>
      <w:szCs w:val="20"/>
      <w:lang w:val="en-GB"/>
    </w:rPr>
  </w:style>
  <w:style w:type="paragraph" w:styleId="BodyText3">
    <w:name w:val="Body Text 3"/>
    <w:basedOn w:val="Normal"/>
    <w:rsid w:val="002D4046"/>
    <w:rPr>
      <w:b/>
      <w:bCs/>
      <w:szCs w:val="20"/>
    </w:rPr>
  </w:style>
  <w:style w:type="paragraph" w:styleId="BodyText">
    <w:name w:val="Body Text"/>
    <w:basedOn w:val="Normal"/>
    <w:rsid w:val="002D4046"/>
    <w:pPr>
      <w:spacing w:after="120"/>
    </w:pPr>
  </w:style>
  <w:style w:type="paragraph" w:customStyle="1" w:styleId="InfoBullets">
    <w:name w:val="Info+Bullets"/>
    <w:basedOn w:val="Info"/>
    <w:rsid w:val="002D4046"/>
    <w:pPr>
      <w:numPr>
        <w:numId w:val="4"/>
      </w:numPr>
    </w:pPr>
  </w:style>
  <w:style w:type="paragraph" w:customStyle="1" w:styleId="Tabletext">
    <w:name w:val="Tabletext"/>
    <w:basedOn w:val="Normal"/>
    <w:rsid w:val="002D4046"/>
    <w:pPr>
      <w:keepLines/>
      <w:widowControl w:val="0"/>
      <w:spacing w:after="40" w:line="240" w:lineRule="atLeast"/>
      <w:outlineLvl w:val="0"/>
    </w:pPr>
    <w:rPr>
      <w:szCs w:val="20"/>
    </w:rPr>
  </w:style>
  <w:style w:type="character" w:styleId="Strong">
    <w:name w:val="Strong"/>
    <w:basedOn w:val="DefaultParagraphFont"/>
    <w:qFormat/>
    <w:rsid w:val="002D4046"/>
    <w:rPr>
      <w:rFonts w:cs="Times New Roman"/>
      <w:b/>
    </w:rPr>
  </w:style>
  <w:style w:type="character" w:customStyle="1" w:styleId="InfoChar">
    <w:name w:val="Info Char"/>
    <w:basedOn w:val="DefaultParagraphFont"/>
    <w:rsid w:val="002D4046"/>
    <w:rPr>
      <w:rFonts w:ascii="Arial" w:hAnsi="Arial" w:cs="Times New Roman"/>
      <w:i/>
      <w:color w:val="0000FF"/>
      <w:lang w:val="en-GB" w:eastAsia="en-US" w:bidi="ar-SA"/>
    </w:rPr>
  </w:style>
  <w:style w:type="paragraph" w:styleId="BalloonText">
    <w:name w:val="Balloon Text"/>
    <w:basedOn w:val="Normal"/>
    <w:semiHidden/>
    <w:rsid w:val="002D4046"/>
    <w:rPr>
      <w:rFonts w:ascii="Tahoma" w:hAnsi="Tahoma" w:cs="Tahoma"/>
      <w:sz w:val="16"/>
      <w:szCs w:val="16"/>
    </w:rPr>
  </w:style>
  <w:style w:type="paragraph" w:customStyle="1" w:styleId="InfoNumBullets">
    <w:name w:val="Info+NumBullets"/>
    <w:basedOn w:val="InfoBullets"/>
    <w:rsid w:val="002D4046"/>
    <w:pPr>
      <w:numPr>
        <w:numId w:val="3"/>
      </w:numPr>
    </w:pPr>
  </w:style>
  <w:style w:type="character" w:customStyle="1" w:styleId="infoChar0">
    <w:name w:val="info Char"/>
    <w:basedOn w:val="DefaultParagraphFont"/>
    <w:rsid w:val="002D4046"/>
    <w:rPr>
      <w:rFonts w:ascii="Arial" w:hAnsi="Arial" w:cs="Arial"/>
      <w:i/>
      <w:color w:val="0000FF"/>
      <w:lang w:val="en-US" w:eastAsia="en-US" w:bidi="ar-SA"/>
    </w:rPr>
  </w:style>
  <w:style w:type="paragraph" w:customStyle="1" w:styleId="Title1">
    <w:name w:val="Title1"/>
    <w:rsid w:val="002D4046"/>
    <w:pPr>
      <w:widowControl w:val="0"/>
      <w:pBdr>
        <w:top w:val="single" w:sz="18" w:space="1" w:color="auto"/>
        <w:bottom w:val="single" w:sz="18" w:space="1" w:color="auto"/>
      </w:pBdr>
      <w:autoSpaceDE w:val="0"/>
      <w:autoSpaceDN w:val="0"/>
    </w:pPr>
    <w:rPr>
      <w:rFonts w:ascii="Arial Black" w:hAnsi="Arial Black"/>
      <w:smallCaps/>
      <w:sz w:val="40"/>
      <w:szCs w:val="40"/>
    </w:rPr>
  </w:style>
  <w:style w:type="paragraph" w:styleId="BodyTextIndent">
    <w:name w:val="Body Text Indent"/>
    <w:basedOn w:val="Normal"/>
    <w:rsid w:val="002D4046"/>
    <w:pPr>
      <w:ind w:left="720"/>
    </w:pPr>
    <w:rPr>
      <w:rFonts w:ascii="Times New Roman" w:hAnsi="Times New Roman"/>
      <w:sz w:val="24"/>
    </w:rPr>
  </w:style>
  <w:style w:type="paragraph" w:customStyle="1" w:styleId="Table1Input">
    <w:name w:val="Table1 Input"/>
    <w:basedOn w:val="Table1"/>
    <w:rsid w:val="002D4046"/>
    <w:pPr>
      <w:overflowPunct w:val="0"/>
      <w:autoSpaceDE w:val="0"/>
      <w:autoSpaceDN w:val="0"/>
      <w:adjustRightInd w:val="0"/>
      <w:ind w:left="0"/>
      <w:textAlignment w:val="baseline"/>
    </w:pPr>
    <w:rPr>
      <w:color w:val="FF0000"/>
    </w:rPr>
  </w:style>
  <w:style w:type="paragraph" w:customStyle="1" w:styleId="NormalComment">
    <w:name w:val="Normal Comment"/>
    <w:basedOn w:val="Normal"/>
    <w:rsid w:val="002D4046"/>
    <w:pPr>
      <w:overflowPunct w:val="0"/>
      <w:autoSpaceDE w:val="0"/>
      <w:autoSpaceDN w:val="0"/>
      <w:adjustRightInd w:val="0"/>
      <w:textAlignment w:val="baseline"/>
    </w:pPr>
    <w:rPr>
      <w:color w:val="FF0000"/>
      <w:szCs w:val="20"/>
    </w:rPr>
  </w:style>
  <w:style w:type="character" w:styleId="FollowedHyperlink">
    <w:name w:val="FollowedHyperlink"/>
    <w:basedOn w:val="DefaultParagraphFont"/>
    <w:rsid w:val="002D4046"/>
    <w:rPr>
      <w:rFonts w:cs="Times New Roman"/>
      <w:color w:val="606420"/>
      <w:u w:val="single"/>
    </w:rPr>
  </w:style>
  <w:style w:type="character" w:customStyle="1" w:styleId="Char">
    <w:name w:val="Char"/>
    <w:basedOn w:val="DefaultParagraphFont"/>
    <w:rsid w:val="002D4046"/>
    <w:rPr>
      <w:rFonts w:ascii="Arial" w:hAnsi="Arial" w:cs="Times New Roman"/>
      <w:sz w:val="24"/>
      <w:szCs w:val="24"/>
      <w:lang w:val="en-US" w:eastAsia="en-US" w:bidi="ar-SA"/>
    </w:rPr>
  </w:style>
  <w:style w:type="paragraph" w:customStyle="1" w:styleId="CharChar1CharCharCharChar1">
    <w:name w:val="Char Char1 Char Char Char Char1"/>
    <w:basedOn w:val="Normal"/>
    <w:rsid w:val="002D4046"/>
    <w:pPr>
      <w:spacing w:after="160" w:line="240" w:lineRule="exact"/>
    </w:pPr>
    <w:rPr>
      <w:rFonts w:ascii="Verdana" w:hAnsi="Verdana"/>
      <w:szCs w:val="20"/>
    </w:rPr>
  </w:style>
  <w:style w:type="table" w:styleId="TableGrid">
    <w:name w:val="Table Grid"/>
    <w:basedOn w:val="TableNormal"/>
    <w:rsid w:val="008C4707"/>
    <w:rPr>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text1">
    <w:name w:val="tabletext1"/>
    <w:basedOn w:val="DefaultParagraphFont"/>
    <w:rsid w:val="002D4046"/>
    <w:rPr>
      <w:rFonts w:ascii="Arial" w:hAnsi="Arial" w:cs="Arial"/>
      <w:sz w:val="20"/>
      <w:szCs w:val="20"/>
    </w:rPr>
  </w:style>
  <w:style w:type="character" w:customStyle="1" w:styleId="TableChar">
    <w:name w:val="Table Char"/>
    <w:basedOn w:val="DefaultParagraphFont"/>
    <w:link w:val="Table"/>
    <w:locked/>
    <w:rsid w:val="00154D0C"/>
    <w:rPr>
      <w:rFonts w:ascii="Arial" w:hAnsi="Arial" w:cs="Times New Roman"/>
    </w:rPr>
  </w:style>
  <w:style w:type="character" w:styleId="CommentReference">
    <w:name w:val="annotation reference"/>
    <w:basedOn w:val="DefaultParagraphFont"/>
    <w:rsid w:val="00C0388D"/>
    <w:rPr>
      <w:rFonts w:cs="Times New Roman"/>
      <w:sz w:val="16"/>
      <w:szCs w:val="16"/>
    </w:rPr>
  </w:style>
  <w:style w:type="paragraph" w:styleId="CommentText">
    <w:name w:val="annotation text"/>
    <w:basedOn w:val="Normal"/>
    <w:link w:val="CommentTextChar"/>
    <w:rsid w:val="00C0388D"/>
    <w:rPr>
      <w:szCs w:val="20"/>
    </w:rPr>
  </w:style>
  <w:style w:type="character" w:customStyle="1" w:styleId="CommentTextChar">
    <w:name w:val="Comment Text Char"/>
    <w:basedOn w:val="DefaultParagraphFont"/>
    <w:link w:val="CommentText"/>
    <w:locked/>
    <w:rsid w:val="00C0388D"/>
    <w:rPr>
      <w:rFonts w:ascii="Arial" w:hAnsi="Arial" w:cs="Times New Roman"/>
      <w:lang w:val="en-US" w:eastAsia="en-US"/>
    </w:rPr>
  </w:style>
  <w:style w:type="paragraph" w:styleId="CommentSubject">
    <w:name w:val="annotation subject"/>
    <w:basedOn w:val="CommentText"/>
    <w:next w:val="CommentText"/>
    <w:link w:val="CommentSubjectChar"/>
    <w:rsid w:val="00C0388D"/>
    <w:rPr>
      <w:b/>
      <w:bCs/>
    </w:rPr>
  </w:style>
  <w:style w:type="character" w:customStyle="1" w:styleId="CommentSubjectChar">
    <w:name w:val="Comment Subject Char"/>
    <w:basedOn w:val="CommentTextChar"/>
    <w:link w:val="CommentSubject"/>
    <w:locked/>
    <w:rsid w:val="00C0388D"/>
    <w:rPr>
      <w:rFonts w:ascii="Arial" w:hAnsi="Arial" w:cs="Times New Roman"/>
      <w:b/>
      <w:bCs/>
      <w:lang w:val="en-US" w:eastAsia="en-US"/>
    </w:rPr>
  </w:style>
  <w:style w:type="paragraph" w:styleId="Revision">
    <w:name w:val="Revision"/>
    <w:hidden/>
    <w:semiHidden/>
    <w:rsid w:val="00C0388D"/>
    <w:rPr>
      <w:rFonts w:ascii="Arial" w:hAnsi="Arial"/>
      <w:szCs w:val="24"/>
    </w:rPr>
  </w:style>
  <w:style w:type="paragraph" w:styleId="Caption">
    <w:name w:val="caption"/>
    <w:basedOn w:val="Normal"/>
    <w:next w:val="Normal"/>
    <w:qFormat/>
    <w:rsid w:val="004F1714"/>
    <w:pPr>
      <w:jc w:val="both"/>
    </w:pPr>
    <w:rPr>
      <w:b/>
      <w:bCs/>
      <w:szCs w:val="20"/>
    </w:rPr>
  </w:style>
  <w:style w:type="paragraph" w:styleId="FootnoteText">
    <w:name w:val="footnote text"/>
    <w:basedOn w:val="Normal"/>
    <w:link w:val="FootnoteTextChar"/>
    <w:rsid w:val="00BB669C"/>
    <w:pPr>
      <w:jc w:val="both"/>
    </w:pPr>
    <w:rPr>
      <w:szCs w:val="20"/>
    </w:rPr>
  </w:style>
  <w:style w:type="character" w:customStyle="1" w:styleId="FootnoteTextChar">
    <w:name w:val="Footnote Text Char"/>
    <w:basedOn w:val="DefaultParagraphFont"/>
    <w:link w:val="FootnoteText"/>
    <w:locked/>
    <w:rsid w:val="00BB669C"/>
    <w:rPr>
      <w:rFonts w:ascii="Arial" w:hAnsi="Arial" w:cs="Times New Roman"/>
    </w:rPr>
  </w:style>
  <w:style w:type="character" w:styleId="FootnoteReference">
    <w:name w:val="footnote reference"/>
    <w:basedOn w:val="DefaultParagraphFont"/>
    <w:rsid w:val="00BB669C"/>
    <w:rPr>
      <w:rFonts w:cs="Times New Roman"/>
      <w:vertAlign w:val="superscript"/>
    </w:rPr>
  </w:style>
  <w:style w:type="table" w:styleId="TableContemporary">
    <w:name w:val="Table Contemporary"/>
    <w:basedOn w:val="TableNormal"/>
    <w:rsid w:val="007531F3"/>
    <w:rPr>
      <w:lang w:val="en-GB" w:eastAsia="en-GB"/>
    </w:r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paragraph" w:styleId="ListParagraph">
    <w:name w:val="List Paragraph"/>
    <w:basedOn w:val="Normal"/>
    <w:uiPriority w:val="34"/>
    <w:qFormat/>
    <w:rsid w:val="009754F0"/>
    <w:pPr>
      <w:ind w:left="720"/>
      <w:contextualSpacing/>
    </w:pPr>
  </w:style>
  <w:style w:type="character" w:customStyle="1" w:styleId="FooterChar">
    <w:name w:val="Footer Char"/>
    <w:basedOn w:val="DefaultParagraphFont"/>
    <w:link w:val="Footer"/>
    <w:uiPriority w:val="99"/>
    <w:rsid w:val="00E414AC"/>
    <w:rPr>
      <w:rFonts w:ascii="Arial" w:hAnsi="Arial" w:cs="Arial"/>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51.png"/><Relationship Id="rId21" Type="http://schemas.openxmlformats.org/officeDocument/2006/relationships/image" Target="media/image7.emf"/><Relationship Id="rId42" Type="http://schemas.openxmlformats.org/officeDocument/2006/relationships/hyperlink" Target="https://teamroom.exchange.gmacfs.com/Infrastructure/ArchDelivery/ArchGov/default.aspx" TargetMode="External"/><Relationship Id="rId47" Type="http://schemas.openxmlformats.org/officeDocument/2006/relationships/hyperlink" Target="http://logging.apache.org/log4j/docs/index.html" TargetMode="External"/><Relationship Id="rId63" Type="http://schemas.openxmlformats.org/officeDocument/2006/relationships/image" Target="media/image31.emf"/><Relationship Id="rId68" Type="http://schemas.openxmlformats.org/officeDocument/2006/relationships/image" Target="media/image36.emf"/><Relationship Id="rId84" Type="http://schemas.openxmlformats.org/officeDocument/2006/relationships/image" Target="media/image50.emf"/><Relationship Id="rId89" Type="http://schemas.openxmlformats.org/officeDocument/2006/relationships/image" Target="media/image55.emf"/><Relationship Id="rId112" Type="http://schemas.openxmlformats.org/officeDocument/2006/relationships/image" Target="media/image78.emf"/><Relationship Id="rId133" Type="http://schemas.openxmlformats.org/officeDocument/2006/relationships/package" Target="embeddings/Microsoft_Visio_Drawing22222222.vsdx"/><Relationship Id="rId138" Type="http://schemas.openxmlformats.org/officeDocument/2006/relationships/image" Target="media/image88.emf"/><Relationship Id="rId154" Type="http://schemas.openxmlformats.org/officeDocument/2006/relationships/image" Target="media/image96.emf"/><Relationship Id="rId159" Type="http://schemas.openxmlformats.org/officeDocument/2006/relationships/oleObject" Target="embeddings/oleObject31.bin"/><Relationship Id="rId16" Type="http://schemas.openxmlformats.org/officeDocument/2006/relationships/oleObject" Target="embeddings/oleObject3.bin"/><Relationship Id="rId107" Type="http://schemas.openxmlformats.org/officeDocument/2006/relationships/image" Target="media/image73.emf"/><Relationship Id="rId11" Type="http://schemas.openxmlformats.org/officeDocument/2006/relationships/image" Target="media/image2.emf"/><Relationship Id="rId32" Type="http://schemas.openxmlformats.org/officeDocument/2006/relationships/oleObject" Target="embeddings/oleObject11.bin"/><Relationship Id="rId37" Type="http://schemas.openxmlformats.org/officeDocument/2006/relationships/image" Target="media/image15.emf"/><Relationship Id="rId53" Type="http://schemas.openxmlformats.org/officeDocument/2006/relationships/image" Target="media/image21.emf"/><Relationship Id="rId58" Type="http://schemas.openxmlformats.org/officeDocument/2006/relationships/image" Target="media/image26.emf"/><Relationship Id="rId74" Type="http://schemas.openxmlformats.org/officeDocument/2006/relationships/image" Target="media/image42.emf"/><Relationship Id="rId79" Type="http://schemas.openxmlformats.org/officeDocument/2006/relationships/image" Target="media/image47.emf"/><Relationship Id="rId102" Type="http://schemas.openxmlformats.org/officeDocument/2006/relationships/image" Target="media/image68.emf"/><Relationship Id="rId123" Type="http://schemas.openxmlformats.org/officeDocument/2006/relationships/oleObject" Target="embeddings/oleObject17.bin"/><Relationship Id="rId128" Type="http://schemas.openxmlformats.org/officeDocument/2006/relationships/image" Target="media/image83.emf"/><Relationship Id="rId144" Type="http://schemas.openxmlformats.org/officeDocument/2006/relationships/image" Target="media/image91.emf"/><Relationship Id="rId149" Type="http://schemas.openxmlformats.org/officeDocument/2006/relationships/oleObject" Target="embeddings/oleObject27.bin"/><Relationship Id="rId5" Type="http://schemas.openxmlformats.org/officeDocument/2006/relationships/settings" Target="settings.xml"/><Relationship Id="rId90" Type="http://schemas.openxmlformats.org/officeDocument/2006/relationships/image" Target="media/image56.emf"/><Relationship Id="rId95" Type="http://schemas.openxmlformats.org/officeDocument/2006/relationships/image" Target="media/image61.emf"/><Relationship Id="rId160" Type="http://schemas.openxmlformats.org/officeDocument/2006/relationships/fontTable" Target="fontTable.xml"/><Relationship Id="rId165" Type="http://schemas.openxmlformats.org/officeDocument/2006/relationships/customXml" Target="../customXml/item3.xml"/><Relationship Id="rId22" Type="http://schemas.openxmlformats.org/officeDocument/2006/relationships/oleObject" Target="embeddings/oleObject6.bin"/><Relationship Id="rId27" Type="http://schemas.openxmlformats.org/officeDocument/2006/relationships/image" Target="media/image10.emf"/><Relationship Id="rId43" Type="http://schemas.openxmlformats.org/officeDocument/2006/relationships/image" Target="media/image16.emf"/><Relationship Id="rId48" Type="http://schemas.openxmlformats.org/officeDocument/2006/relationships/hyperlink" Target="http://sourceforge.net/projects/wsdl4j/" TargetMode="External"/><Relationship Id="rId64" Type="http://schemas.openxmlformats.org/officeDocument/2006/relationships/image" Target="media/image32.emf"/><Relationship Id="rId69" Type="http://schemas.openxmlformats.org/officeDocument/2006/relationships/image" Target="media/image37.emf"/><Relationship Id="rId113" Type="http://schemas.openxmlformats.org/officeDocument/2006/relationships/image" Target="media/image79.emf"/><Relationship Id="rId118" Type="http://schemas.openxmlformats.org/officeDocument/2006/relationships/header" Target="header2.xml"/><Relationship Id="rId134" Type="http://schemas.openxmlformats.org/officeDocument/2006/relationships/image" Target="media/image86.emf"/><Relationship Id="rId139" Type="http://schemas.openxmlformats.org/officeDocument/2006/relationships/oleObject" Target="embeddings/oleObject22.bin"/><Relationship Id="rId80" Type="http://schemas.openxmlformats.org/officeDocument/2006/relationships/image" Target="media/image48.emf"/><Relationship Id="rId85" Type="http://schemas.openxmlformats.org/officeDocument/2006/relationships/image" Target="media/image51.emf"/><Relationship Id="rId150" Type="http://schemas.openxmlformats.org/officeDocument/2006/relationships/image" Target="media/image94.emf"/><Relationship Id="rId155" Type="http://schemas.openxmlformats.org/officeDocument/2006/relationships/oleObject" Target="embeddings/oleObject29.bin"/><Relationship Id="rId12" Type="http://schemas.openxmlformats.org/officeDocument/2006/relationships/oleObject" Target="embeddings/oleObject1.bin"/><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oleObject14.bin"/><Relationship Id="rId59" Type="http://schemas.openxmlformats.org/officeDocument/2006/relationships/image" Target="media/image27.gif"/><Relationship Id="rId103" Type="http://schemas.openxmlformats.org/officeDocument/2006/relationships/image" Target="media/image69.emf"/><Relationship Id="rId108" Type="http://schemas.openxmlformats.org/officeDocument/2006/relationships/image" Target="media/image74.emf"/><Relationship Id="rId124" Type="http://schemas.openxmlformats.org/officeDocument/2006/relationships/image" Target="media/image60.jpeg"/><Relationship Id="rId129" Type="http://schemas.openxmlformats.org/officeDocument/2006/relationships/package" Target="embeddings/Microsoft_Visio_Drawing11111111.vsdx"/><Relationship Id="rId54" Type="http://schemas.openxmlformats.org/officeDocument/2006/relationships/image" Target="media/image22.emf"/><Relationship Id="rId70" Type="http://schemas.openxmlformats.org/officeDocument/2006/relationships/image" Target="media/image38.emf"/><Relationship Id="rId75" Type="http://schemas.openxmlformats.org/officeDocument/2006/relationships/image" Target="media/image43.emf"/><Relationship Id="rId91" Type="http://schemas.openxmlformats.org/officeDocument/2006/relationships/image" Target="media/image57.emf"/><Relationship Id="rId96" Type="http://schemas.openxmlformats.org/officeDocument/2006/relationships/image" Target="media/image62.emf"/><Relationship Id="rId140" Type="http://schemas.openxmlformats.org/officeDocument/2006/relationships/image" Target="media/image89.emf"/><Relationship Id="rId145" Type="http://schemas.openxmlformats.org/officeDocument/2006/relationships/oleObject" Target="embeddings/oleObject25.bin"/><Relationship Id="rId161" Type="http://schemas.openxmlformats.org/officeDocument/2006/relationships/theme" Target="theme/theme1.xml"/><Relationship Id="rId166"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17.emf"/><Relationship Id="rId57" Type="http://schemas.openxmlformats.org/officeDocument/2006/relationships/image" Target="media/image25.emf"/><Relationship Id="rId106" Type="http://schemas.openxmlformats.org/officeDocument/2006/relationships/image" Target="media/image72.emf"/><Relationship Id="rId114" Type="http://schemas.openxmlformats.org/officeDocument/2006/relationships/image" Target="media/image80.emf"/><Relationship Id="rId119" Type="http://schemas.openxmlformats.org/officeDocument/2006/relationships/hyperlink" Target="https://teamroom.exchange.gmacfs.com/Infrastructure/ArchDelivery/ArchGov/Architecture%20PSP/Ally%20Arch%20Drawing%20Standards.doc" TargetMode="External"/><Relationship Id="rId127" Type="http://schemas.openxmlformats.org/officeDocument/2006/relationships/oleObject" Target="embeddings/oleObject18.bin"/><Relationship Id="rId10" Type="http://schemas.openxmlformats.org/officeDocument/2006/relationships/footer" Target="footer1.xml"/><Relationship Id="rId31" Type="http://schemas.openxmlformats.org/officeDocument/2006/relationships/image" Target="media/image12.emf"/><Relationship Id="rId44" Type="http://schemas.openxmlformats.org/officeDocument/2006/relationships/oleObject" Target="embeddings/oleObject15.bin"/><Relationship Id="rId52" Type="http://schemas.openxmlformats.org/officeDocument/2006/relationships/image" Target="media/image20.emf"/><Relationship Id="rId60" Type="http://schemas.openxmlformats.org/officeDocument/2006/relationships/image" Target="media/image28.emf"/><Relationship Id="rId65" Type="http://schemas.openxmlformats.org/officeDocument/2006/relationships/image" Target="media/image33.emf"/><Relationship Id="rId73" Type="http://schemas.openxmlformats.org/officeDocument/2006/relationships/image" Target="media/image41.emf"/><Relationship Id="rId78" Type="http://schemas.openxmlformats.org/officeDocument/2006/relationships/image" Target="media/image46.emf"/><Relationship Id="rId81" Type="http://schemas.openxmlformats.org/officeDocument/2006/relationships/image" Target="media/image49.emf"/><Relationship Id="rId86" Type="http://schemas.openxmlformats.org/officeDocument/2006/relationships/image" Target="media/image52.emf"/><Relationship Id="rId94" Type="http://schemas.openxmlformats.org/officeDocument/2006/relationships/image" Target="media/image60.emf"/><Relationship Id="rId99" Type="http://schemas.openxmlformats.org/officeDocument/2006/relationships/image" Target="media/image65.emf"/><Relationship Id="rId101" Type="http://schemas.openxmlformats.org/officeDocument/2006/relationships/image" Target="media/image67.emf"/><Relationship Id="rId122" Type="http://schemas.openxmlformats.org/officeDocument/2006/relationships/image" Target="media/image59.emf"/><Relationship Id="rId130" Type="http://schemas.openxmlformats.org/officeDocument/2006/relationships/image" Target="media/image84.emf"/><Relationship Id="rId135" Type="http://schemas.openxmlformats.org/officeDocument/2006/relationships/oleObject" Target="embeddings/oleObject20.bin"/><Relationship Id="rId143" Type="http://schemas.openxmlformats.org/officeDocument/2006/relationships/oleObject" Target="embeddings/oleObject24.bin"/><Relationship Id="rId148" Type="http://schemas.openxmlformats.org/officeDocument/2006/relationships/image" Target="media/image93.emf"/><Relationship Id="rId151" Type="http://schemas.openxmlformats.org/officeDocument/2006/relationships/package" Target="embeddings/Microsoft_Word_Document3.docx"/><Relationship Id="rId156" Type="http://schemas.openxmlformats.org/officeDocument/2006/relationships/image" Target="media/image97.emf"/><Relationship Id="rId164" Type="http://schemas.openxmlformats.org/officeDocument/2006/relationships/customXml" Target="../customXml/item2.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oleObject" Target="embeddings/oleObject4.bin"/><Relationship Id="rId39" Type="http://schemas.openxmlformats.org/officeDocument/2006/relationships/hyperlink" Target="https://teamroom.exchange.gmacfs.com/Infrastructure/ArchDelivery/DG/default.aspx" TargetMode="External"/><Relationship Id="rId109" Type="http://schemas.openxmlformats.org/officeDocument/2006/relationships/image" Target="media/image75.emf"/><Relationship Id="rId34" Type="http://schemas.openxmlformats.org/officeDocument/2006/relationships/oleObject" Target="embeddings/oleObject12.bin"/><Relationship Id="rId50" Type="http://schemas.openxmlformats.org/officeDocument/2006/relationships/image" Target="media/image18.emf"/><Relationship Id="rId55" Type="http://schemas.openxmlformats.org/officeDocument/2006/relationships/image" Target="media/image23.emf"/><Relationship Id="rId76" Type="http://schemas.openxmlformats.org/officeDocument/2006/relationships/image" Target="media/image44.emf"/><Relationship Id="rId97" Type="http://schemas.openxmlformats.org/officeDocument/2006/relationships/image" Target="media/image63.emf"/><Relationship Id="rId104" Type="http://schemas.openxmlformats.org/officeDocument/2006/relationships/image" Target="media/image70.emf"/><Relationship Id="rId120" Type="http://schemas.openxmlformats.org/officeDocument/2006/relationships/hyperlink" Target="https://teamroom.exchange.gmacfs.com/Infrastructure/ArchDelivery/ArchGov/default.aspx" TargetMode="External"/><Relationship Id="rId125" Type="http://schemas.openxmlformats.org/officeDocument/2006/relationships/comments" Target="comments.xml"/><Relationship Id="rId141" Type="http://schemas.openxmlformats.org/officeDocument/2006/relationships/oleObject" Target="embeddings/oleObject23.bin"/><Relationship Id="rId146" Type="http://schemas.openxmlformats.org/officeDocument/2006/relationships/image" Target="media/image92.emf"/><Relationship Id="rId7" Type="http://schemas.openxmlformats.org/officeDocument/2006/relationships/footnotes" Target="footnotes.xml"/><Relationship Id="rId71" Type="http://schemas.openxmlformats.org/officeDocument/2006/relationships/image" Target="media/image39.emf"/><Relationship Id="rId92" Type="http://schemas.openxmlformats.org/officeDocument/2006/relationships/image" Target="media/image58.emf"/><Relationship Id="rId16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oleObject" Target="embeddings/oleObject7.bin"/><Relationship Id="rId40" Type="http://schemas.openxmlformats.org/officeDocument/2006/relationships/hyperlink" Target="http://www.uml.org/" TargetMode="External"/><Relationship Id="rId45" Type="http://schemas.openxmlformats.org/officeDocument/2006/relationships/oleObject" Target="embeddings/oleObject16.bin"/><Relationship Id="rId66" Type="http://schemas.openxmlformats.org/officeDocument/2006/relationships/image" Target="media/image34.emf"/><Relationship Id="rId87" Type="http://schemas.openxmlformats.org/officeDocument/2006/relationships/image" Target="media/image53.emf"/><Relationship Id="rId110" Type="http://schemas.openxmlformats.org/officeDocument/2006/relationships/image" Target="media/image76.emf"/><Relationship Id="rId115" Type="http://schemas.openxmlformats.org/officeDocument/2006/relationships/image" Target="media/image81.emf"/><Relationship Id="rId131" Type="http://schemas.openxmlformats.org/officeDocument/2006/relationships/oleObject" Target="embeddings/oleObject19.bin"/><Relationship Id="rId136" Type="http://schemas.openxmlformats.org/officeDocument/2006/relationships/image" Target="media/image87.emf"/><Relationship Id="rId157" Type="http://schemas.openxmlformats.org/officeDocument/2006/relationships/oleObject" Target="embeddings/oleObject30.bin"/><Relationship Id="rId61" Type="http://schemas.openxmlformats.org/officeDocument/2006/relationships/image" Target="media/image29.emf"/><Relationship Id="rId82" Type="http://schemas.openxmlformats.org/officeDocument/2006/relationships/image" Target="media/image50.gif"/><Relationship Id="rId152" Type="http://schemas.openxmlformats.org/officeDocument/2006/relationships/image" Target="media/image95.emf"/><Relationship Id="rId19" Type="http://schemas.openxmlformats.org/officeDocument/2006/relationships/image" Target="media/image6.e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4.emf"/><Relationship Id="rId56" Type="http://schemas.openxmlformats.org/officeDocument/2006/relationships/image" Target="media/image24.emf"/><Relationship Id="rId77" Type="http://schemas.openxmlformats.org/officeDocument/2006/relationships/image" Target="media/image45.emf"/><Relationship Id="rId100" Type="http://schemas.openxmlformats.org/officeDocument/2006/relationships/image" Target="media/image66.emf"/><Relationship Id="rId105" Type="http://schemas.openxmlformats.org/officeDocument/2006/relationships/image" Target="media/image71.emf"/><Relationship Id="rId126" Type="http://schemas.openxmlformats.org/officeDocument/2006/relationships/image" Target="media/image82.emf"/><Relationship Id="rId147" Type="http://schemas.openxmlformats.org/officeDocument/2006/relationships/oleObject" Target="embeddings/oleObject26.bin"/><Relationship Id="rId8" Type="http://schemas.openxmlformats.org/officeDocument/2006/relationships/endnotes" Target="endnotes.xml"/><Relationship Id="rId51" Type="http://schemas.openxmlformats.org/officeDocument/2006/relationships/image" Target="media/image19.emf"/><Relationship Id="rId72" Type="http://schemas.openxmlformats.org/officeDocument/2006/relationships/image" Target="media/image40.emf"/><Relationship Id="rId93" Type="http://schemas.openxmlformats.org/officeDocument/2006/relationships/image" Target="media/image59.gif"/><Relationship Id="rId98" Type="http://schemas.openxmlformats.org/officeDocument/2006/relationships/image" Target="media/image64.emf"/><Relationship Id="rId121" Type="http://schemas.openxmlformats.org/officeDocument/2006/relationships/image" Target="media/image52.png"/><Relationship Id="rId142" Type="http://schemas.openxmlformats.org/officeDocument/2006/relationships/image" Target="media/image90.emf"/><Relationship Id="rId163" Type="http://schemas.microsoft.com/office/2011/relationships/commentsExtended" Target="commentsExtended.xml"/><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hyperlink" Target="http://ws.apache.org/axis/" TargetMode="External"/><Relationship Id="rId67" Type="http://schemas.openxmlformats.org/officeDocument/2006/relationships/image" Target="media/image35.emf"/><Relationship Id="rId116" Type="http://schemas.openxmlformats.org/officeDocument/2006/relationships/image" Target="media/image82.gif"/><Relationship Id="rId137" Type="http://schemas.openxmlformats.org/officeDocument/2006/relationships/oleObject" Target="embeddings/oleObject21.bin"/><Relationship Id="rId158" Type="http://schemas.openxmlformats.org/officeDocument/2006/relationships/image" Target="media/image98.emf"/><Relationship Id="rId20" Type="http://schemas.openxmlformats.org/officeDocument/2006/relationships/oleObject" Target="embeddings/oleObject5.bin"/><Relationship Id="rId41" Type="http://schemas.openxmlformats.org/officeDocument/2006/relationships/hyperlink" Target="https://teamroom.exchange.gmacfs.com/Infrastructure/ArchDelivery/ArchGov/Architecture%20PSP/Ally%20Arch%20Drawing%20Standards.doc" TargetMode="External"/><Relationship Id="rId62" Type="http://schemas.openxmlformats.org/officeDocument/2006/relationships/image" Target="media/image30.emf"/><Relationship Id="rId83" Type="http://schemas.openxmlformats.org/officeDocument/2006/relationships/image" Target="media/image490.emf"/><Relationship Id="rId88" Type="http://schemas.openxmlformats.org/officeDocument/2006/relationships/image" Target="media/image54.emf"/><Relationship Id="rId111" Type="http://schemas.openxmlformats.org/officeDocument/2006/relationships/image" Target="media/image77.emf"/><Relationship Id="rId132" Type="http://schemas.openxmlformats.org/officeDocument/2006/relationships/image" Target="media/image85.emf"/><Relationship Id="rId153" Type="http://schemas.openxmlformats.org/officeDocument/2006/relationships/oleObject" Target="embeddings/oleObject28.bin"/></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_rels/header2.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BC60E31324C1E428C9F01CFC31D4749" ma:contentTypeVersion="4" ma:contentTypeDescription="Create a new document." ma:contentTypeScope="" ma:versionID="c83e5bd0fad119aa6fd4026afb724066">
  <xsd:schema xmlns:xsd="http://www.w3.org/2001/XMLSchema" xmlns:p="http://schemas.microsoft.com/office/2006/metadata/properties" targetNamespace="http://schemas.microsoft.com/office/2006/metadata/properties" ma:root="true" ma:fieldsID="2fabcb6fc13b2e7322001447a04df181">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ma:readOnly="true"/>
        <xsd:element ref="dc:title" minOccurs="0" maxOccurs="1" ma:index="1" ma:displayName="CSR Number"/>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CA292618-BEBF-4A5E-A318-FB181833EBD2}"/>
</file>

<file path=customXml/itemProps2.xml><?xml version="1.0" encoding="utf-8"?>
<ds:datastoreItem xmlns:ds="http://schemas.openxmlformats.org/officeDocument/2006/customXml" ds:itemID="{5AE81932-32AC-444E-8174-79A050DA1A91}"/>
</file>

<file path=customXml/itemProps3.xml><?xml version="1.0" encoding="utf-8"?>
<ds:datastoreItem xmlns:ds="http://schemas.openxmlformats.org/officeDocument/2006/customXml" ds:itemID="{CF9427FD-9C2D-4CBE-9B7B-B7E7C1391D5F}"/>
</file>

<file path=customXml/itemProps4.xml><?xml version="1.0" encoding="utf-8"?>
<ds:datastoreItem xmlns:ds="http://schemas.openxmlformats.org/officeDocument/2006/customXml" ds:itemID="{6BF25E83-BAE5-473E-9C3F-90528D841728}"/>
</file>

<file path=docProps/app.xml><?xml version="1.0" encoding="utf-8"?>
<Properties xmlns="http://schemas.openxmlformats.org/officeDocument/2006/extended-properties" xmlns:vt="http://schemas.openxmlformats.org/officeDocument/2006/docPropsVTypes">
  <Template>Normal</Template>
  <TotalTime>16</TotalTime>
  <Pages>67</Pages>
  <Words>15578</Words>
  <Characters>88801</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&lt;Project Name&gt;</vt:lpstr>
    </vt:vector>
  </TitlesOfParts>
  <Company>HP</Company>
  <LinksUpToDate>false</LinksUpToDate>
  <CharactersWithSpaces>104171</CharactersWithSpaces>
  <SharedDoc>false</SharedDoc>
  <HLinks>
    <vt:vector size="306" baseType="variant">
      <vt:variant>
        <vt:i4>720979</vt:i4>
      </vt:variant>
      <vt:variant>
        <vt:i4>282</vt:i4>
      </vt:variant>
      <vt:variant>
        <vt:i4>0</vt:i4>
      </vt:variant>
      <vt:variant>
        <vt:i4>5</vt:i4>
      </vt:variant>
      <vt:variant>
        <vt:lpwstr>https://teamroom.exchange.gmacfs.com/Infrastructure/ArchDelivery/ArchGov/default.aspx</vt:lpwstr>
      </vt:variant>
      <vt:variant>
        <vt:lpwstr/>
      </vt:variant>
      <vt:variant>
        <vt:i4>5177428</vt:i4>
      </vt:variant>
      <vt:variant>
        <vt:i4>279</vt:i4>
      </vt:variant>
      <vt:variant>
        <vt:i4>0</vt:i4>
      </vt:variant>
      <vt:variant>
        <vt:i4>5</vt:i4>
      </vt:variant>
      <vt:variant>
        <vt:lpwstr>https://teamroom.exchange.gmacfs.com/Infrastructure/ArchDelivery/ArchGov/Architecture PSP/Ally Arch Drawing Standards.doc</vt:lpwstr>
      </vt:variant>
      <vt:variant>
        <vt:lpwstr/>
      </vt:variant>
      <vt:variant>
        <vt:i4>7405618</vt:i4>
      </vt:variant>
      <vt:variant>
        <vt:i4>269</vt:i4>
      </vt:variant>
      <vt:variant>
        <vt:i4>0</vt:i4>
      </vt:variant>
      <vt:variant>
        <vt:i4>5</vt:i4>
      </vt:variant>
      <vt:variant>
        <vt:lpwstr>http://sourceforge.net/projects/wsdl4j/</vt:lpwstr>
      </vt:variant>
      <vt:variant>
        <vt:lpwstr/>
      </vt:variant>
      <vt:variant>
        <vt:i4>2949159</vt:i4>
      </vt:variant>
      <vt:variant>
        <vt:i4>266</vt:i4>
      </vt:variant>
      <vt:variant>
        <vt:i4>0</vt:i4>
      </vt:variant>
      <vt:variant>
        <vt:i4>5</vt:i4>
      </vt:variant>
      <vt:variant>
        <vt:lpwstr>http://logging.apache.org/log4j/docs/index.html</vt:lpwstr>
      </vt:variant>
      <vt:variant>
        <vt:lpwstr/>
      </vt:variant>
      <vt:variant>
        <vt:i4>6094932</vt:i4>
      </vt:variant>
      <vt:variant>
        <vt:i4>263</vt:i4>
      </vt:variant>
      <vt:variant>
        <vt:i4>0</vt:i4>
      </vt:variant>
      <vt:variant>
        <vt:i4>5</vt:i4>
      </vt:variant>
      <vt:variant>
        <vt:lpwstr>http://jakarta.apache.org/bcel/index.html</vt:lpwstr>
      </vt:variant>
      <vt:variant>
        <vt:lpwstr/>
      </vt:variant>
      <vt:variant>
        <vt:i4>2818154</vt:i4>
      </vt:variant>
      <vt:variant>
        <vt:i4>260</vt:i4>
      </vt:variant>
      <vt:variant>
        <vt:i4>0</vt:i4>
      </vt:variant>
      <vt:variant>
        <vt:i4>5</vt:i4>
      </vt:variant>
      <vt:variant>
        <vt:lpwstr>http://ws.apache.org/axis/</vt:lpwstr>
      </vt:variant>
      <vt:variant>
        <vt:lpwstr/>
      </vt:variant>
      <vt:variant>
        <vt:i4>720979</vt:i4>
      </vt:variant>
      <vt:variant>
        <vt:i4>249</vt:i4>
      </vt:variant>
      <vt:variant>
        <vt:i4>0</vt:i4>
      </vt:variant>
      <vt:variant>
        <vt:i4>5</vt:i4>
      </vt:variant>
      <vt:variant>
        <vt:lpwstr>https://teamroom.exchange.gmacfs.com/Infrastructure/ArchDelivery/ArchGov/default.aspx</vt:lpwstr>
      </vt:variant>
      <vt:variant>
        <vt:lpwstr/>
      </vt:variant>
      <vt:variant>
        <vt:i4>5177428</vt:i4>
      </vt:variant>
      <vt:variant>
        <vt:i4>246</vt:i4>
      </vt:variant>
      <vt:variant>
        <vt:i4>0</vt:i4>
      </vt:variant>
      <vt:variant>
        <vt:i4>5</vt:i4>
      </vt:variant>
      <vt:variant>
        <vt:lpwstr>https://teamroom.exchange.gmacfs.com/Infrastructure/ArchDelivery/ArchGov/Architecture PSP/Ally Arch Drawing Standards.doc</vt:lpwstr>
      </vt:variant>
      <vt:variant>
        <vt:lpwstr/>
      </vt:variant>
      <vt:variant>
        <vt:i4>3801185</vt:i4>
      </vt:variant>
      <vt:variant>
        <vt:i4>243</vt:i4>
      </vt:variant>
      <vt:variant>
        <vt:i4>0</vt:i4>
      </vt:variant>
      <vt:variant>
        <vt:i4>5</vt:i4>
      </vt:variant>
      <vt:variant>
        <vt:lpwstr>http://www.uml.org/</vt:lpwstr>
      </vt:variant>
      <vt:variant>
        <vt:lpwstr/>
      </vt:variant>
      <vt:variant>
        <vt:i4>786505</vt:i4>
      </vt:variant>
      <vt:variant>
        <vt:i4>240</vt:i4>
      </vt:variant>
      <vt:variant>
        <vt:i4>0</vt:i4>
      </vt:variant>
      <vt:variant>
        <vt:i4>5</vt:i4>
      </vt:variant>
      <vt:variant>
        <vt:lpwstr>https://teamroom.exchange.gmacfs.com/Infrastructure/ArchDelivery/DG/default.aspx</vt:lpwstr>
      </vt:variant>
      <vt:variant>
        <vt:lpwstr/>
      </vt:variant>
      <vt:variant>
        <vt:i4>1703997</vt:i4>
      </vt:variant>
      <vt:variant>
        <vt:i4>233</vt:i4>
      </vt:variant>
      <vt:variant>
        <vt:i4>0</vt:i4>
      </vt:variant>
      <vt:variant>
        <vt:i4>5</vt:i4>
      </vt:variant>
      <vt:variant>
        <vt:lpwstr/>
      </vt:variant>
      <vt:variant>
        <vt:lpwstr>_Toc303845907</vt:lpwstr>
      </vt:variant>
      <vt:variant>
        <vt:i4>1703997</vt:i4>
      </vt:variant>
      <vt:variant>
        <vt:i4>227</vt:i4>
      </vt:variant>
      <vt:variant>
        <vt:i4>0</vt:i4>
      </vt:variant>
      <vt:variant>
        <vt:i4>5</vt:i4>
      </vt:variant>
      <vt:variant>
        <vt:lpwstr/>
      </vt:variant>
      <vt:variant>
        <vt:lpwstr>_Toc303845906</vt:lpwstr>
      </vt:variant>
      <vt:variant>
        <vt:i4>1703997</vt:i4>
      </vt:variant>
      <vt:variant>
        <vt:i4>221</vt:i4>
      </vt:variant>
      <vt:variant>
        <vt:i4>0</vt:i4>
      </vt:variant>
      <vt:variant>
        <vt:i4>5</vt:i4>
      </vt:variant>
      <vt:variant>
        <vt:lpwstr/>
      </vt:variant>
      <vt:variant>
        <vt:lpwstr>_Toc303845905</vt:lpwstr>
      </vt:variant>
      <vt:variant>
        <vt:i4>1703997</vt:i4>
      </vt:variant>
      <vt:variant>
        <vt:i4>215</vt:i4>
      </vt:variant>
      <vt:variant>
        <vt:i4>0</vt:i4>
      </vt:variant>
      <vt:variant>
        <vt:i4>5</vt:i4>
      </vt:variant>
      <vt:variant>
        <vt:lpwstr/>
      </vt:variant>
      <vt:variant>
        <vt:lpwstr>_Toc303845904</vt:lpwstr>
      </vt:variant>
      <vt:variant>
        <vt:i4>1703997</vt:i4>
      </vt:variant>
      <vt:variant>
        <vt:i4>209</vt:i4>
      </vt:variant>
      <vt:variant>
        <vt:i4>0</vt:i4>
      </vt:variant>
      <vt:variant>
        <vt:i4>5</vt:i4>
      </vt:variant>
      <vt:variant>
        <vt:lpwstr/>
      </vt:variant>
      <vt:variant>
        <vt:lpwstr>_Toc303845901</vt:lpwstr>
      </vt:variant>
      <vt:variant>
        <vt:i4>1245244</vt:i4>
      </vt:variant>
      <vt:variant>
        <vt:i4>203</vt:i4>
      </vt:variant>
      <vt:variant>
        <vt:i4>0</vt:i4>
      </vt:variant>
      <vt:variant>
        <vt:i4>5</vt:i4>
      </vt:variant>
      <vt:variant>
        <vt:lpwstr/>
      </vt:variant>
      <vt:variant>
        <vt:lpwstr>_Toc303845897</vt:lpwstr>
      </vt:variant>
      <vt:variant>
        <vt:i4>1245244</vt:i4>
      </vt:variant>
      <vt:variant>
        <vt:i4>197</vt:i4>
      </vt:variant>
      <vt:variant>
        <vt:i4>0</vt:i4>
      </vt:variant>
      <vt:variant>
        <vt:i4>5</vt:i4>
      </vt:variant>
      <vt:variant>
        <vt:lpwstr/>
      </vt:variant>
      <vt:variant>
        <vt:lpwstr>_Toc303845894</vt:lpwstr>
      </vt:variant>
      <vt:variant>
        <vt:i4>1245244</vt:i4>
      </vt:variant>
      <vt:variant>
        <vt:i4>191</vt:i4>
      </vt:variant>
      <vt:variant>
        <vt:i4>0</vt:i4>
      </vt:variant>
      <vt:variant>
        <vt:i4>5</vt:i4>
      </vt:variant>
      <vt:variant>
        <vt:lpwstr/>
      </vt:variant>
      <vt:variant>
        <vt:lpwstr>_Toc303845891</vt:lpwstr>
      </vt:variant>
      <vt:variant>
        <vt:i4>1179708</vt:i4>
      </vt:variant>
      <vt:variant>
        <vt:i4>185</vt:i4>
      </vt:variant>
      <vt:variant>
        <vt:i4>0</vt:i4>
      </vt:variant>
      <vt:variant>
        <vt:i4>5</vt:i4>
      </vt:variant>
      <vt:variant>
        <vt:lpwstr/>
      </vt:variant>
      <vt:variant>
        <vt:lpwstr>_Toc303845886</vt:lpwstr>
      </vt:variant>
      <vt:variant>
        <vt:i4>1179708</vt:i4>
      </vt:variant>
      <vt:variant>
        <vt:i4>179</vt:i4>
      </vt:variant>
      <vt:variant>
        <vt:i4>0</vt:i4>
      </vt:variant>
      <vt:variant>
        <vt:i4>5</vt:i4>
      </vt:variant>
      <vt:variant>
        <vt:lpwstr/>
      </vt:variant>
      <vt:variant>
        <vt:lpwstr>_Toc303845885</vt:lpwstr>
      </vt:variant>
      <vt:variant>
        <vt:i4>1179708</vt:i4>
      </vt:variant>
      <vt:variant>
        <vt:i4>173</vt:i4>
      </vt:variant>
      <vt:variant>
        <vt:i4>0</vt:i4>
      </vt:variant>
      <vt:variant>
        <vt:i4>5</vt:i4>
      </vt:variant>
      <vt:variant>
        <vt:lpwstr/>
      </vt:variant>
      <vt:variant>
        <vt:lpwstr>_Toc303845884</vt:lpwstr>
      </vt:variant>
      <vt:variant>
        <vt:i4>1179708</vt:i4>
      </vt:variant>
      <vt:variant>
        <vt:i4>167</vt:i4>
      </vt:variant>
      <vt:variant>
        <vt:i4>0</vt:i4>
      </vt:variant>
      <vt:variant>
        <vt:i4>5</vt:i4>
      </vt:variant>
      <vt:variant>
        <vt:lpwstr/>
      </vt:variant>
      <vt:variant>
        <vt:lpwstr>_Toc303845883</vt:lpwstr>
      </vt:variant>
      <vt:variant>
        <vt:i4>1179708</vt:i4>
      </vt:variant>
      <vt:variant>
        <vt:i4>161</vt:i4>
      </vt:variant>
      <vt:variant>
        <vt:i4>0</vt:i4>
      </vt:variant>
      <vt:variant>
        <vt:i4>5</vt:i4>
      </vt:variant>
      <vt:variant>
        <vt:lpwstr/>
      </vt:variant>
      <vt:variant>
        <vt:lpwstr>_Toc303845880</vt:lpwstr>
      </vt:variant>
      <vt:variant>
        <vt:i4>1900604</vt:i4>
      </vt:variant>
      <vt:variant>
        <vt:i4>155</vt:i4>
      </vt:variant>
      <vt:variant>
        <vt:i4>0</vt:i4>
      </vt:variant>
      <vt:variant>
        <vt:i4>5</vt:i4>
      </vt:variant>
      <vt:variant>
        <vt:lpwstr/>
      </vt:variant>
      <vt:variant>
        <vt:lpwstr>_Toc303845879</vt:lpwstr>
      </vt:variant>
      <vt:variant>
        <vt:i4>1900604</vt:i4>
      </vt:variant>
      <vt:variant>
        <vt:i4>149</vt:i4>
      </vt:variant>
      <vt:variant>
        <vt:i4>0</vt:i4>
      </vt:variant>
      <vt:variant>
        <vt:i4>5</vt:i4>
      </vt:variant>
      <vt:variant>
        <vt:lpwstr/>
      </vt:variant>
      <vt:variant>
        <vt:lpwstr>_Toc303845876</vt:lpwstr>
      </vt:variant>
      <vt:variant>
        <vt:i4>1900604</vt:i4>
      </vt:variant>
      <vt:variant>
        <vt:i4>143</vt:i4>
      </vt:variant>
      <vt:variant>
        <vt:i4>0</vt:i4>
      </vt:variant>
      <vt:variant>
        <vt:i4>5</vt:i4>
      </vt:variant>
      <vt:variant>
        <vt:lpwstr/>
      </vt:variant>
      <vt:variant>
        <vt:lpwstr>_Toc303845875</vt:lpwstr>
      </vt:variant>
      <vt:variant>
        <vt:i4>1900604</vt:i4>
      </vt:variant>
      <vt:variant>
        <vt:i4>137</vt:i4>
      </vt:variant>
      <vt:variant>
        <vt:i4>0</vt:i4>
      </vt:variant>
      <vt:variant>
        <vt:i4>5</vt:i4>
      </vt:variant>
      <vt:variant>
        <vt:lpwstr/>
      </vt:variant>
      <vt:variant>
        <vt:lpwstr>_Toc303845874</vt:lpwstr>
      </vt:variant>
      <vt:variant>
        <vt:i4>1900604</vt:i4>
      </vt:variant>
      <vt:variant>
        <vt:i4>131</vt:i4>
      </vt:variant>
      <vt:variant>
        <vt:i4>0</vt:i4>
      </vt:variant>
      <vt:variant>
        <vt:i4>5</vt:i4>
      </vt:variant>
      <vt:variant>
        <vt:lpwstr/>
      </vt:variant>
      <vt:variant>
        <vt:lpwstr>_Toc303845873</vt:lpwstr>
      </vt:variant>
      <vt:variant>
        <vt:i4>1900604</vt:i4>
      </vt:variant>
      <vt:variant>
        <vt:i4>125</vt:i4>
      </vt:variant>
      <vt:variant>
        <vt:i4>0</vt:i4>
      </vt:variant>
      <vt:variant>
        <vt:i4>5</vt:i4>
      </vt:variant>
      <vt:variant>
        <vt:lpwstr/>
      </vt:variant>
      <vt:variant>
        <vt:lpwstr>_Toc303845872</vt:lpwstr>
      </vt:variant>
      <vt:variant>
        <vt:i4>1900604</vt:i4>
      </vt:variant>
      <vt:variant>
        <vt:i4>119</vt:i4>
      </vt:variant>
      <vt:variant>
        <vt:i4>0</vt:i4>
      </vt:variant>
      <vt:variant>
        <vt:i4>5</vt:i4>
      </vt:variant>
      <vt:variant>
        <vt:lpwstr/>
      </vt:variant>
      <vt:variant>
        <vt:lpwstr>_Toc303845871</vt:lpwstr>
      </vt:variant>
      <vt:variant>
        <vt:i4>1900604</vt:i4>
      </vt:variant>
      <vt:variant>
        <vt:i4>113</vt:i4>
      </vt:variant>
      <vt:variant>
        <vt:i4>0</vt:i4>
      </vt:variant>
      <vt:variant>
        <vt:i4>5</vt:i4>
      </vt:variant>
      <vt:variant>
        <vt:lpwstr/>
      </vt:variant>
      <vt:variant>
        <vt:lpwstr>_Toc303845870</vt:lpwstr>
      </vt:variant>
      <vt:variant>
        <vt:i4>1835068</vt:i4>
      </vt:variant>
      <vt:variant>
        <vt:i4>107</vt:i4>
      </vt:variant>
      <vt:variant>
        <vt:i4>0</vt:i4>
      </vt:variant>
      <vt:variant>
        <vt:i4>5</vt:i4>
      </vt:variant>
      <vt:variant>
        <vt:lpwstr/>
      </vt:variant>
      <vt:variant>
        <vt:lpwstr>_Toc303845869</vt:lpwstr>
      </vt:variant>
      <vt:variant>
        <vt:i4>1835068</vt:i4>
      </vt:variant>
      <vt:variant>
        <vt:i4>101</vt:i4>
      </vt:variant>
      <vt:variant>
        <vt:i4>0</vt:i4>
      </vt:variant>
      <vt:variant>
        <vt:i4>5</vt:i4>
      </vt:variant>
      <vt:variant>
        <vt:lpwstr/>
      </vt:variant>
      <vt:variant>
        <vt:lpwstr>_Toc303845867</vt:lpwstr>
      </vt:variant>
      <vt:variant>
        <vt:i4>1835068</vt:i4>
      </vt:variant>
      <vt:variant>
        <vt:i4>95</vt:i4>
      </vt:variant>
      <vt:variant>
        <vt:i4>0</vt:i4>
      </vt:variant>
      <vt:variant>
        <vt:i4>5</vt:i4>
      </vt:variant>
      <vt:variant>
        <vt:lpwstr/>
      </vt:variant>
      <vt:variant>
        <vt:lpwstr>_Toc303845866</vt:lpwstr>
      </vt:variant>
      <vt:variant>
        <vt:i4>1835068</vt:i4>
      </vt:variant>
      <vt:variant>
        <vt:i4>89</vt:i4>
      </vt:variant>
      <vt:variant>
        <vt:i4>0</vt:i4>
      </vt:variant>
      <vt:variant>
        <vt:i4>5</vt:i4>
      </vt:variant>
      <vt:variant>
        <vt:lpwstr/>
      </vt:variant>
      <vt:variant>
        <vt:lpwstr>_Toc303845865</vt:lpwstr>
      </vt:variant>
      <vt:variant>
        <vt:i4>1835068</vt:i4>
      </vt:variant>
      <vt:variant>
        <vt:i4>83</vt:i4>
      </vt:variant>
      <vt:variant>
        <vt:i4>0</vt:i4>
      </vt:variant>
      <vt:variant>
        <vt:i4>5</vt:i4>
      </vt:variant>
      <vt:variant>
        <vt:lpwstr/>
      </vt:variant>
      <vt:variant>
        <vt:lpwstr>_Toc303845864</vt:lpwstr>
      </vt:variant>
      <vt:variant>
        <vt:i4>1835068</vt:i4>
      </vt:variant>
      <vt:variant>
        <vt:i4>77</vt:i4>
      </vt:variant>
      <vt:variant>
        <vt:i4>0</vt:i4>
      </vt:variant>
      <vt:variant>
        <vt:i4>5</vt:i4>
      </vt:variant>
      <vt:variant>
        <vt:lpwstr/>
      </vt:variant>
      <vt:variant>
        <vt:lpwstr>_Toc303845863</vt:lpwstr>
      </vt:variant>
      <vt:variant>
        <vt:i4>1835068</vt:i4>
      </vt:variant>
      <vt:variant>
        <vt:i4>71</vt:i4>
      </vt:variant>
      <vt:variant>
        <vt:i4>0</vt:i4>
      </vt:variant>
      <vt:variant>
        <vt:i4>5</vt:i4>
      </vt:variant>
      <vt:variant>
        <vt:lpwstr/>
      </vt:variant>
      <vt:variant>
        <vt:lpwstr>_Toc303845862</vt:lpwstr>
      </vt:variant>
      <vt:variant>
        <vt:i4>1835068</vt:i4>
      </vt:variant>
      <vt:variant>
        <vt:i4>65</vt:i4>
      </vt:variant>
      <vt:variant>
        <vt:i4>0</vt:i4>
      </vt:variant>
      <vt:variant>
        <vt:i4>5</vt:i4>
      </vt:variant>
      <vt:variant>
        <vt:lpwstr/>
      </vt:variant>
      <vt:variant>
        <vt:lpwstr>_Toc303845860</vt:lpwstr>
      </vt:variant>
      <vt:variant>
        <vt:i4>2031676</vt:i4>
      </vt:variant>
      <vt:variant>
        <vt:i4>59</vt:i4>
      </vt:variant>
      <vt:variant>
        <vt:i4>0</vt:i4>
      </vt:variant>
      <vt:variant>
        <vt:i4>5</vt:i4>
      </vt:variant>
      <vt:variant>
        <vt:lpwstr/>
      </vt:variant>
      <vt:variant>
        <vt:lpwstr>_Toc303845859</vt:lpwstr>
      </vt:variant>
      <vt:variant>
        <vt:i4>2031676</vt:i4>
      </vt:variant>
      <vt:variant>
        <vt:i4>53</vt:i4>
      </vt:variant>
      <vt:variant>
        <vt:i4>0</vt:i4>
      </vt:variant>
      <vt:variant>
        <vt:i4>5</vt:i4>
      </vt:variant>
      <vt:variant>
        <vt:lpwstr/>
      </vt:variant>
      <vt:variant>
        <vt:lpwstr>_Toc303845858</vt:lpwstr>
      </vt:variant>
      <vt:variant>
        <vt:i4>2031676</vt:i4>
      </vt:variant>
      <vt:variant>
        <vt:i4>47</vt:i4>
      </vt:variant>
      <vt:variant>
        <vt:i4>0</vt:i4>
      </vt:variant>
      <vt:variant>
        <vt:i4>5</vt:i4>
      </vt:variant>
      <vt:variant>
        <vt:lpwstr/>
      </vt:variant>
      <vt:variant>
        <vt:lpwstr>_Toc303845857</vt:lpwstr>
      </vt:variant>
      <vt:variant>
        <vt:i4>2031676</vt:i4>
      </vt:variant>
      <vt:variant>
        <vt:i4>41</vt:i4>
      </vt:variant>
      <vt:variant>
        <vt:i4>0</vt:i4>
      </vt:variant>
      <vt:variant>
        <vt:i4>5</vt:i4>
      </vt:variant>
      <vt:variant>
        <vt:lpwstr/>
      </vt:variant>
      <vt:variant>
        <vt:lpwstr>_Toc303845856</vt:lpwstr>
      </vt:variant>
      <vt:variant>
        <vt:i4>2031676</vt:i4>
      </vt:variant>
      <vt:variant>
        <vt:i4>35</vt:i4>
      </vt:variant>
      <vt:variant>
        <vt:i4>0</vt:i4>
      </vt:variant>
      <vt:variant>
        <vt:i4>5</vt:i4>
      </vt:variant>
      <vt:variant>
        <vt:lpwstr/>
      </vt:variant>
      <vt:variant>
        <vt:lpwstr>_Toc303845855</vt:lpwstr>
      </vt:variant>
      <vt:variant>
        <vt:i4>2031676</vt:i4>
      </vt:variant>
      <vt:variant>
        <vt:i4>29</vt:i4>
      </vt:variant>
      <vt:variant>
        <vt:i4>0</vt:i4>
      </vt:variant>
      <vt:variant>
        <vt:i4>5</vt:i4>
      </vt:variant>
      <vt:variant>
        <vt:lpwstr/>
      </vt:variant>
      <vt:variant>
        <vt:lpwstr>_Toc303845854</vt:lpwstr>
      </vt:variant>
      <vt:variant>
        <vt:i4>2031676</vt:i4>
      </vt:variant>
      <vt:variant>
        <vt:i4>23</vt:i4>
      </vt:variant>
      <vt:variant>
        <vt:i4>0</vt:i4>
      </vt:variant>
      <vt:variant>
        <vt:i4>5</vt:i4>
      </vt:variant>
      <vt:variant>
        <vt:lpwstr/>
      </vt:variant>
      <vt:variant>
        <vt:lpwstr>_Toc303845853</vt:lpwstr>
      </vt:variant>
      <vt:variant>
        <vt:i4>2031676</vt:i4>
      </vt:variant>
      <vt:variant>
        <vt:i4>17</vt:i4>
      </vt:variant>
      <vt:variant>
        <vt:i4>0</vt:i4>
      </vt:variant>
      <vt:variant>
        <vt:i4>5</vt:i4>
      </vt:variant>
      <vt:variant>
        <vt:lpwstr/>
      </vt:variant>
      <vt:variant>
        <vt:lpwstr>_Toc303845852</vt:lpwstr>
      </vt:variant>
      <vt:variant>
        <vt:i4>2031676</vt:i4>
      </vt:variant>
      <vt:variant>
        <vt:i4>11</vt:i4>
      </vt:variant>
      <vt:variant>
        <vt:i4>0</vt:i4>
      </vt:variant>
      <vt:variant>
        <vt:i4>5</vt:i4>
      </vt:variant>
      <vt:variant>
        <vt:lpwstr/>
      </vt:variant>
      <vt:variant>
        <vt:lpwstr>_Toc303845851</vt:lpwstr>
      </vt:variant>
      <vt:variant>
        <vt:i4>2031676</vt:i4>
      </vt:variant>
      <vt:variant>
        <vt:i4>5</vt:i4>
      </vt:variant>
      <vt:variant>
        <vt:i4>0</vt:i4>
      </vt:variant>
      <vt:variant>
        <vt:i4>5</vt:i4>
      </vt:variant>
      <vt:variant>
        <vt:lpwstr/>
      </vt:variant>
      <vt:variant>
        <vt:lpwstr>_Toc303845850</vt:lpwstr>
      </vt:variant>
      <vt:variant>
        <vt:i4>65622</vt:i4>
      </vt:variant>
      <vt:variant>
        <vt:i4>3</vt:i4>
      </vt:variant>
      <vt:variant>
        <vt:i4>0</vt:i4>
      </vt:variant>
      <vt:variant>
        <vt:i4>5</vt:i4>
      </vt:variant>
      <vt:variant>
        <vt:lpwstr>http://www.google.com/imgres?imgurl=http://i.bnet.com/blogs/ally_logo.bmp&amp;imgrefurl=http://industry.bnet.com/auto/10001636/established-banks-give-gmacs-ally-bank-the-cold-shoulder/&amp;usg=__GfTFTkYTx8aDYEju3_rOn07gPm0=&amp;h=129&amp;w=200&amp;sz=76&amp;hl=en&amp;start=12&amp;itbs=1&amp;tbnid=LdnZxSqI_uohfM:&amp;tbnh=67&amp;tbnw=104&amp;prev=/images?q=ally+logo&amp;hl=en&amp;gbv=2&amp;tbs=isch:1</vt:lpwstr>
      </vt:variant>
      <vt:variant>
        <vt:lpwstr/>
      </vt:variant>
      <vt:variant>
        <vt:i4>65622</vt:i4>
      </vt:variant>
      <vt:variant>
        <vt:i4>0</vt:i4>
      </vt:variant>
      <vt:variant>
        <vt:i4>0</vt:i4>
      </vt:variant>
      <vt:variant>
        <vt:i4>5</vt:i4>
      </vt:variant>
      <vt:variant>
        <vt:lpwstr>http://www.google.com/imgres?imgurl=http://i.bnet.com/blogs/ally_logo.bmp&amp;imgrefurl=http://industry.bnet.com/auto/10001636/established-banks-give-gmacs-ally-bank-the-cold-shoulder/&amp;usg=__GfTFTkYTx8aDYEju3_rOn07gPm0=&amp;h=129&amp;w=200&amp;sz=76&amp;hl=en&amp;start=12&amp;itbs=1&amp;tbnid=LdnZxSqI_uohfM:&amp;tbnh=67&amp;tbnw=104&amp;prev=/images?q=ally+logo&amp;hl=en&amp;gbv=2&amp;tbs=isch: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&lt;Project Name&gt;</dc:title>
  <dc:creator>gz3c99</dc:creator>
  <cp:lastModifiedBy>Wallwork, Neil</cp:lastModifiedBy>
  <cp:revision>9</cp:revision>
  <cp:lastPrinted>2011-08-26T16:36:00Z</cp:lastPrinted>
  <dcterms:created xsi:type="dcterms:W3CDTF">2015-02-05T09:45:00Z</dcterms:created>
  <dcterms:modified xsi:type="dcterms:W3CDTF">2015-02-05T12:45:00Z</dcterms:modified>
  <cp:contentType>Document</cp:contentTyp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 version no.">
    <vt:lpwstr>1.0</vt:lpwstr>
  </property>
  <property fmtid="{D5CDD505-2E9C-101B-9397-08002B2CF9AE}" pid="3" name="Reviewed by">
    <vt:lpwstr>Rama T S</vt:lpwstr>
  </property>
  <property fmtid="{D5CDD505-2E9C-101B-9397-08002B2CF9AE}" pid="4" name="_NewReviewCycle">
    <vt:lpwstr/>
  </property>
  <property fmtid="{D5CDD505-2E9C-101B-9397-08002B2CF9AE}" pid="5" name="ContentType">
    <vt:lpwstr>Document</vt:lpwstr>
  </property>
  <property fmtid="{D5CDD505-2E9C-101B-9397-08002B2CF9AE}" pid="6" name="ContentTypeId">
    <vt:lpwstr>0x010100CBC60E31324C1E428C9F01CFC31D4749</vt:lpwstr>
  </property>
</Properties>
</file>